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6329" w14:textId="77777777" w:rsidR="00E4298E" w:rsidRPr="00DC2830" w:rsidRDefault="005957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Sylfaen" w:hAnsi="Sylfaen"/>
          <w:color w:val="2F5496"/>
          <w:sz w:val="24"/>
          <w:szCs w:val="24"/>
        </w:rPr>
      </w:pPr>
      <w:r w:rsidRPr="00DC2830">
        <w:rPr>
          <w:rFonts w:ascii="Sylfaen" w:hAnsi="Sylfaen"/>
          <w:color w:val="2F5496"/>
          <w:sz w:val="24"/>
          <w:szCs w:val="24"/>
        </w:rPr>
        <w:t>Բովանդակությունը</w:t>
      </w:r>
    </w:p>
    <w:sdt>
      <w:sdtPr>
        <w:rPr>
          <w:rFonts w:ascii="Sylfaen" w:hAnsi="Sylfaen"/>
          <w:sz w:val="24"/>
          <w:szCs w:val="24"/>
        </w:rPr>
        <w:id w:val="-683049050"/>
        <w:docPartObj>
          <w:docPartGallery w:val="Table of Contents"/>
          <w:docPartUnique/>
        </w:docPartObj>
      </w:sdtPr>
      <w:sdtEndPr/>
      <w:sdtContent>
        <w:p w14:paraId="71380DDC" w14:textId="77777777" w:rsidR="00E4298E" w:rsidRPr="00DC2830" w:rsidRDefault="005957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TOC \h \u \z \t "Heading 1,1,Heading 2,2,Heading 3,3,"</w:instrText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hyperlink w:anchor="_heading=h.gjdgxs">
            <w:r w:rsidRPr="00DC2830">
              <w:rPr>
                <w:rFonts w:ascii="Sylfaen" w:eastAsia="Arial" w:hAnsi="Sylfaen" w:cs="Arial"/>
                <w:b/>
                <w:color w:val="000000"/>
                <w:sz w:val="24"/>
                <w:szCs w:val="24"/>
              </w:rPr>
              <w:t>1.</w:t>
            </w:r>
          </w:hyperlink>
          <w:hyperlink w:anchor="_heading=h.gjdgxs">
            <w:r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</w:r>
          </w:hyperlink>
          <w:r w:rsidRPr="00DC2830">
            <w:rPr>
              <w:rFonts w:ascii="Sylfaen" w:hAnsi="Sylfaen"/>
              <w:sz w:val="24"/>
              <w:szCs w:val="24"/>
            </w:rPr>
            <w:fldChar w:fldCharType="begin"/>
          </w:r>
          <w:r w:rsidRPr="00DC2830">
            <w:rPr>
              <w:rFonts w:ascii="Sylfaen" w:hAnsi="Sylfaen"/>
              <w:sz w:val="24"/>
              <w:szCs w:val="24"/>
            </w:rPr>
            <w:instrText xml:space="preserve"> PAGEREF _heading=h.gjdgxs \h </w:instrText>
          </w:r>
          <w:r w:rsidRPr="00DC2830">
            <w:rPr>
              <w:rFonts w:ascii="Sylfaen" w:hAnsi="Sylfaen"/>
              <w:sz w:val="24"/>
              <w:szCs w:val="24"/>
            </w:rPr>
          </w:r>
          <w:r w:rsidRPr="00DC2830">
            <w:rPr>
              <w:rFonts w:ascii="Sylfaen" w:hAnsi="Sylfaen"/>
              <w:sz w:val="24"/>
              <w:szCs w:val="24"/>
            </w:rPr>
            <w:fldChar w:fldCharType="separate"/>
          </w:r>
          <w:sdt>
            <w:sdtPr>
              <w:rPr>
                <w:rFonts w:ascii="Sylfaen" w:hAnsi="Sylfaen"/>
                <w:sz w:val="24"/>
                <w:szCs w:val="24"/>
              </w:rPr>
              <w:tag w:val="goog_rdk_0"/>
              <w:id w:val="-1404522359"/>
            </w:sdtPr>
            <w:sdtEndPr/>
            <w:sdtContent>
              <w:r w:rsidRPr="00DC2830">
                <w:rPr>
                  <w:rFonts w:ascii="Sylfaen" w:eastAsia="Tahoma" w:hAnsi="Sylfaen" w:cs="Tahoma"/>
                  <w:b/>
                  <w:color w:val="000000"/>
                  <w:sz w:val="24"/>
                  <w:szCs w:val="24"/>
                </w:rPr>
                <w:t>Ներածություն</w:t>
              </w:r>
            </w:sdtContent>
          </w:sdt>
          <w:r w:rsidRPr="00DC2830">
            <w:rPr>
              <w:rFonts w:ascii="Sylfaen" w:hAnsi="Sylfaen"/>
              <w:color w:val="000000"/>
              <w:sz w:val="24"/>
              <w:szCs w:val="24"/>
            </w:rPr>
            <w:tab/>
            <w:t>3</w:t>
          </w: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  <w:p w14:paraId="0E789567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0j0zll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 Գրական ակնարկ</w:t>
            </w:r>
          </w:hyperlink>
          <w:hyperlink w:anchor="_heading=h.30j0zll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6</w:t>
            </w:r>
          </w:hyperlink>
        </w:p>
        <w:p w14:paraId="43085A39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fob9te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2.1 Անլար կապի տեխնոլոգիաների էվոլյուցիան</w:t>
            </w:r>
          </w:hyperlink>
          <w:hyperlink w:anchor="_heading=h.1fob9te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6</w:t>
            </w:r>
          </w:hyperlink>
        </w:p>
        <w:p w14:paraId="327A1353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znysh7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2.2 Իրերի արդյունաբերական ինտերնետի առաջացումը ( IIoT )</w:t>
            </w:r>
          </w:hyperlink>
          <w:hyperlink w:anchor="_heading=h.3znysh7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7</w:t>
            </w:r>
          </w:hyperlink>
        </w:p>
        <w:p w14:paraId="10443018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et92p0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2.3 Հիմնական հասկացություններ և մարտահրավերներ 5G-IIoT ինտեգրման մեջ</w:t>
            </w:r>
          </w:hyperlink>
          <w:hyperlink w:anchor="_heading=h.2et92p0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7</w:t>
            </w:r>
          </w:hyperlink>
        </w:p>
        <w:p w14:paraId="22F5D380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tyjcwt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2.4 5G-IIoT ինտեգրման հնարավորություններն ու առավելությունները</w:t>
            </w:r>
          </w:hyperlink>
          <w:hyperlink w:anchor="_heading=h.tyjcwt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7</w:t>
            </w:r>
          </w:hyperlink>
        </w:p>
        <w:p w14:paraId="4BBF939D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dy6vkm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2.5 Դեպքերի ուսումնասիրություն և օգտագործման դեպքեր</w:t>
            </w:r>
          </w:hyperlink>
          <w:hyperlink w:anchor="_heading=h.3dy6vkm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7</w:t>
            </w:r>
          </w:hyperlink>
        </w:p>
        <w:p w14:paraId="0F8EDE22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t3h5sf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2.6 Ամփոփում և բացերի վերլուծություն</w:t>
            </w:r>
          </w:hyperlink>
          <w:hyperlink w:anchor="_heading=h.1t3h5sf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8</w:t>
            </w:r>
          </w:hyperlink>
        </w:p>
        <w:p w14:paraId="76EC67A2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d34og8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 5G-IIoT ինտեգրման տեխնիկական ասպեկտները</w:t>
            </w:r>
          </w:hyperlink>
          <w:hyperlink w:anchor="_heading=h.4d34og8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8</w:t>
            </w:r>
          </w:hyperlink>
        </w:p>
        <w:p w14:paraId="6650B546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s8eyo1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3.1 5G տեխնոլոգիայի հիմնական գործառույթները</w:t>
            </w:r>
          </w:hyperlink>
          <w:hyperlink w:anchor="_heading=h.2s8eyo1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8</w:t>
            </w:r>
          </w:hyperlink>
        </w:p>
        <w:p w14:paraId="41472F59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7dp8vu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3.2 Տեխնիկական նկատառումներ 5G-IIoT ինտեգրման համար</w:t>
            </w:r>
          </w:hyperlink>
          <w:hyperlink w:anchor="_heading=h.17dp8vu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8</w:t>
            </w:r>
          </w:hyperlink>
        </w:p>
        <w:p w14:paraId="62F038E7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rdcrjn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3.3 Ցանցի ճարտարապետության և տեղակայման նկատառումներ</w:t>
            </w:r>
          </w:hyperlink>
          <w:hyperlink w:anchor="_heading=h.3rdcrjn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9</w:t>
            </w:r>
          </w:hyperlink>
        </w:p>
        <w:p w14:paraId="34C3F260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6in1rg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3.4 Վիզուալիզացիա և նկարազարդում</w:t>
            </w:r>
          </w:hyperlink>
          <w:hyperlink w:anchor="_heading=h.26in1rg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5C361B66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lnxbz9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 5G-IIoT ինտեգրման մարտահրավերներն ու հնարավորությունները</w:t>
            </w:r>
          </w:hyperlink>
          <w:hyperlink w:anchor="_heading=h.lnxbz9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22C5FFAF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5nkun2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4.1 Մարտահրավերներ </w:t>
            </w:r>
          </w:hyperlink>
          <w:hyperlink w:anchor="_heading=h.35nkun2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20EE9812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ksv4uv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4.1.1 Ենթակառուցվածքային ներդրումներ.</w:t>
            </w:r>
          </w:hyperlink>
          <w:hyperlink w:anchor="_heading=h.1ksv4uv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7C4CA68E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4sinio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4.1.2 Փոխգործունակության խնդիրներ:</w:t>
            </w:r>
          </w:hyperlink>
          <w:hyperlink w:anchor="_heading=h.44sinio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239E8262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jxsxqh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4.1.3 Անվտանգության մտահոգություններ.</w:t>
            </w:r>
          </w:hyperlink>
          <w:hyperlink w:anchor="_heading=h.2jxsxqh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10</w:t>
            </w:r>
          </w:hyperlink>
        </w:p>
        <w:p w14:paraId="12FCB98E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z337ya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4.1.4 Տվյալների կառավարում և վերլուծություն:</w:t>
            </w:r>
          </w:hyperlink>
          <w:hyperlink w:anchor="_heading=h.z337ya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046728CC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j2qqm3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4.1.5 Կարգավորման և Համապատասխանության հարցեր.</w:t>
            </w:r>
          </w:hyperlink>
          <w:hyperlink w:anchor="_heading=h.3j2qqm3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0494D408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y810tw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4.2 Հնարավորություններ </w:t>
            </w:r>
          </w:hyperlink>
          <w:hyperlink w:anchor="_heading=h.1y810tw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5C96FA0A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i7ojhp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4.2.1 Բարելավված միացում:</w:t>
            </w:r>
          </w:hyperlink>
          <w:hyperlink w:anchor="_heading=h.4i7ojhp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2703483F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xcytpi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4.2.2 Իրական ժամանակում որոշումների կայացում.</w:t>
            </w:r>
          </w:hyperlink>
          <w:hyperlink w:anchor="_heading=h.2xcytpi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43F760F8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ci93xb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4.2.3 Ընդլայնված ավտոմատացում:</w:t>
            </w:r>
          </w:hyperlink>
          <w:hyperlink w:anchor="_heading=h.1ci93xb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11</w:t>
            </w:r>
          </w:hyperlink>
        </w:p>
        <w:p w14:paraId="044FD9E5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whwml4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4.2.4 Նորարար օգտագործման դեպքեր:</w:t>
            </w:r>
          </w:hyperlink>
          <w:hyperlink w:anchor="_heading=h.3whwml4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0666EAD4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bn6wsx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4.2.5 Ընդարձակություն և ճկունություն:</w:t>
            </w:r>
          </w:hyperlink>
          <w:hyperlink w:anchor="_heading=h.2bn6wsx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354B892E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qsh70q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5. 5G-միացված IIoT- ի դեպքերի ուսումնասիրություններ և կիրառություններ </w:t>
            </w:r>
          </w:hyperlink>
          <w:hyperlink w:anchor="_heading=h.qsh70q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2DDA6C19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as4poj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5.1 Արտադրական արդյունաբերություն </w:t>
            </w:r>
          </w:hyperlink>
          <w:hyperlink w:anchor="_heading=h.3as4poj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2F71D260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pxezwc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5.1.1 Կանխատեսող սպասարկում:</w:t>
            </w:r>
          </w:hyperlink>
          <w:hyperlink w:anchor="_heading=h.1pxezwc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3CA077CE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9x2ik5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5.1.2 Խելացի գործարաններ:</w:t>
            </w:r>
          </w:hyperlink>
          <w:hyperlink w:anchor="_heading=h.49x2ik5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12</w:t>
            </w:r>
          </w:hyperlink>
        </w:p>
        <w:p w14:paraId="7320E5E3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p2csry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5.2 Տրանսպորտային արդյունաբերություն</w:t>
            </w:r>
          </w:hyperlink>
          <w:hyperlink w:anchor="_heading=h.2p2csry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50201D51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47n2zr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5.2.1 Ինքնավար Տրանսպորտ :</w:t>
            </w:r>
          </w:hyperlink>
          <w:hyperlink w:anchor="_heading=h.147n2zr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7B117CF8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o7alnk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5.2.2 Նավատորմի կառավարում:</w:t>
            </w:r>
          </w:hyperlink>
          <w:hyperlink w:anchor="_heading=h.3o7alnk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68F44069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3ckvvd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5.3 Առողջապահության արդյունաբերություն </w:t>
            </w:r>
          </w:hyperlink>
          <w:hyperlink w:anchor="_heading=h.23ckvvd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7D57E1F8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ihv636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5.3.1 Հեռավոր հիվանդի մոնիտորինգ :</w:t>
            </w:r>
          </w:hyperlink>
          <w:hyperlink w:anchor="_heading=h.ihv636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2F84E187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2hioqz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5.3.2 Հեռաբժշկություն:</w:t>
            </w:r>
          </w:hyperlink>
          <w:hyperlink w:anchor="_heading=h.32hioqz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13</w:t>
            </w:r>
          </w:hyperlink>
        </w:p>
        <w:p w14:paraId="17CCCA64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hmsyys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5.4 Էներգետիկ արդյունաբերություն</w:t>
            </w:r>
          </w:hyperlink>
          <w:hyperlink w:anchor="_heading=h.1hmsyys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267D29B5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1mghml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5.4.1 Խելացի ցանցեր:</w:t>
            </w:r>
          </w:hyperlink>
          <w:hyperlink w:anchor="_heading=h.41mghml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2AB5D441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grqrue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5.4.2 Ակտիվների կառավարում:</w:t>
            </w:r>
          </w:hyperlink>
          <w:hyperlink w:anchor="_heading=h.2grqrue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1C9C90BD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vx1227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5.5 Ամփոփում և վերլուծություն </w:t>
            </w:r>
          </w:hyperlink>
          <w:hyperlink w:anchor="_heading=h.vx1227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3D69754E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fwokq0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 5G-IIoT ինտեգրման ապագա ուղղություններն ու հետևանքները</w:t>
            </w:r>
          </w:hyperlink>
          <w:hyperlink w:anchor="_heading=h.3fwokq0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11C61897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v1yuxt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6.1 Զարգացող տեխնոլոգիաներ և միտումներ</w:t>
            </w:r>
          </w:hyperlink>
          <w:hyperlink w:anchor="_heading=h.1v1yuxt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77AA17DE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f1mdlm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6.1.1 Եզրային հաշվարկ:</w:t>
            </w:r>
          </w:hyperlink>
          <w:hyperlink w:anchor="_heading=h.4f1mdlm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14</w:t>
            </w:r>
          </w:hyperlink>
        </w:p>
        <w:p w14:paraId="536296A2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u6wntf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6.1.2 AI և մեքենայական ուսուցում :</w:t>
            </w:r>
          </w:hyperlink>
          <w:hyperlink w:anchor="_heading=h.2u6wntf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0839AFC7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9c6y18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6.2 Արդյունաբերական տրանսֆորմացիայի հետևանքները</w:t>
            </w:r>
          </w:hyperlink>
          <w:hyperlink w:anchor="_heading=h.19c6y18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2819207D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tbugp1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6.2.1 Թվային փոխակերպում:</w:t>
            </w:r>
          </w:hyperlink>
          <w:hyperlink w:anchor="_heading=h.3tbugp1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670021EA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8h4qwu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6.2.2 Բիզնես մոդելներ և արժեքային շղթաներ.</w:t>
            </w:r>
          </w:hyperlink>
          <w:hyperlink w:anchor="_heading=h.28h4qwu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0B220B4B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nmf14n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6.3 Մարտահրավերներ և նկատառումներ</w:t>
            </w:r>
          </w:hyperlink>
          <w:hyperlink w:anchor="_heading=h.nmf14n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3417E455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7m2jsg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6.3.1 Կիբերանվտանգություն:</w:t>
            </w:r>
          </w:hyperlink>
          <w:hyperlink w:anchor="_heading=h.37m2jsg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15</w:t>
            </w:r>
          </w:hyperlink>
        </w:p>
        <w:p w14:paraId="139F718A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mrcu09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6.3.2 Կարգավորող շրջանակներ.</w:t>
            </w:r>
          </w:hyperlink>
          <w:hyperlink w:anchor="_heading=h.1mrcu09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66D37ABF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6r0co2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6.4 Էթիկական և սոցիալական հետևանքներ</w:t>
            </w:r>
          </w:hyperlink>
          <w:hyperlink w:anchor="_heading=h.46r0co2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5A18D364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lwamvv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6.4.1 Գաղտնիություն և տվյալների կառավարում:</w:t>
            </w:r>
          </w:hyperlink>
          <w:hyperlink w:anchor="_heading=h.2lwamvv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057293A6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44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11kx3o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>6.4.2 Ազդեցություն աշխատուժի վրա.</w:t>
            </w:r>
          </w:hyperlink>
          <w:hyperlink w:anchor="_heading=h.111kx3o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1797057F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l18frh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6.5 Ամփոփում և եզրակացություն </w:t>
            </w:r>
          </w:hyperlink>
          <w:hyperlink w:anchor="_heading=h.3l18frh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16</w:t>
            </w:r>
          </w:hyperlink>
        </w:p>
        <w:p w14:paraId="17BAA9D6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06ipza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 Եզրակացություն </w:t>
            </w:r>
          </w:hyperlink>
          <w:hyperlink w:anchor="_heading=h.206ipza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17</w:t>
            </w:r>
          </w:hyperlink>
        </w:p>
        <w:p w14:paraId="6F124244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4k668n3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7.1 Հիմնական բացահայտումների ամփոփում </w:t>
            </w:r>
          </w:hyperlink>
          <w:hyperlink w:anchor="_heading=h.4k668n3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17</w:t>
            </w:r>
          </w:hyperlink>
        </w:p>
        <w:p w14:paraId="2A852E81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zbgiuw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7.2 Ներդրումներ և նշանակություն </w:t>
            </w:r>
          </w:hyperlink>
          <w:hyperlink w:anchor="_heading=h.2zbgiuw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17</w:t>
            </w:r>
          </w:hyperlink>
        </w:p>
        <w:p w14:paraId="5255D1D2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1egqt2p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7.3 Առաջարկություններ </w:t>
            </w:r>
          </w:hyperlink>
          <w:hyperlink w:anchor="_heading=h.1egqt2p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17</w:t>
            </w:r>
          </w:hyperlink>
        </w:p>
        <w:p w14:paraId="415F3FA7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ind w:left="220"/>
            <w:rPr>
              <w:rFonts w:ascii="Sylfaen" w:hAnsi="Sylfaen"/>
              <w:color w:val="000000"/>
              <w:sz w:val="24"/>
              <w:szCs w:val="24"/>
            </w:rPr>
          </w:pPr>
          <w:hyperlink w:anchor="_heading=h.3ygebqi">
            <w:r w:rsidR="0059570A" w:rsidRPr="00DC2830">
              <w:rPr>
                <w:rFonts w:ascii="Sylfaen" w:eastAsia="Arial" w:hAnsi="Sylfaen" w:cs="Arial"/>
                <w:color w:val="000000"/>
                <w:sz w:val="24"/>
                <w:szCs w:val="24"/>
              </w:rPr>
              <w:t xml:space="preserve">7.4 Եզրակացություն </w:t>
            </w:r>
          </w:hyperlink>
          <w:hyperlink w:anchor="_heading=h.3ygebqi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18</w:t>
            </w:r>
          </w:hyperlink>
        </w:p>
        <w:p w14:paraId="7E19C5C0" w14:textId="77777777" w:rsidR="00E4298E" w:rsidRPr="00DC2830" w:rsidRDefault="0044032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44"/>
            </w:tabs>
            <w:spacing w:after="100"/>
            <w:rPr>
              <w:rFonts w:ascii="Sylfaen" w:hAnsi="Sylfaen"/>
              <w:color w:val="000000"/>
              <w:sz w:val="24"/>
              <w:szCs w:val="24"/>
            </w:rPr>
          </w:pPr>
          <w:hyperlink w:anchor="_heading=h.2dlolyb">
            <w:r w:rsidR="0059570A" w:rsidRPr="00DC2830">
              <w:rPr>
                <w:rFonts w:ascii="Sylfaen" w:hAnsi="Sylfaen"/>
                <w:b/>
                <w:color w:val="000000"/>
                <w:sz w:val="24"/>
                <w:szCs w:val="24"/>
              </w:rPr>
              <w:t>Օգտագործված գրականության ցանկ</w:t>
            </w:r>
          </w:hyperlink>
          <w:hyperlink w:anchor="_heading=h.2dlolyb">
            <w:r w:rsidR="0059570A" w:rsidRPr="00DC2830">
              <w:rPr>
                <w:rFonts w:ascii="Sylfaen" w:hAnsi="Sylfaen"/>
                <w:color w:val="000000"/>
                <w:sz w:val="24"/>
                <w:szCs w:val="24"/>
              </w:rPr>
              <w:tab/>
              <w:t>18</w:t>
            </w:r>
          </w:hyperlink>
        </w:p>
        <w:p w14:paraId="3DC46005" w14:textId="77777777" w:rsidR="00E4298E" w:rsidRPr="00DC2830" w:rsidRDefault="0059570A">
          <w:pPr>
            <w:rPr>
              <w:rFonts w:ascii="Sylfaen" w:hAnsi="Sylfaen"/>
              <w:sz w:val="24"/>
              <w:szCs w:val="24"/>
            </w:rPr>
          </w:pPr>
          <w:r w:rsidRPr="00DC2830">
            <w:rPr>
              <w:rFonts w:ascii="Sylfaen" w:hAnsi="Sylfaen"/>
              <w:sz w:val="24"/>
              <w:szCs w:val="24"/>
            </w:rPr>
            <w:fldChar w:fldCharType="end"/>
          </w:r>
        </w:p>
      </w:sdtContent>
    </w:sdt>
    <w:p w14:paraId="31A470AA" w14:textId="77777777" w:rsidR="00E4298E" w:rsidRPr="00DC2830" w:rsidRDefault="00E4298E">
      <w:pPr>
        <w:spacing w:line="360" w:lineRule="auto"/>
        <w:rPr>
          <w:rFonts w:ascii="Sylfaen" w:eastAsia="Arial" w:hAnsi="Sylfaen" w:cs="Arial"/>
          <w:b/>
          <w:sz w:val="24"/>
          <w:szCs w:val="24"/>
        </w:rPr>
      </w:pPr>
    </w:p>
    <w:p w14:paraId="0C83033A" w14:textId="77777777" w:rsidR="00E4298E" w:rsidRPr="00DC2830" w:rsidRDefault="0059570A">
      <w:pPr>
        <w:rPr>
          <w:rFonts w:ascii="Sylfaen" w:eastAsia="Arial" w:hAnsi="Sylfaen" w:cs="Arial"/>
          <w:b/>
          <w:sz w:val="24"/>
          <w:szCs w:val="24"/>
        </w:rPr>
      </w:pPr>
      <w:r w:rsidRPr="00DC2830">
        <w:rPr>
          <w:rFonts w:ascii="Sylfaen" w:hAnsi="Sylfaen"/>
          <w:sz w:val="24"/>
          <w:szCs w:val="24"/>
        </w:rPr>
        <w:br w:type="page"/>
      </w:r>
    </w:p>
    <w:bookmarkStart w:id="0" w:name="_heading=h.gjdgxs" w:colFirst="0" w:colLast="0"/>
    <w:bookmarkEnd w:id="0"/>
    <w:p w14:paraId="191F76E7" w14:textId="77777777" w:rsidR="00E4298E" w:rsidRPr="00DC2830" w:rsidRDefault="00440322">
      <w:pPr>
        <w:pStyle w:val="Heading1"/>
        <w:numPr>
          <w:ilvl w:val="0"/>
          <w:numId w:val="1"/>
        </w:numPr>
        <w:rPr>
          <w:rFonts w:ascii="Sylfaen" w:eastAsia="Arial" w:hAnsi="Sylfaen" w:cs="Arial"/>
          <w:b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"/>
          <w:id w:val="1563301162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Ներածություն </w:t>
          </w:r>
        </w:sdtContent>
      </w:sdt>
    </w:p>
    <w:p w14:paraId="6721438C" w14:textId="77777777" w:rsidR="00E4298E" w:rsidRPr="00DC2830" w:rsidRDefault="00E4298E">
      <w:pPr>
        <w:rPr>
          <w:rFonts w:ascii="Sylfaen" w:hAnsi="Sylfaen"/>
          <w:sz w:val="24"/>
          <w:szCs w:val="24"/>
        </w:rPr>
      </w:pPr>
    </w:p>
    <w:p w14:paraId="02294494" w14:textId="4B8E999F" w:rsidR="00E4298E" w:rsidRDefault="00A86B5E">
      <w:pPr>
        <w:spacing w:line="360" w:lineRule="auto"/>
        <w:ind w:firstLine="720"/>
        <w:jc w:val="both"/>
        <w:rPr>
          <w:rFonts w:ascii="Sylfaen" w:hAnsi="Sylfaen"/>
          <w:sz w:val="24"/>
          <w:szCs w:val="24"/>
        </w:rPr>
      </w:pPr>
      <w:r w:rsidRPr="00E03FA8">
        <w:rPr>
          <w:rFonts w:ascii="Sylfaen" w:eastAsia="Arial" w:hAnsi="Sylfaen" w:cs="Arial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AD801" wp14:editId="3EE123AA">
            <wp:simplePos x="0" y="0"/>
            <wp:positionH relativeFrom="column">
              <wp:posOffset>1193689</wp:posOffset>
            </wp:positionH>
            <wp:positionV relativeFrom="paragraph">
              <wp:posOffset>3841004</wp:posOffset>
            </wp:positionV>
            <wp:extent cx="3712845" cy="2438400"/>
            <wp:effectExtent l="0" t="0" r="1905" b="0"/>
            <wp:wrapTopAndBottom/>
            <wp:docPr id="13026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209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Sylfaen" w:hAnsi="Sylfaen"/>
            <w:sz w:val="24"/>
            <w:szCs w:val="24"/>
          </w:rPr>
          <w:tag w:val="goog_rdk_2"/>
          <w:id w:val="795418292"/>
        </w:sdtPr>
        <w:sdtEndPr/>
        <w:sdtContent>
          <w:r w:rsidR="003E5135" w:rsidRPr="00DF17AC">
            <w:rPr>
              <w:rFonts w:ascii="Sylfaen" w:hAnsi="Sylfaen"/>
              <w:sz w:val="24"/>
              <w:szCs w:val="24"/>
              <w:rPrChange w:id="1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Այս հետազոտությ</w:t>
          </w:r>
          <w:del w:id="2" w:author="Sargis Sargsyan" w:date="2024-04-10T18:53:00Z">
            <w:r w:rsidR="003E5135" w:rsidRPr="00DF17AC" w:rsidDel="00E57159">
              <w:rPr>
                <w:rFonts w:ascii="Sylfaen" w:hAnsi="Sylfaen"/>
                <w:sz w:val="24"/>
                <w:szCs w:val="24"/>
                <w:rPrChange w:id="3" w:author="Derenik Petrosyan" w:date="2024-04-14T22:44:00Z">
                  <w:rPr>
                    <w:rFonts w:ascii="Sylfaen" w:eastAsia="Tahoma" w:hAnsi="Sylfaen" w:cs="Tahoma"/>
                    <w:color w:val="111111"/>
                    <w:sz w:val="24"/>
                    <w:szCs w:val="24"/>
                    <w:highlight w:val="white"/>
                  </w:rPr>
                </w:rPrChange>
              </w:rPr>
              <w:delText>ն</w:delText>
            </w:r>
          </w:del>
          <w:r w:rsidR="003E5135" w:rsidRPr="00DF17AC">
            <w:rPr>
              <w:rFonts w:ascii="Sylfaen" w:hAnsi="Sylfaen"/>
              <w:sz w:val="24"/>
              <w:szCs w:val="24"/>
              <w:rPrChange w:id="4" w:author="Derenik Petrosyan" w:date="2024-04-14T22:44:00Z">
                <w:rPr>
                  <w:rFonts w:ascii="Sylfaen" w:eastAsia="Tahoma" w:hAnsi="Sylfaen" w:cs="Tahoma"/>
                  <w:color w:val="111111"/>
                  <w:sz w:val="24"/>
                  <w:szCs w:val="24"/>
                  <w:highlight w:val="white"/>
                </w:rPr>
              </w:rPrChange>
            </w:rPr>
            <w:t>ունը միտված է ներկայացնելու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3"/>
          <w:id w:val="10234432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ստեղծած հնարաորությունները Արդյունաբերական բանացանցերում(IIoT), ներկայացնելով  ինտեգրման հետ կապված պահանջները։ 5G</w:t>
          </w:r>
        </w:sdtContent>
      </w:sdt>
      <w:r w:rsidR="003E5135" w:rsidRPr="00DC2830">
        <w:rPr>
          <w:rFonts w:ascii="Sylfaen" w:eastAsia="Arial" w:hAnsi="Sylfaen" w:cs="Arial"/>
          <w:b/>
          <w:color w:val="111111"/>
          <w:sz w:val="24"/>
          <w:szCs w:val="24"/>
          <w:highlight w:val="white"/>
        </w:rPr>
        <w:t xml:space="preserve"> </w:t>
      </w:r>
      <w:sdt>
        <w:sdtPr>
          <w:rPr>
            <w:rFonts w:ascii="Sylfaen" w:hAnsi="Sylfaen"/>
            <w:sz w:val="24"/>
            <w:szCs w:val="24"/>
          </w:rPr>
          <w:tag w:val="goog_rdk_4"/>
          <w:id w:val="-1859255529"/>
        </w:sdtPr>
        <w:sdtEndPr/>
        <w:sdtContent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>ցանցի ինտեգրումը </w:t>
          </w:r>
          <w:del w:id="5" w:author="Sargis Sargsyan" w:date="2024-04-10T18:53:00Z">
            <w:r w:rsidR="003E5135" w:rsidRPr="00DC2830" w:rsidDel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delText xml:space="preserve">Արդյունաբերական </w:delText>
            </w:r>
          </w:del>
          <w:ins w:id="6" w:author="Sargis Sargsyan" w:date="2024-04-10T18:53:00Z">
            <w:r w:rsidR="00E57159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  <w:lang w:val="hy-AM"/>
              </w:rPr>
              <w:t>ա</w:t>
            </w:r>
            <w:r w:rsidR="00E57159" w:rsidRPr="00DC2830">
              <w:rPr>
                <w:rFonts w:ascii="Sylfaen" w:eastAsia="Tahoma" w:hAnsi="Sylfaen" w:cs="Tahoma"/>
                <w:color w:val="111111"/>
                <w:sz w:val="24"/>
                <w:szCs w:val="24"/>
                <w:highlight w:val="white"/>
              </w:rPr>
              <w:t xml:space="preserve">րդյունաբերական </w:t>
            </w:r>
          </w:ins>
          <w:r w:rsidR="003E5135" w:rsidRPr="00DC2830">
            <w:rPr>
              <w:rFonts w:ascii="Sylfaen" w:eastAsia="Tahoma" w:hAnsi="Sylfaen" w:cs="Tahoma"/>
              <w:color w:val="111111"/>
              <w:sz w:val="24"/>
              <w:szCs w:val="24"/>
              <w:highlight w:val="white"/>
            </w:rPr>
            <w:t xml:space="preserve">բանացանցերում հնարավորություն է տալիս ստեղծել խելացի գործարաններ, որտեղ մեքենաները, սարքաորումները և սենսորները հաղորդակցվում են իրական ժամանակում։ Այս օպտիմիզացումը բարելավում է արտադրական գործընթացները, նվազեցնելով պարապուրդի ժամանակը և բարելավելով ընդհանուր գործառական արդյունավետությունը։ Այն մեծ ներուժ ունի հեղափոխելու արդյունաբերական գործընթացները, ավտոմատացումը և հաղորդակցությունը։ 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5"/>
          <w:id w:val="-749655335"/>
        </w:sdtPr>
        <w:sdtEndPr/>
        <w:sdtContent>
          <w:del w:id="7" w:author="Sargis Sargsyan" w:date="2024-04-10T18:57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5G </w:delText>
            </w:r>
          </w:del>
          <w:ins w:id="8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Հինգերորդ սերնդի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ցանցերը ներկայացնում են բջջային կապի տեխնոլոգիայի վերջին էվոլյուցիան՝ խոստանալով զգալի առաջընթացներ նախորդ սերունդ</w:t>
          </w:r>
          <w:ins w:id="9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ի՝ 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>4G LTE-</w:t>
            </w:r>
            <w:r w:rsidR="002D6339">
              <w:rPr>
                <w:rFonts w:ascii="Sylfaen" w:eastAsia="Tahoma" w:hAnsi="Sylfaen" w:cs="Tahoma"/>
                <w:sz w:val="24"/>
                <w:szCs w:val="24"/>
              </w:rPr>
              <w:t>ի</w:t>
            </w:r>
            <w:r w:rsidR="002D6339" w:rsidRPr="00DC2830" w:rsidDel="002D633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del w:id="10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ների </w:delText>
            </w:r>
          </w:del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համեմատ</w:t>
          </w:r>
          <w:del w:id="11" w:author="Sargis Sargsyan" w:date="2024-04-10T18:58:00Z"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, ինչպիսին է 4G LTE-ը</w:delText>
            </w:r>
          </w:del>
          <w:r>
            <w:rPr>
              <w:rFonts w:ascii="Sylfaen" w:eastAsia="Tahoma" w:hAnsi="Sylfaen" w:cs="Tahoma"/>
              <w:sz w:val="24"/>
              <w:szCs w:val="24"/>
            </w:rPr>
            <w:t xml:space="preserve">: </w:t>
          </w:r>
          <w:del w:id="12" w:author="Sargis Sargsyan" w:date="2024-04-10T18:58:00Z">
            <w:r w:rsidDel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delText>Որը</w:delText>
            </w:r>
            <w:r w:rsidR="003E5135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3" w:author="Sargis Sargsyan" w:date="2024-04-10T18:58:00Z">
            <w:r w:rsidR="002D6339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Այն</w:t>
            </w:r>
            <w:r w:rsidR="002D6339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խոստանում է զգալի բարելավումներ</w:t>
          </w:r>
          <w:ins w:id="14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>՝</w:t>
            </w:r>
          </w:ins>
          <w:del w:id="15" w:author="Sargis Sargsyan" w:date="2024-04-10T18:59:00Z">
            <w:r w:rsidR="008D6B65" w:rsidRPr="008D6B65" w:rsidDel="002D6339">
              <w:rPr>
                <w:rFonts w:ascii="Sylfaen" w:eastAsia="Tahoma" w:hAnsi="Sylfaen" w:cs="Tahoma"/>
                <w:sz w:val="24"/>
                <w:szCs w:val="24"/>
              </w:rPr>
              <w:delText xml:space="preserve"> իրականացնել</w:delText>
            </w:r>
          </w:del>
          <w:r w:rsidR="008D6B65" w:rsidRPr="008D6B65">
            <w:rPr>
              <w:rFonts w:ascii="Sylfaen" w:eastAsia="Tahoma" w:hAnsi="Sylfaen" w:cs="Tahoma"/>
              <w:sz w:val="24"/>
              <w:szCs w:val="24"/>
            </w:rPr>
            <w:t xml:space="preserve"> ցանցի </w:t>
          </w:r>
          <w:ins w:id="16" w:author="Sargis Sargsyan" w:date="2024-04-10T18:59:00Z">
            <w:r w:rsidR="002D6339">
              <w:rPr>
                <w:rFonts w:ascii="Sylfaen" w:eastAsia="Tahoma" w:hAnsi="Sylfaen" w:cs="Tahoma"/>
                <w:sz w:val="24"/>
                <w:szCs w:val="24"/>
              </w:rPr>
              <w:t xml:space="preserve">թողունակության, </w:t>
            </w:r>
          </w:ins>
          <w:r w:rsidR="008D6B65" w:rsidRPr="008D6B65">
            <w:rPr>
              <w:rFonts w:ascii="Sylfaen" w:eastAsia="Tahoma" w:hAnsi="Sylfaen" w:cs="Tahoma"/>
              <w:sz w:val="24"/>
              <w:szCs w:val="24"/>
            </w:rPr>
            <w:t>արագության, հզորության և հուսալիության մեջ</w:t>
          </w:r>
          <w:sdt>
            <w:sdtPr>
              <w:rPr>
                <w:rFonts w:ascii="Sylfaen" w:eastAsia="Tahoma" w:hAnsi="Sylfaen" w:cs="Tahoma"/>
                <w:sz w:val="24"/>
                <w:szCs w:val="24"/>
              </w:rPr>
              <w:id w:val="-26642200"/>
              <w:citation/>
            </w:sdtPr>
            <w:sdtEndPr/>
            <w:sdtContent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C65A52" w:rsidRPr="00E57159">
                <w:rPr>
                  <w:rFonts w:ascii="Sylfaen" w:eastAsia="Tahoma" w:hAnsi="Sylfaen" w:cs="Tahoma"/>
                  <w:sz w:val="24"/>
                  <w:szCs w:val="24"/>
                  <w:rPrChange w:id="17" w:author="Sargis Sargsyan" w:date="2024-04-10T18:49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Hem24 \l 1033 </w:instrTex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separate"/>
              </w:r>
              <w:r w:rsidR="00DD7E97" w:rsidRPr="00E57159">
                <w:rPr>
                  <w:rFonts w:ascii="Sylfaen" w:eastAsia="Tahoma" w:hAnsi="Sylfaen" w:cs="Tahoma"/>
                  <w:noProof/>
                  <w:sz w:val="24"/>
                  <w:szCs w:val="24"/>
                  <w:rPrChange w:id="18" w:author="Sargis Sargsyan" w:date="2024-04-10T18:49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 xml:space="preserve"> [1]</w:t>
              </w:r>
              <w:r w:rsidR="00C65A52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3E5135" w:rsidRPr="00DC2830">
            <w:rPr>
              <w:rFonts w:ascii="Sylfaen" w:eastAsia="Tahoma" w:hAnsi="Sylfaen" w:cs="Tahoma"/>
              <w:sz w:val="24"/>
              <w:szCs w:val="24"/>
            </w:rPr>
            <w:t>(Նկար 1)։</w:t>
          </w:r>
        </w:sdtContent>
      </w:sdt>
    </w:p>
    <w:p w14:paraId="043898C4" w14:textId="19276B1F" w:rsidR="00E4298E" w:rsidRPr="00E03FA8" w:rsidRDefault="00440322">
      <w:pPr>
        <w:spacing w:line="360" w:lineRule="auto"/>
        <w:ind w:firstLine="720"/>
        <w:jc w:val="center"/>
        <w:rPr>
          <w:rFonts w:ascii="Sylfaen" w:eastAsia="Arial" w:hAnsi="Sylfaen" w:cs="Arial"/>
          <w:sz w:val="20"/>
          <w:szCs w:val="20"/>
        </w:rPr>
      </w:pPr>
      <w:sdt>
        <w:sdtPr>
          <w:rPr>
            <w:rFonts w:ascii="Sylfaen" w:hAnsi="Sylfaen"/>
            <w:sz w:val="20"/>
            <w:szCs w:val="20"/>
          </w:rPr>
          <w:tag w:val="goog_rdk_6"/>
          <w:id w:val="181249040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>Նկար1</w:t>
          </w:r>
        </w:sdtContent>
      </w:sdt>
      <w:r w:rsidR="0059570A" w:rsidRPr="00E03FA8">
        <w:rPr>
          <w:rFonts w:ascii="Times New Roman" w:eastAsia="Cambria Math" w:hAnsi="Times New Roman" w:cs="Times New Roman"/>
          <w:sz w:val="20"/>
          <w:szCs w:val="20"/>
        </w:rPr>
        <w:t>․</w:t>
      </w:r>
      <w:sdt>
        <w:sdtPr>
          <w:rPr>
            <w:rFonts w:ascii="Sylfaen" w:hAnsi="Sylfaen"/>
            <w:sz w:val="20"/>
            <w:szCs w:val="20"/>
          </w:rPr>
          <w:tag w:val="goog_rdk_7"/>
          <w:id w:val="1650476238"/>
        </w:sdtPr>
        <w:sdtEndPr/>
        <w:sdtContent>
          <w:r w:rsidR="0059570A" w:rsidRPr="00E03FA8">
            <w:rPr>
              <w:rFonts w:ascii="Sylfaen" w:eastAsia="Tahoma" w:hAnsi="Sylfaen" w:cs="Tahoma"/>
              <w:sz w:val="20"/>
              <w:szCs w:val="20"/>
            </w:rPr>
            <w:t xml:space="preserve"> 5G ցանցի առանձնահատկությունները</w:t>
          </w:r>
        </w:sdtContent>
      </w:sdt>
    </w:p>
    <w:p w14:paraId="0A49571F" w14:textId="77FDFD36" w:rsidR="00E4298E" w:rsidRPr="00DC2830" w:rsidRDefault="00440322" w:rsidP="00A86B5E">
      <w:pPr>
        <w:spacing w:line="360" w:lineRule="auto"/>
        <w:ind w:firstLine="720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"/>
          <w:id w:val="-430815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5G-ն առաջարկում է տվյալների էապես ավելի բարձր արագություն, իսկ առավելագույն արագությունը հասնում է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2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0 </w:t>
          </w:r>
          <w:del w:id="19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</w:delText>
            </w:r>
          </w:del>
          <w:ins w:id="20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Գ</w:t>
            </w:r>
          </w:ins>
          <w:del w:id="21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22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գաբ</w:delText>
            </w:r>
          </w:del>
          <w:ins w:id="23" w:author="Sargis Sargsyan" w:date="2024-04-10T18:57:00Z">
            <w:r w:rsidR="002D6339">
              <w:rPr>
                <w:rFonts w:ascii="Sylfaen" w:eastAsia="Tahoma" w:hAnsi="Sylfaen" w:cs="Tahoma"/>
                <w:sz w:val="24"/>
                <w:szCs w:val="24"/>
              </w:rPr>
              <w:t>բ</w:t>
            </w:r>
          </w:ins>
          <w:del w:id="24" w:author="Sargis Sargsyan" w:date="2024-04-10T18:56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ի</w:delText>
            </w:r>
          </w:del>
          <w:del w:id="25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թ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/վ</w:t>
          </w:r>
          <w:del w:id="26" w:author="Sargis Sargsyan" w:date="2024-04-10T18:57:00Z">
            <w:r w:rsidR="0059570A" w:rsidRPr="00DC2830" w:rsidDel="002D6339">
              <w:rPr>
                <w:rFonts w:ascii="Sylfaen" w:eastAsia="Tahoma" w:hAnsi="Sylfaen" w:cs="Tahoma"/>
                <w:sz w:val="24"/>
                <w:szCs w:val="24"/>
              </w:rPr>
              <w:delText>րկ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Սա թույլ է տալիս շատ մեծ արագություններով ներբեռնումներ, բարձր հստակությամբ բովանդակության անխափան հոսք և տվյալների արագ փոխանցում: 5G ցանցերն ապահովում են շատ ցածր </w:t>
          </w:r>
          <w:del w:id="27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>ուշացում</w:delText>
            </w:r>
          </w:del>
          <w:ins w:id="28" w:author="Sargis Sargsyan" w:date="2024-04-10T19:00:00Z">
            <w:r w:rsidR="00605B84">
              <w:rPr>
                <w:rFonts w:ascii="Sylfaen" w:eastAsia="Tahoma" w:hAnsi="Sylfaen" w:cs="Tahoma"/>
                <w:sz w:val="24"/>
                <w:szCs w:val="24"/>
              </w:rPr>
              <w:t>հապաղում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՝ հասցնելով մինչև </w:t>
          </w:r>
          <w:r w:rsidR="00C65A52">
            <w:rPr>
              <w:rFonts w:ascii="Sylfaen" w:eastAsia="Tahoma" w:hAnsi="Sylfaen" w:cs="Tahoma"/>
              <w:sz w:val="24"/>
              <w:szCs w:val="24"/>
            </w:rPr>
            <w:t>1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  <w:del w:id="29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միլիվայրկյան </w:delText>
            </w:r>
          </w:del>
          <w:ins w:id="30" w:author="Sargis Sargsyan" w:date="2024-04-10T19:00:00Z"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>մ</w:t>
            </w:r>
            <w:r w:rsidR="00605B84">
              <w:rPr>
                <w:rFonts w:ascii="Sylfaen" w:eastAsia="Tahoma" w:hAnsi="Sylfaen" w:cs="Tahoma"/>
                <w:sz w:val="24"/>
                <w:szCs w:val="24"/>
              </w:rPr>
              <w:t>վ</w:t>
            </w:r>
            <w:r w:rsidR="00605B84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(</w:t>
          </w:r>
          <w:del w:id="31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ms</w:t>
          </w:r>
          <w:del w:id="32" w:author="Sargis Sargsyan" w:date="2024-04-10T19:00:00Z">
            <w:r w:rsidR="0059570A" w:rsidRPr="00DC2830" w:rsidDel="00605B84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): Այս գրեթե ակնթարթային արձագանքումը կարևոր է իրական ժամանակում այնպիսի ծրագրերի համար,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 xml:space="preserve">ինչպիսիք են ինքնավար մեքենաները, հեռավար վիրաբուժությունը և արդյունաբերական ավտոմատացումը: 5G-ի միջոցով ցանցերը կարող են միաժամանակ </w:t>
          </w:r>
          <w:del w:id="33" w:author="Sargis Sargsyan" w:date="2024-04-10T19:02:00Z">
            <w:r w:rsidR="0059570A" w:rsidRPr="00DC2830" w:rsidDel="009B0ECF">
              <w:rPr>
                <w:rFonts w:ascii="Sylfaen" w:eastAsia="Tahoma" w:hAnsi="Sylfaen" w:cs="Tahoma"/>
                <w:sz w:val="24"/>
                <w:szCs w:val="24"/>
              </w:rPr>
              <w:delText xml:space="preserve">աջակցել </w:delText>
            </w:r>
          </w:del>
          <w:ins w:id="34" w:author="Sargis Sargsyan" w:date="2024-04-10T19:02:00Z">
            <w:r w:rsidR="009B0ECF">
              <w:rPr>
                <w:rFonts w:ascii="Sylfaen" w:eastAsia="Tahoma" w:hAnsi="Sylfaen" w:cs="Tahoma"/>
                <w:sz w:val="24"/>
                <w:szCs w:val="24"/>
              </w:rPr>
              <w:t>սպասարկել</w:t>
            </w:r>
            <w:r w:rsidR="009B0ECF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միացված սարքերի հսկայական քանակի` շնորհիվ այնպիսի գործառույթների, ինչպիսին է զանգվածային մեքենայական տիպի հաղորդակցությունը ( mMTC ): Այս ավելացված հզորությունը հնարավորություն է տալիս անխափան կապ ունենալ IoT սարքերի և հավելվածների լայն շրջանակի համար: 5G ցանցերն առաջարկում են բարձր հուսալիություն և ճկունություն՝ ապահովելով </w:t>
          </w:r>
          <w:del w:id="35" w:author="Sargis Sargsyan" w:date="2024-04-10T19:08:00Z">
            <w:r w:rsidR="0059570A" w:rsidRPr="00DC2830" w:rsidDel="00672CA2">
              <w:rPr>
                <w:rFonts w:ascii="Sylfaen" w:eastAsia="Tahoma" w:hAnsi="Sylfaen" w:cs="Tahoma"/>
                <w:sz w:val="24"/>
                <w:szCs w:val="24"/>
              </w:rPr>
              <w:delText xml:space="preserve">հետևողական </w:delText>
            </w:r>
          </w:del>
          <w:ins w:id="36" w:author="Sargis Sargsyan" w:date="2024-04-10T19:08:00Z">
            <w:r w:rsidR="00672CA2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հուսալի</w:t>
            </w:r>
            <w:r w:rsidR="00672CA2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կապ և արդյունավետություն նույնիսկ դժվարին միջավայրում</w:t>
          </w:r>
          <w:ins w:id="37" w:author="Sargis Sargsyan" w:date="2024-04-10T19:10:00Z">
            <w:r w:rsidR="00C45B09">
              <w:rPr>
                <w:rFonts w:ascii="Sylfaen" w:eastAsia="Tahoma" w:hAnsi="Sylfaen" w:cs="Tahoma"/>
                <w:sz w:val="24"/>
                <w:szCs w:val="24"/>
              </w:rPr>
              <w:t xml:space="preserve">, </w:t>
            </w:r>
          </w:ins>
          <w:del w:id="38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  <w:rPrChange w:id="39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:</w:delText>
            </w:r>
          </w:del>
          <w:ins w:id="40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  <w:rPrChange w:id="41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ի</w:t>
            </w:r>
          </w:ins>
          <w:del w:id="42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  <w:rPrChange w:id="43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  <w:rPrChange w:id="44" w:author="Derenik Petrosyan" w:date="2024-04-14T21:55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սկ արդեն </w:t>
          </w:r>
          <w:ins w:id="45" w:author="Sargis Sargsyan" w:date="2024-04-10T19:10:00Z">
            <w:r w:rsidR="00C45B09" w:rsidRPr="006E64E5">
              <w:rPr>
                <w:rFonts w:ascii="Sylfaen" w:eastAsia="Tahoma" w:hAnsi="Sylfaen" w:cs="Tahoma"/>
                <w:sz w:val="24"/>
                <w:szCs w:val="24"/>
                <w:rPrChange w:id="46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ի</w:t>
            </w:r>
          </w:ins>
          <w:del w:id="47" w:author="Sargis Sargsyan" w:date="2024-04-10T19:10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  <w:rPrChange w:id="48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  <w:rPrChange w:id="49" w:author="Derenik Petrosyan" w:date="2024-04-14T21:55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րեր</w:t>
          </w:r>
          <w:ins w:id="50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  <w:rPrChange w:id="51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ի</w:t>
            </w:r>
          </w:ins>
          <w:del w:id="52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  <w:rPrChange w:id="53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ի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  <w:rPrChange w:id="54" w:author="Derenik Petrosyan" w:date="2024-04-14T21:55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արդյունաբերական </w:t>
          </w:r>
          <w:ins w:id="55" w:author="Sargis Sargsyan" w:date="2024-04-10T19:11:00Z">
            <w:r w:rsidR="00C45B09" w:rsidRPr="006E64E5">
              <w:rPr>
                <w:rFonts w:ascii="Sylfaen" w:eastAsia="Tahoma" w:hAnsi="Sylfaen" w:cs="Tahoma"/>
                <w:sz w:val="24"/>
                <w:szCs w:val="24"/>
                <w:rPrChange w:id="56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բանացացնց</w:t>
            </w:r>
          </w:ins>
          <w:ins w:id="57" w:author="Sargis Sargsyan" w:date="2024-04-10T19:12:00Z">
            <w:r w:rsidR="00C45B09" w:rsidRPr="006E64E5">
              <w:rPr>
                <w:rFonts w:ascii="Sylfaen" w:eastAsia="Tahoma" w:hAnsi="Sylfaen" w:cs="Tahoma"/>
                <w:sz w:val="24"/>
                <w:szCs w:val="24"/>
                <w:rPrChange w:id="58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t>ը</w:t>
            </w:r>
          </w:ins>
          <w:del w:id="59" w:author="Sargis Sargsyan" w:date="2024-04-10T19:11:00Z">
            <w:r w:rsidR="0059570A" w:rsidRPr="006E64E5" w:rsidDel="00C45B09">
              <w:rPr>
                <w:rFonts w:ascii="Sylfaen" w:eastAsia="Tahoma" w:hAnsi="Sylfaen" w:cs="Tahoma"/>
                <w:sz w:val="24"/>
                <w:szCs w:val="24"/>
                <w:rPrChange w:id="60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ինտերնետը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  <w:rPrChange w:id="61" w:author="Derenik Petrosyan" w:date="2024-04-14T21:55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 xml:space="preserve"> ( IIoT ) վերաբերում է</w:t>
          </w:r>
          <w:ins w:id="62" w:author="Derenik Petrosyan" w:date="2024-04-14T21:54:00Z"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63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64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t>արդյունաբերական գործընթացներին և գործառնություններին</w:t>
            </w:r>
            <w:r w:rsidR="000233F1" w:rsidRPr="006E64E5">
              <w:rPr>
                <w:rFonts w:ascii="Sylfaen" w:eastAsia="Tahoma" w:hAnsi="Sylfaen" w:cs="Tahoma"/>
                <w:sz w:val="24"/>
                <w:szCs w:val="24"/>
                <w:rPrChange w:id="65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  <w:lang w:val="en-US"/>
                  </w:rPr>
                </w:rPrChange>
              </w:rPr>
              <w:t xml:space="preserve"> </w:t>
            </w:r>
          </w:ins>
          <w:r w:rsidR="0059570A" w:rsidRPr="006E64E5">
            <w:rPr>
              <w:rFonts w:ascii="Sylfaen" w:eastAsia="Tahoma" w:hAnsi="Sylfaen" w:cs="Tahoma"/>
              <w:sz w:val="24"/>
              <w:szCs w:val="24"/>
            </w:rPr>
            <w:t xml:space="preserve"> IoT տեխնոլոգիաների ինտեգրմանը</w:t>
          </w:r>
          <w:del w:id="66" w:author="Derenik Petrosyan" w:date="2024-04-14T21:54:00Z">
            <w:r w:rsidR="0059570A" w:rsidRPr="006E64E5" w:rsidDel="000233F1">
              <w:rPr>
                <w:rFonts w:ascii="Sylfaen" w:eastAsia="Tahoma" w:hAnsi="Sylfaen" w:cs="Tahoma"/>
                <w:sz w:val="24"/>
                <w:szCs w:val="24"/>
                <w:rPrChange w:id="67" w:author="Derenik Petrosyan" w:date="2024-04-14T21:5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 xml:space="preserve"> արդյունաբերական գործընթացներին և գործառնություններին</w:delText>
            </w:r>
          </w:del>
          <w:r w:rsidR="0059570A" w:rsidRPr="006E64E5">
            <w:rPr>
              <w:rFonts w:ascii="Sylfaen" w:eastAsia="Tahoma" w:hAnsi="Sylfaen" w:cs="Tahoma"/>
              <w:sz w:val="24"/>
              <w:szCs w:val="24"/>
              <w:rPrChange w:id="68" w:author="Derenik Petrosyan" w:date="2024-04-14T21:55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</w:t>
          </w:r>
          <w:r w:rsidR="0059570A" w:rsidRPr="00D21AFD">
            <w:rPr>
              <w:rFonts w:ascii="Sylfaen" w:eastAsia="Tahoma" w:hAnsi="Sylfaen" w:cs="Tahoma"/>
              <w:sz w:val="24"/>
              <w:szCs w:val="24"/>
            </w:rPr>
            <w:t>պարամետրերում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IIoT-ն ընդգրկում է միացված սարքերի, սենսորների, մղիչների և կառավարման համակարգերի լայն շրջանակ, որոնք հավաքում են տվյալներ, վերահսկում են ակտիվները և հնարավորություն են տալիս ավտոմատացում և օպտիմալացում: </w:t>
          </w:r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69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IIoT- ի հիմնական առավելություններ</w:t>
          </w:r>
          <w:ins w:id="70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ից</w:t>
            </w:r>
          </w:ins>
          <w:r w:rsidR="009E23B2" w:rsidRPr="006E64E5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71" w:author="Derenik Petrosyan" w:date="2024-04-14T21:59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 xml:space="preserve"> է </w:t>
          </w:r>
          <w:ins w:id="72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73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>իրական ժամանակ</w:t>
            </w:r>
          </w:ins>
          <w:ins w:id="74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ում</w:t>
            </w:r>
          </w:ins>
          <w:ins w:id="75" w:author="Derenik Petrosyan" w:date="2024-04-14T21:59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  <w:rPrChange w:id="76" w:author="Derenik Petrosyan" w:date="2024-04-14T21:59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t xml:space="preserve"> արտադրության տվյալներ</w:t>
            </w:r>
          </w:ins>
          <w:ins w:id="77" w:author="Derenik Petrosyan" w:date="2024-04-14T22:00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 հավաքագրումը</w:t>
            </w:r>
          </w:ins>
          <w:ins w:id="78" w:author="Derenik Petrosyan" w:date="2024-04-14T22:01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79" w:author="Derenik Petrosyan" w:date="2024-04-14T22:01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, </w:t>
            </w:r>
          </w:ins>
          <w:ins w:id="80" w:author="Derenik Petrosyan" w:date="2024-04-14T22:04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ստացված տվյալների պահպանումը</w:t>
            </w:r>
            <w:r w:rsidR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</w:rPr>
              <w:t xml:space="preserve">, </w:t>
            </w:r>
          </w:ins>
          <w:ins w:id="81" w:author="Derenik Petrosyan" w:date="2024-04-14T22:01:00Z"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որակի կառավարումը</w:t>
            </w:r>
          </w:ins>
          <w:ins w:id="82" w:author="Derenik Petrosyan" w:date="2024-04-14T22:02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83" w:author="Derenik Petrosyan" w:date="2024-04-14T22:02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>,</w:t>
            </w:r>
          </w:ins>
          <w:ins w:id="84" w:author="Derenik Petrosyan" w:date="2024-04-14T22:05:00Z"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85" w:author="Derenik Petrosyan" w:date="2024-04-14T22:05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 </w:t>
            </w:r>
            <w:r w:rsidR="006E64E5" w:rsidRP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</w:rPr>
              <w:t>արտադրական գ</w:t>
            </w:r>
            <w:r w:rsidR="006E64E5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 xml:space="preserve">ծերի </w:t>
            </w:r>
            <w:r w:rsidR="009C62F6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lang w:val="hy-AM"/>
              </w:rPr>
              <w:t>օպտիմիզացումը</w:t>
            </w:r>
          </w:ins>
          <w:ins w:id="86" w:author="Derenik Petrosyan" w:date="2024-04-14T22:02:00Z">
            <w:r w:rsidR="006E64E5" w:rsidRPr="009C62F6">
              <w:rPr>
                <w:rStyle w:val="normaltextrun"/>
                <w:rFonts w:ascii="Sylfaen" w:hAnsi="Sylfaen"/>
                <w:color w:val="000000"/>
                <w:sz w:val="24"/>
                <w:szCs w:val="24"/>
                <w:shd w:val="clear" w:color="auto" w:fill="FFFFFF"/>
                <w:rPrChange w:id="87" w:author="Derenik Petrosyan" w:date="2024-04-14T22:06:00Z">
                  <w:rPr>
                    <w:rStyle w:val="normaltextrun"/>
                    <w:rFonts w:ascii="Sylfaen" w:hAnsi="Sylfaen"/>
                    <w:color w:val="000000"/>
                    <w:sz w:val="24"/>
                    <w:szCs w:val="24"/>
                    <w:shd w:val="clear" w:color="auto" w:fill="FFFFFF"/>
                    <w:lang w:val="en-US"/>
                  </w:rPr>
                </w:rPrChange>
              </w:rPr>
              <w:t xml:space="preserve"> </w:t>
            </w:r>
          </w:ins>
          <w:del w:id="88" w:author="Derenik Petrosyan" w:date="2024-04-14T21:59:00Z">
            <w:r w:rsidR="009E23B2" w:rsidRPr="009C62F6" w:rsidDel="006E64E5">
              <w:rPr>
                <w:rStyle w:val="normaltextrun"/>
                <w:rFonts w:ascii="Sylfaen" w:hAnsi="Sylfaen"/>
                <w:color w:val="000000"/>
                <w:shd w:val="clear" w:color="auto" w:fill="FFFFFF"/>
                <w:lang w:val="hy-AM"/>
                <w:rPrChange w:id="89" w:author="Derenik Petrosyan" w:date="2024-04-14T22:06:00Z">
                  <w:rPr>
                    <w:rStyle w:val="normaltextrun"/>
                    <w:rFonts w:ascii="Sylfaen" w:hAnsi="Sylfaen"/>
                    <w:color w:val="000000"/>
                    <w:shd w:val="clear" w:color="auto" w:fill="FFFFFF"/>
                    <w:lang w:val="hy-AM"/>
                  </w:rPr>
                </w:rPrChange>
              </w:rPr>
              <w:delText>ավտոմատացում, գործողությունների հեռակա մոնիտորինգ և ընտրություն կատարելը տվյալների հիման վրա</w:delText>
            </w:r>
          </w:del>
          <w:r w:rsidR="009E23B2" w:rsidRPr="009C62F6">
            <w:rPr>
              <w:rStyle w:val="normaltextrun"/>
              <w:rFonts w:ascii="Sylfaen" w:hAnsi="Sylfaen"/>
              <w:color w:val="000000"/>
              <w:shd w:val="clear" w:color="auto" w:fill="FFFFFF"/>
              <w:lang w:val="hy-AM"/>
              <w:rPrChange w:id="90" w:author="Derenik Petrosyan" w:date="2024-04-14T22:06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 xml:space="preserve">, </w:t>
          </w:r>
          <w:r w:rsidR="009E23B2" w:rsidRPr="009C62F6">
            <w:rPr>
              <w:rStyle w:val="normaltextrun"/>
              <w:rFonts w:ascii="Sylfaen" w:hAnsi="Sylfaen"/>
              <w:color w:val="000000"/>
              <w:sz w:val="24"/>
              <w:szCs w:val="24"/>
              <w:shd w:val="clear" w:color="auto" w:fill="FFFFFF"/>
              <w:lang w:val="hy-AM"/>
              <w:rPrChange w:id="91" w:author="Derenik Petrosyan" w:date="2024-04-14T22:06:00Z">
                <w:rPr>
                  <w:rStyle w:val="normaltextrun"/>
                  <w:rFonts w:ascii="Sylfaen" w:hAnsi="Sylfaen"/>
                  <w:color w:val="000000"/>
                  <w:shd w:val="clear" w:color="auto" w:fill="FFFFFF"/>
                  <w:lang w:val="hy-AM"/>
                </w:rPr>
              </w:rPrChange>
            </w:rPr>
            <w:t>հետևաբար՝ բարելավելով գործառնական արդյունավետությունը</w:t>
          </w:r>
          <w:r w:rsidR="009E23B2" w:rsidRPr="009C62F6">
            <w:rPr>
              <w:rStyle w:val="contentcontrolboundarysink"/>
              <w:rFonts w:ascii="Times New Roman" w:hAnsi="Times New Roman" w:cs="Times New Roman"/>
              <w:color w:val="000000"/>
              <w:sz w:val="24"/>
              <w:szCs w:val="24"/>
              <w:highlight w:val="yellow"/>
              <w:shd w:val="clear" w:color="auto" w:fill="FFFFFF"/>
              <w:lang w:val="hy-AM"/>
              <w:rPrChange w:id="92" w:author="Derenik Petrosyan" w:date="2024-04-14T22:06:00Z">
                <w:rPr>
                  <w:rStyle w:val="contentcontrolboundarysink"/>
                  <w:color w:val="000000"/>
                  <w:shd w:val="clear" w:color="auto" w:fill="FFFFFF"/>
                  <w:lang w:val="hy-AM"/>
                </w:rPr>
              </w:rPrChange>
            </w:rPr>
            <w:t>​</w:t>
          </w:r>
          <w:sdt>
            <w:sdtPr>
              <w:rPr>
                <w:rFonts w:ascii="Sylfaen" w:eastAsia="Tahoma" w:hAnsi="Sylfaen" w:cs="Tahoma"/>
                <w:sz w:val="24"/>
                <w:szCs w:val="24"/>
                <w:rPrChange w:id="93" w:author="Derenik Petrosyan" w:date="2024-04-14T22:07:00Z">
                  <w:rPr>
                    <w:rFonts w:ascii="Sylfaen" w:eastAsia="Tahoma" w:hAnsi="Sylfaen" w:cs="Tahoma"/>
                    <w:sz w:val="24"/>
                    <w:szCs w:val="24"/>
                    <w:highlight w:val="yellow"/>
                  </w:rPr>
                </w:rPrChange>
              </w:rPr>
              <w:id w:val="6112607"/>
              <w:citation/>
            </w:sdtPr>
            <w:sdtEndPr>
              <w:rPr>
                <w:rPrChange w:id="94" w:author="Derenik Petrosyan" w:date="2024-04-14T22:07:00Z">
                  <w:rPr/>
                </w:rPrChange>
              </w:rPr>
            </w:sdtEndPr>
            <w:sdtContent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begin"/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95" w:author="Derenik Petrosyan" w:date="2024-04-14T22:07:00Z">
                    <w:rPr>
                      <w:rFonts w:ascii="Sylfaen" w:eastAsia="Tahoma" w:hAnsi="Sylfaen" w:cs="Tahoma"/>
                      <w:sz w:val="24"/>
                      <w:szCs w:val="24"/>
                      <w:lang w:val="en-US"/>
                    </w:rPr>
                  </w:rPrChange>
                </w:rPr>
                <w:instrText xml:space="preserve"> CITATION Moh21 \l 1033 </w:instrTex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  <w:rPrChange w:id="96" w:author="Derenik Petrosyan" w:date="2024-04-14T22:07:00Z">
                    <w:rPr>
                      <w:rFonts w:ascii="Sylfaen" w:eastAsia="Tahoma" w:hAnsi="Sylfaen" w:cs="Tahoma"/>
                      <w:sz w:val="24"/>
                      <w:szCs w:val="24"/>
                    </w:rPr>
                  </w:rPrChange>
                </w:rPr>
                <w:fldChar w:fldCharType="separate"/>
              </w:r>
              <w:r w:rsidR="00DD7E97" w:rsidRPr="009C62F6">
                <w:rPr>
                  <w:rFonts w:ascii="Sylfaen" w:eastAsia="Tahoma" w:hAnsi="Sylfaen" w:cs="Tahoma"/>
                  <w:noProof/>
                  <w:sz w:val="24"/>
                  <w:szCs w:val="24"/>
                  <w:rPrChange w:id="97" w:author="Derenik Petrosyan" w:date="2024-04-14T22:07:00Z">
                    <w:rPr>
                      <w:rFonts w:ascii="Sylfaen" w:eastAsia="Tahoma" w:hAnsi="Sylfaen" w:cs="Tahoma"/>
                      <w:noProof/>
                      <w:sz w:val="24"/>
                      <w:szCs w:val="24"/>
                      <w:lang w:val="en-US"/>
                    </w:rPr>
                  </w:rPrChange>
                </w:rPr>
                <w:t>[2]</w:t>
              </w:r>
              <w:r w:rsidR="00DD7E97" w:rsidRPr="009C62F6">
                <w:rPr>
                  <w:rFonts w:ascii="Sylfaen" w:eastAsia="Tahoma" w:hAnsi="Sylfaen" w:cs="Tahoma"/>
                  <w:sz w:val="24"/>
                  <w:szCs w:val="24"/>
                </w:rPr>
                <w:fldChar w:fldCharType="end"/>
              </w:r>
            </w:sdtContent>
          </w:sdt>
          <w:r w:rsidR="0059570A" w:rsidRPr="009C62F6">
            <w:rPr>
              <w:rFonts w:ascii="Sylfaen" w:eastAsia="Tahoma" w:hAnsi="Sylfaen" w:cs="Tahoma"/>
              <w:sz w:val="24"/>
              <w:szCs w:val="24"/>
            </w:rPr>
            <w:t>(Ն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կար 2)։ </w:t>
          </w:r>
        </w:sdtContent>
      </w:sdt>
    </w:p>
    <w:p w14:paraId="286F6BA8" w14:textId="200F1CE9" w:rsidR="00E4298E" w:rsidRPr="00DC2830" w:rsidRDefault="00981B53" w:rsidP="00981B53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hAnsi="Sylfaen"/>
          <w:noProof/>
          <w:sz w:val="24"/>
          <w:szCs w:val="24"/>
        </w:rPr>
        <w:drawing>
          <wp:anchor distT="114300" distB="114300" distL="114300" distR="114300" simplePos="0" relativeHeight="251655168" behindDoc="0" locked="0" layoutInCell="1" hidden="0" allowOverlap="1" wp14:anchorId="02C5EB6D" wp14:editId="3814983B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303520" cy="3200400"/>
            <wp:effectExtent l="0" t="0" r="0" b="3810"/>
            <wp:wrapSquare wrapText="bothSides" distT="114300" distB="114300" distL="114300" distR="114300"/>
            <wp:docPr id="5995751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D1DD" w14:textId="2FB8F279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05CF036" w14:textId="6BDCBDA6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8783B28" w14:textId="03B01CEF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77824AF7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5C82D2F9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21E4945E" w14:textId="77777777" w:rsidR="00E4298E" w:rsidRPr="00DC2830" w:rsidRDefault="00E4298E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</w:p>
    <w:p w14:paraId="3A7D01C0" w14:textId="77777777" w:rsidR="00E4298E" w:rsidRPr="00DC2830" w:rsidRDefault="00440322">
      <w:pPr>
        <w:spacing w:line="360" w:lineRule="auto"/>
        <w:ind w:firstLine="720"/>
        <w:jc w:val="center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"/>
          <w:id w:val="10562087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Նկար2</w:t>
          </w:r>
        </w:sdtContent>
      </w:sdt>
      <w:r w:rsidR="0059570A" w:rsidRPr="00DC2830">
        <w:rPr>
          <w:rFonts w:ascii="Times New Roman" w:eastAsia="Cambria Math" w:hAnsi="Times New Roman" w:cs="Times New Roman"/>
          <w:sz w:val="24"/>
          <w:szCs w:val="24"/>
        </w:rPr>
        <w:t>․</w:t>
      </w:r>
      <w:sdt>
        <w:sdtPr>
          <w:rPr>
            <w:rFonts w:ascii="Sylfaen" w:hAnsi="Sylfaen"/>
            <w:sz w:val="24"/>
            <w:szCs w:val="24"/>
          </w:rPr>
          <w:tag w:val="goog_rdk_10"/>
          <w:id w:val="1258154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Իրերի արդյունաբերական ինտերնետի առավելությունները</w:t>
          </w:r>
        </w:sdtContent>
      </w:sdt>
    </w:p>
    <w:p w14:paraId="68B8F7DE" w14:textId="16463BE5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"/>
          <w:id w:val="-33591839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Սենսորները և միացված սարքերը հավաքում են իրական ժամանակի տվյալներ այնպիսի պարամետրերի վերաբերյալ, ինչպիսիք են ջերմաստիճանը, ճնշումը, </w:t>
          </w:r>
          <w:del w:id="98" w:author="Derenik Petrosyan" w:date="2024-04-14T22:23:00Z">
            <w:r w:rsidR="0059570A" w:rsidRPr="00984C8F" w:rsidDel="00D21AFD">
              <w:rPr>
                <w:rFonts w:ascii="Sylfaen" w:eastAsia="Tahoma" w:hAnsi="Sylfaen" w:cs="Tahoma"/>
                <w:sz w:val="24"/>
                <w:szCs w:val="24"/>
                <w:highlight w:val="yellow"/>
                <w:rPrChange w:id="99" w:author="Sargis Sargsyan" w:date="2024-04-10T19:1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թրթռումը</w:delText>
            </w:r>
            <w:r w:rsidR="0059570A" w:rsidRPr="00DC2830" w:rsidDel="00D21AFD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00" w:author="Derenik Petrosyan" w:date="2024-04-14T22:23:00Z">
            <w:r w:rsidR="00D21AFD">
              <w:rPr>
                <w:rFonts w:ascii="Sylfaen" w:eastAsia="Tahoma" w:hAnsi="Sylfaen" w:cs="Tahoma"/>
                <w:sz w:val="24"/>
                <w:szCs w:val="24"/>
                <w:lang w:val="hy-AM"/>
              </w:rPr>
              <w:t>տատանումը</w:t>
            </w:r>
            <w:r w:rsidR="00D21AFD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և կատարողականի ցուցանիշները արդյունաբերական սարքավորումներից և </w:t>
          </w:r>
          <w:commentRangeStart w:id="101"/>
          <w:r w:rsidR="0059570A" w:rsidRPr="00984C8F">
            <w:rPr>
              <w:rFonts w:ascii="Sylfaen" w:eastAsia="Tahoma" w:hAnsi="Sylfaen" w:cs="Tahoma"/>
              <w:sz w:val="24"/>
              <w:szCs w:val="24"/>
              <w:highlight w:val="yellow"/>
              <w:rPrChange w:id="102" w:author="Sargis Sargsyan" w:date="2024-04-10T19:14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ակտիվներից</w:t>
          </w:r>
          <w:commentRangeEnd w:id="101"/>
          <w:r w:rsidR="00DF17AC">
            <w:rPr>
              <w:rStyle w:val="CommentReference"/>
            </w:rPr>
            <w:commentReference w:id="101"/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: IIoT-ը հնարավորություն է տալիս ավտոմատացնել արդյունաբերական գործընթացները՝ թույլ տալով հեռակառավարման մոնիտորինգ, կառավարում և օպտիմիզացում </w:t>
          </w:r>
          <w:r w:rsidR="0059570A" w:rsidRPr="00984C8F">
            <w:rPr>
              <w:rFonts w:ascii="Sylfaen" w:eastAsia="Tahoma" w:hAnsi="Sylfaen" w:cs="Tahoma"/>
              <w:sz w:val="24"/>
              <w:szCs w:val="24"/>
              <w:highlight w:val="yellow"/>
              <w:rPrChange w:id="103" w:author="Sargis Sargsyan" w:date="2024-04-10T19:15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գործառ</w:t>
          </w:r>
          <w:ins w:id="104" w:author="Sargis Sargsyan" w:date="2024-04-10T19:16:00Z">
            <w:r w:rsidR="00984C8F">
              <w:rPr>
                <w:rFonts w:ascii="Sylfaen" w:eastAsia="Tahoma" w:hAnsi="Sylfaen" w:cs="Tahoma"/>
                <w:sz w:val="24"/>
                <w:szCs w:val="24"/>
                <w:highlight w:val="yellow"/>
                <w:lang w:val="hy-AM"/>
              </w:rPr>
              <w:t>ո</w:t>
            </w:r>
          </w:ins>
          <w:del w:id="105" w:author="Sargis Sargsyan" w:date="2024-04-10T19:16:00Z">
            <w:r w:rsidR="0059570A" w:rsidRPr="00984C8F" w:rsidDel="00984C8F">
              <w:rPr>
                <w:rFonts w:ascii="Sylfaen" w:eastAsia="Tahoma" w:hAnsi="Sylfaen" w:cs="Tahoma"/>
                <w:sz w:val="24"/>
                <w:szCs w:val="24"/>
                <w:highlight w:val="yellow"/>
                <w:rPrChange w:id="106" w:author="Sargis Sargsyan" w:date="2024-04-10T19:1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նո</w:delText>
            </w:r>
          </w:del>
          <w:r w:rsidR="0059570A" w:rsidRPr="00984C8F">
            <w:rPr>
              <w:rFonts w:ascii="Sylfaen" w:eastAsia="Tahoma" w:hAnsi="Sylfaen" w:cs="Tahoma"/>
              <w:sz w:val="24"/>
              <w:szCs w:val="24"/>
              <w:highlight w:val="yellow"/>
              <w:rPrChange w:id="107" w:author="Sargis Sargsyan" w:date="2024-04-10T19:15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ւ</w:t>
          </w:r>
          <w:del w:id="108" w:author="Sargis Sargsyan" w:date="2024-04-10T19:16:00Z">
            <w:r w:rsidR="0059570A" w:rsidRPr="00984C8F" w:rsidDel="00984C8F">
              <w:rPr>
                <w:rFonts w:ascii="Sylfaen" w:eastAsia="Tahoma" w:hAnsi="Sylfaen" w:cs="Tahoma"/>
                <w:sz w:val="24"/>
                <w:szCs w:val="24"/>
                <w:highlight w:val="yellow"/>
                <w:rPrChange w:id="109" w:author="Sargis Sargsyan" w:date="2024-04-10T19:1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թ</w:delText>
            </w:r>
          </w:del>
          <w:r w:rsidR="0059570A" w:rsidRPr="00984C8F">
            <w:rPr>
              <w:rFonts w:ascii="Sylfaen" w:eastAsia="Tahoma" w:hAnsi="Sylfaen" w:cs="Tahoma"/>
              <w:sz w:val="24"/>
              <w:szCs w:val="24"/>
              <w:highlight w:val="yellow"/>
              <w:rPrChange w:id="110" w:author="Sargis Sargsyan" w:date="2024-04-10T19:15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յ</w:t>
          </w:r>
          <w:ins w:id="111" w:author="Sargis Sargsyan" w:date="2024-04-10T19:16:00Z">
            <w:r w:rsidR="00984C8F">
              <w:rPr>
                <w:rFonts w:ascii="Sylfaen" w:eastAsia="Tahoma" w:hAnsi="Sylfaen" w:cs="Tahoma"/>
                <w:sz w:val="24"/>
                <w:szCs w:val="24"/>
                <w:highlight w:val="yellow"/>
              </w:rPr>
              <w:t>թ</w:t>
            </w:r>
          </w:ins>
          <w:del w:id="112" w:author="Sargis Sargsyan" w:date="2024-04-10T19:16:00Z">
            <w:r w:rsidR="0059570A" w:rsidRPr="00984C8F" w:rsidDel="00984C8F">
              <w:rPr>
                <w:rFonts w:ascii="Sylfaen" w:eastAsia="Tahoma" w:hAnsi="Sylfaen" w:cs="Tahoma"/>
                <w:sz w:val="24"/>
                <w:szCs w:val="24"/>
                <w:highlight w:val="yellow"/>
                <w:rPrChange w:id="113" w:author="Sargis Sargsyan" w:date="2024-04-10T19:15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ուն</w:delText>
            </w:r>
          </w:del>
          <w:r w:rsidR="0059570A" w:rsidRPr="00984C8F">
            <w:rPr>
              <w:rFonts w:ascii="Sylfaen" w:eastAsia="Tahoma" w:hAnsi="Sylfaen" w:cs="Tahoma"/>
              <w:sz w:val="24"/>
              <w:szCs w:val="24"/>
              <w:highlight w:val="yellow"/>
              <w:rPrChange w:id="114" w:author="Sargis Sargsyan" w:date="2024-04-10T19:15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ների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համար: IIoT սարքերից հավաքագրված տվյալները կարող են վերլուծվել՝ գործնական պատկերացումներ ստանալու, որոշումների կայացման վերաբերյալ տեղեկացված լինելու և արդյունավետության, արտադրողականության և որակի բարելավման համար: 5G ցանցերի ինտեգրումը IIoT-ին էական նշանակություն և պոտենցիալ ազդեցություն ունի արդյունաբերական գործընթացների և գործառնությունների համար.</w:t>
          </w:r>
        </w:sdtContent>
      </w:sdt>
    </w:p>
    <w:p w14:paraId="1B09E6AD" w14:textId="09BA2580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"/>
          <w:id w:val="99746309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>Անխափան միացում</w:t>
          </w:r>
        </w:sdtContent>
      </w:sdt>
      <w:sdt>
        <w:sdtPr>
          <w:rPr>
            <w:rFonts w:ascii="Sylfaen" w:hAnsi="Sylfaen"/>
            <w:sz w:val="24"/>
            <w:szCs w:val="24"/>
          </w:rPr>
          <w:tag w:val="goog_rdk_13"/>
          <w:id w:val="-87631049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. 5G-ի տվյալների փոխանցման բարձր արագությունը, ցածր հ</w:t>
          </w:r>
          <w:ins w:id="115" w:author="Sargis Sargsyan" w:date="2024-04-10T19:19:00Z">
            <w:r w:rsidR="00771F30">
              <w:rPr>
                <w:rFonts w:ascii="Sylfaen" w:eastAsia="Tahoma" w:hAnsi="Sylfaen" w:cs="Tahoma"/>
                <w:sz w:val="24"/>
                <w:szCs w:val="24"/>
                <w:lang w:val="hy-AM"/>
              </w:rPr>
              <w:t>ապաղումը</w:t>
            </w:r>
          </w:ins>
          <w:del w:id="116" w:author="Sargis Sargsyan" w:date="2024-04-10T19:19:00Z">
            <w:r w:rsidR="0059570A" w:rsidRPr="00DC2830" w:rsidDel="00771F30">
              <w:rPr>
                <w:rFonts w:ascii="Sylfaen" w:eastAsia="Tahoma" w:hAnsi="Sylfaen" w:cs="Tahoma"/>
                <w:sz w:val="24"/>
                <w:szCs w:val="24"/>
              </w:rPr>
              <w:delText>ետաձգումը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և մեծացված հզորությունը թույլ են տալիս անխափան կապ և հաղորդակցություն սարքերի, սենսորների և կառավարման համակարգերի միջև արդյունաբերական միջավայրերում:</w:t>
          </w:r>
        </w:sdtContent>
      </w:sdt>
    </w:p>
    <w:p w14:paraId="65E34B52" w14:textId="6292EF1B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"/>
          <w:id w:val="-1801531215"/>
        </w:sdtPr>
        <w:sdtEndPr/>
        <w:sdtContent>
          <w:r w:rsidR="0059570A" w:rsidRPr="00DC2830">
            <w:rPr>
              <w:rFonts w:ascii="Sylfaen" w:eastAsia="Tahoma" w:hAnsi="Sylfaen" w:cs="Tahoma"/>
              <w:b/>
              <w:sz w:val="24"/>
              <w:szCs w:val="24"/>
            </w:rPr>
            <w:t xml:space="preserve">Իրական ժամանակում </w:t>
          </w:r>
          <w:del w:id="117" w:author="Sargis Sargsyan" w:date="2024-04-10T19:21:00Z">
            <w:r w:rsidR="0059570A" w:rsidRPr="00DC2830" w:rsidDel="00914079">
              <w:rPr>
                <w:rFonts w:ascii="Sylfaen" w:eastAsia="Tahoma" w:hAnsi="Sylfaen" w:cs="Tahoma"/>
                <w:b/>
                <w:sz w:val="24"/>
                <w:szCs w:val="24"/>
              </w:rPr>
              <w:delText>արձագանքողություն</w:delText>
            </w:r>
          </w:del>
          <w:ins w:id="118" w:author="Sargis Sargsyan" w:date="2024-04-10T19:21:00Z">
            <w:r w:rsidR="00914079">
              <w:rPr>
                <w:rFonts w:ascii="Sylfaen" w:eastAsia="Tahoma" w:hAnsi="Sylfaen" w:cs="Tahoma"/>
                <w:b/>
                <w:sz w:val="24"/>
                <w:szCs w:val="24"/>
              </w:rPr>
              <w:t>մոնիթորինգ</w:t>
            </w:r>
          </w:ins>
        </w:sdtContent>
      </w:sdt>
      <w:sdt>
        <w:sdtPr>
          <w:rPr>
            <w:rFonts w:ascii="Sylfaen" w:hAnsi="Sylfaen"/>
            <w:sz w:val="24"/>
            <w:szCs w:val="24"/>
          </w:rPr>
          <w:tag w:val="goog_rdk_15"/>
          <w:id w:val="-20937669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. 5G ցանցերի ծայրահեղ ցածր </w:t>
          </w:r>
          <w:del w:id="119" w:author="Sargis Sargsyan" w:date="2024-04-10T19:21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 xml:space="preserve">ուշացումը </w:delText>
            </w:r>
          </w:del>
          <w:ins w:id="120" w:author="Sargis Sargsyan" w:date="2024-04-10T19:21:00Z">
            <w:r w:rsidR="00345BBA">
              <w:rPr>
                <w:rFonts w:ascii="Sylfaen" w:eastAsia="Tahoma" w:hAnsi="Sylfaen" w:cs="Tahoma"/>
                <w:sz w:val="24"/>
                <w:szCs w:val="24"/>
              </w:rPr>
              <w:t>հապաղումը</w:t>
            </w:r>
            <w:r w:rsidR="00345BBA" w:rsidRPr="00DC2830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թույլ է տալիս</w:t>
          </w:r>
          <w:ins w:id="121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 xml:space="preserve"> իրականացնել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իրական ժամանակի մոնիտորինգ, վերահսկում և որոշումներ կայացնել՝ բարձրացնելով գործառնական արդյունավետությունն ու արձագանք</w:t>
          </w:r>
          <w:ins w:id="122" w:author="Sargis Sargsyan" w:date="2024-04-10T19:23:00Z">
            <w:r w:rsidR="00345BBA">
              <w:rPr>
                <w:rFonts w:ascii="Sylfaen" w:eastAsia="Tahoma" w:hAnsi="Sylfaen" w:cs="Tahoma"/>
                <w:sz w:val="24"/>
                <w:szCs w:val="24"/>
              </w:rPr>
              <w:t>ման արագությունը</w:t>
            </w:r>
          </w:ins>
          <w:del w:id="123" w:author="Sargis Sargsyan" w:date="2024-04-10T19:23:00Z">
            <w:r w:rsidR="0059570A" w:rsidRPr="00DC2830" w:rsidDel="00345BBA">
              <w:rPr>
                <w:rFonts w:ascii="Sylfaen" w:eastAsia="Tahoma" w:hAnsi="Sylfaen" w:cs="Tahoma"/>
                <w:sz w:val="24"/>
                <w:szCs w:val="24"/>
              </w:rPr>
              <w:delText>ողությունը</w:delText>
            </w:r>
          </w:del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արդյունաբերական գործընթացներում:</w:t>
          </w:r>
        </w:sdtContent>
      </w:sdt>
    </w:p>
    <w:sdt>
      <w:sdtPr>
        <w:rPr>
          <w:rFonts w:ascii="Sylfaen" w:hAnsi="Sylfaen"/>
          <w:sz w:val="24"/>
          <w:szCs w:val="24"/>
        </w:rPr>
        <w:tag w:val="goog_rdk_16"/>
        <w:id w:val="2110309887"/>
      </w:sdtPr>
      <w:sdtEndPr/>
      <w:sdtContent>
        <w:p w14:paraId="3A1C6368" w14:textId="77777777" w:rsidR="00461AD7" w:rsidRDefault="0059570A">
          <w:pPr>
            <w:spacing w:line="360" w:lineRule="auto"/>
            <w:jc w:val="both"/>
            <w:rPr>
              <w:ins w:id="124" w:author="Derenik Petrosyan" w:date="2024-04-14T23:02:00Z"/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IIoT-ի կոնվերգենցիան հնարավորություն է տալիս փոխակերպվող ծրագրերի, ինչպիսիք են կանխատեսելի սպասարկումը, ինքնավար գործառնությունները և հեռավոր մոնիտորինգը, ինչը հանգեցնում է արդյունավետության բարելավմանը, ծախսերի կրճատմանը և արդյունաբերական միջավայրում ուժեղացված մրցունակությանը:</w:t>
          </w:r>
        </w:p>
        <w:p w14:paraId="1EC9B9A5" w14:textId="77777777" w:rsidR="00461AD7" w:rsidRDefault="00461AD7">
          <w:pPr>
            <w:spacing w:line="360" w:lineRule="auto"/>
            <w:jc w:val="both"/>
            <w:rPr>
              <w:ins w:id="125" w:author="Derenik Petrosyan" w:date="2024-04-14T23:02:00Z"/>
              <w:rFonts w:ascii="Sylfaen" w:eastAsia="Tahoma" w:hAnsi="Sylfaen" w:cs="Tahoma"/>
              <w:sz w:val="24"/>
              <w:szCs w:val="24"/>
            </w:rPr>
          </w:pPr>
        </w:p>
        <w:p w14:paraId="27B52AB7" w14:textId="77777777" w:rsidR="00461AD7" w:rsidRDefault="00461AD7">
          <w:pPr>
            <w:spacing w:line="360" w:lineRule="auto"/>
            <w:jc w:val="both"/>
            <w:rPr>
              <w:ins w:id="126" w:author="Derenik Petrosyan" w:date="2024-04-14T23:02:00Z"/>
              <w:rFonts w:ascii="Sylfaen" w:eastAsia="Tahoma" w:hAnsi="Sylfaen" w:cs="Tahoma"/>
              <w:sz w:val="24"/>
              <w:szCs w:val="24"/>
            </w:rPr>
          </w:pPr>
        </w:p>
        <w:p w14:paraId="5BCD65C6" w14:textId="3BE3A81D" w:rsidR="00E4298E" w:rsidRPr="00461AD7" w:rsidRDefault="0059570A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  <w:rPrChange w:id="127" w:author="Derenik Petrosyan" w:date="2024-04-14T23:01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 </w:t>
          </w:r>
        </w:p>
      </w:sdtContent>
    </w:sdt>
    <w:p w14:paraId="71C646BA" w14:textId="62D3A491" w:rsidR="00E4298E" w:rsidRPr="00E44C92" w:rsidRDefault="00440322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28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b/>
            <w:bCs/>
            <w:sz w:val="24"/>
            <w:szCs w:val="24"/>
          </w:rPr>
          <w:tag w:val="goog_rdk_17"/>
          <w:id w:val="580175356"/>
        </w:sdtPr>
        <w:sdtEndPr/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29" w:author="Sargis Sargsyan" w:date="2024-04-10T19:28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</w:t>
          </w:r>
          <w:ins w:id="130" w:author="Derenik Petrosyan" w:date="2024-04-14T23:02:00Z">
            <w:r w:rsidR="00461AD7">
              <w:rPr>
                <w:rFonts w:ascii="Sylfaen" w:eastAsia="Tahoma" w:hAnsi="Sylfaen" w:cs="Tahoma"/>
                <w:b/>
                <w:bCs/>
                <w:sz w:val="24"/>
                <w:szCs w:val="24"/>
                <w:lang w:val="hy-AM"/>
              </w:rPr>
              <w:t xml:space="preserve"> </w:t>
            </w:r>
          </w:ins>
          <w:customXmlInsRangeStart w:id="131" w:author="Derenik Petrosyan" w:date="2024-04-14T23:02:00Z"/>
          <w:sdt>
            <w:sdtPr>
              <w:rPr>
                <w:rFonts w:ascii="Sylfaen" w:hAnsi="Sylfaen"/>
                <w:b/>
                <w:bCs/>
                <w:sz w:val="24"/>
                <w:szCs w:val="24"/>
              </w:rPr>
              <w:tag w:val="goog_rdk_18"/>
              <w:id w:val="-999415916"/>
            </w:sdtPr>
            <w:sdtContent>
              <w:customXmlInsRangeEnd w:id="131"/>
              <w:ins w:id="132" w:author="Derenik Petrosyan" w:date="2024-04-14T23:02:00Z">
                <w:r w:rsidR="00461AD7" w:rsidRPr="002D46A7">
                  <w:rPr>
                    <w:rFonts w:ascii="Sylfaen" w:eastAsia="Tahoma" w:hAnsi="Sylfaen" w:cs="Tahoma"/>
                    <w:b/>
                    <w:bCs/>
                    <w:sz w:val="24"/>
                    <w:szCs w:val="24"/>
                  </w:rPr>
                  <w:t>նպատակները ներառում են.</w:t>
                </w:r>
              </w:ins>
              <w:customXmlInsRangeStart w:id="133" w:author="Derenik Petrosyan" w:date="2024-04-14T23:02:00Z"/>
            </w:sdtContent>
          </w:sdt>
          <w:customXmlInsRangeEnd w:id="133"/>
        </w:sdtContent>
      </w:sdt>
      <w:r w:rsidR="0059570A" w:rsidRPr="00E44C92">
        <w:rPr>
          <w:rFonts w:ascii="Sylfaen" w:eastAsia="Arial" w:hAnsi="Sylfaen" w:cs="Arial"/>
          <w:b/>
          <w:bCs/>
          <w:sz w:val="24"/>
          <w:szCs w:val="24"/>
          <w:rPrChange w:id="134" w:author="Sargis Sargsyan" w:date="2024-04-10T19:28:00Z">
            <w:rPr>
              <w:rFonts w:ascii="Sylfaen" w:eastAsia="Arial" w:hAnsi="Sylfaen" w:cs="Arial"/>
              <w:sz w:val="24"/>
              <w:szCs w:val="24"/>
            </w:rPr>
          </w:rPrChange>
        </w:rPr>
        <w:t xml:space="preserve"> </w:t>
      </w:r>
      <w:customXmlDelRangeStart w:id="135" w:author="Derenik Petrosyan" w:date="2024-04-14T23:02:00Z"/>
      <w:sdt>
        <w:sdtPr>
          <w:rPr>
            <w:rFonts w:ascii="Sylfaen" w:hAnsi="Sylfaen"/>
            <w:b/>
            <w:bCs/>
            <w:sz w:val="24"/>
            <w:szCs w:val="24"/>
          </w:rPr>
          <w:tag w:val="goog_rdk_18"/>
          <w:id w:val="-1004363768"/>
        </w:sdtPr>
        <w:sdtEndPr/>
        <w:sdtContent>
          <w:customXmlDelRangeEnd w:id="135"/>
          <w:del w:id="136" w:author="Derenik Petrosyan" w:date="2024-04-14T23:02:00Z">
            <w:r w:rsidR="0059570A" w:rsidRPr="00E44C92" w:rsidDel="00461AD7">
              <w:rPr>
                <w:rFonts w:ascii="Sylfaen" w:eastAsia="Tahoma" w:hAnsi="Sylfaen" w:cs="Tahoma"/>
                <w:b/>
                <w:bCs/>
                <w:sz w:val="24"/>
                <w:szCs w:val="24"/>
                <w:rPrChange w:id="137" w:author="Sargis Sargsyan" w:date="2024-04-10T19:28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նպատակները ներառում են.</w:delText>
            </w:r>
          </w:del>
          <w:customXmlDelRangeStart w:id="138" w:author="Derenik Petrosyan" w:date="2024-04-14T23:02:00Z"/>
        </w:sdtContent>
      </w:sdt>
      <w:customXmlDelRangeEnd w:id="138"/>
    </w:p>
    <w:p w14:paraId="5E9439B1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9"/>
          <w:id w:val="-125766844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հետ 5G ցանցերի ինտեգրման տեխնիկական ասպեկտների ուսումնասիրություն , ներառյալ հիմնական գործառույթները, մարտահրավերները և հնարավորությունները:</w:t>
          </w:r>
        </w:sdtContent>
      </w:sdt>
    </w:p>
    <w:p w14:paraId="77761955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0"/>
          <w:id w:val="11465598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ազդեցությունը արդյունաբերական գործընթացների և գործառնությունների վրա՝ կենտրոնանալով արդյունավետության, արտադրողականության և նորարարության վրա:</w:t>
          </w:r>
        </w:sdtContent>
      </w:sdt>
    </w:p>
    <w:p w14:paraId="08B6D083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1"/>
          <w:id w:val="146639177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Ուսումնասիրելով իրական աշխարհի դեպքերի ուսումնասիրությունները և 5G-ով միացված IIoT-ի կիրառությունները տարբեր ոլորտներում, ինչպիսիք են արտադրությունը, էներգետիկան, տրանսպորտը և առողջապահությունը:</w:t>
          </w:r>
        </w:sdtContent>
      </w:sdt>
    </w:p>
    <w:p w14:paraId="6869E42A" w14:textId="77777777" w:rsidR="00E4298E" w:rsidRPr="00DC2830" w:rsidDel="00E44C92" w:rsidRDefault="00440322">
      <w:pPr>
        <w:spacing w:line="360" w:lineRule="auto"/>
        <w:jc w:val="both"/>
        <w:rPr>
          <w:del w:id="139" w:author="Sargis Sargsyan" w:date="2024-04-10T19:29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2"/>
          <w:id w:val="-14660433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Հետազոտելով 5G-IIoT ինտեգրման ապագա ուղղությունները և հետևանքները արդյունաբերական վերափոխման համար, ներառյալ զարգացող տեխնոլոգիաները, միտումները և հնարավորությունները:</w:t>
          </w:r>
        </w:sdtContent>
      </w:sdt>
    </w:p>
    <w:p w14:paraId="4163106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1078FD89" w14:textId="77777777" w:rsidR="00E4298E" w:rsidRPr="00E44C92" w:rsidRDefault="00440322">
      <w:pPr>
        <w:spacing w:line="360" w:lineRule="auto"/>
        <w:jc w:val="both"/>
        <w:rPr>
          <w:rFonts w:ascii="Sylfaen" w:eastAsia="Arial" w:hAnsi="Sylfaen" w:cs="Arial"/>
          <w:b/>
          <w:bCs/>
          <w:sz w:val="24"/>
          <w:szCs w:val="24"/>
          <w:rPrChange w:id="140" w:author="Sargis Sargsyan" w:date="2024-04-10T19:29:00Z">
            <w:rPr>
              <w:rFonts w:ascii="Sylfaen" w:eastAsia="Arial" w:hAnsi="Sylfaen" w:cs="Arial"/>
              <w:sz w:val="24"/>
              <w:szCs w:val="24"/>
            </w:rPr>
          </w:rPrChange>
        </w:rPr>
      </w:pPr>
      <w:sdt>
        <w:sdtPr>
          <w:rPr>
            <w:rFonts w:ascii="Sylfaen" w:hAnsi="Sylfaen"/>
            <w:sz w:val="24"/>
            <w:szCs w:val="24"/>
          </w:rPr>
          <w:tag w:val="goog_rdk_23"/>
          <w:id w:val="764731421"/>
        </w:sdtPr>
        <w:sdtEndPr>
          <w:rPr>
            <w:b/>
            <w:bCs/>
          </w:rPr>
        </w:sdtEndPr>
        <w:sdtContent>
          <w:r w:rsidR="0059570A" w:rsidRPr="00E44C92">
            <w:rPr>
              <w:rFonts w:ascii="Sylfaen" w:eastAsia="Tahoma" w:hAnsi="Sylfaen" w:cs="Tahoma"/>
              <w:b/>
              <w:bCs/>
              <w:sz w:val="24"/>
              <w:szCs w:val="24"/>
              <w:rPrChange w:id="141" w:author="Sargis Sargsyan" w:date="2024-04-10T19:29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Ավարտական աշխատանքի շրջանակը ներառում է.</w:t>
          </w:r>
        </w:sdtContent>
      </w:sdt>
    </w:p>
    <w:p w14:paraId="0CA33A81" w14:textId="760F6AC3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4"/>
          <w:id w:val="3281783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IIoT հավելվածների և դրանց ինտեգրման վերաբերյալ առկա գրականության </w:t>
          </w:r>
          <w:del w:id="142" w:author="Derenik Petrosyan" w:date="2024-04-14T23:04:00Z">
            <w:r w:rsidR="0059570A" w:rsidRPr="00E44C92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43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համապարփակ</w:delText>
            </w:r>
            <w:r w:rsidR="0059570A" w:rsidRPr="00DC2830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  <w:r w:rsidR="0059570A" w:rsidRPr="008A771E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44" w:author="Sargis Sargsyan" w:date="2024-04-10T19:29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վերանայում</w:delText>
            </w:r>
          </w:del>
          <w:ins w:id="145" w:author="Derenik Petrosyan" w:date="2024-04-14T23:04:00Z">
            <w:r w:rsidR="00461AD7">
              <w:rPr>
                <w:rFonts w:ascii="Sylfaen" w:eastAsia="Tahoma" w:hAnsi="Sylfaen" w:cs="Tahoma"/>
                <w:sz w:val="24"/>
                <w:szCs w:val="24"/>
                <w:lang w:val="hy-AM"/>
              </w:rPr>
              <w:t>ուսումնասիրում</w:t>
            </w:r>
          </w:ins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 :</w:t>
          </w:r>
        </w:sdtContent>
      </w:sdt>
    </w:p>
    <w:p w14:paraId="6D081025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5"/>
          <w:id w:val="15204381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տեխնիկական ասպեկտների, մարտահրավերների և հնարավորությունների խորը վերլուծություն և քննարկում:</w:t>
          </w:r>
        </w:sdtContent>
      </w:sdt>
    </w:p>
    <w:p w14:paraId="69605EDD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6"/>
          <w:id w:val="21070621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Իրական աշխարհի դեպքերի ուսումնասիրություններ և կիրառություններ՝ 5G-ով միացված IIoT- ի գործնական հետևանքներն ու առավելությունները ցույց տալու համար :</w:t>
          </w:r>
        </w:sdtContent>
      </w:sdt>
    </w:p>
    <w:p w14:paraId="31243534" w14:textId="45DEF0B8" w:rsidR="00E4298E" w:rsidDel="00461AD7" w:rsidRDefault="00440322">
      <w:pPr>
        <w:spacing w:line="360" w:lineRule="auto"/>
        <w:jc w:val="both"/>
        <w:rPr>
          <w:del w:id="146" w:author="Derenik Petrosyan" w:date="2024-04-14T23:04:00Z"/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7"/>
          <w:id w:val="45498752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կազմակերպությունների, քաղաքականություն մշակողների և հետազոտողների համար ապագա զարգացումների, միտումների և հետևանքների քննարկում:</w:t>
          </w:r>
        </w:sdtContent>
      </w:sdt>
    </w:p>
    <w:p w14:paraId="14C5ABF9" w14:textId="77777777" w:rsidR="00461AD7" w:rsidRPr="00DC2830" w:rsidRDefault="00461AD7">
      <w:pPr>
        <w:spacing w:line="360" w:lineRule="auto"/>
        <w:jc w:val="both"/>
        <w:rPr>
          <w:ins w:id="147" w:author="Derenik Petrosyan" w:date="2024-04-14T23:04:00Z"/>
          <w:rFonts w:ascii="Sylfaen" w:eastAsia="Arial" w:hAnsi="Sylfaen" w:cs="Arial"/>
          <w:sz w:val="24"/>
          <w:szCs w:val="24"/>
        </w:rPr>
      </w:pPr>
    </w:p>
    <w:p w14:paraId="5519DB77" w14:textId="77777777" w:rsidR="00E4298E" w:rsidRPr="00DC2830" w:rsidDel="00461AD7" w:rsidRDefault="00E4298E">
      <w:pPr>
        <w:spacing w:line="360" w:lineRule="auto"/>
        <w:jc w:val="both"/>
        <w:rPr>
          <w:del w:id="148" w:author="Derenik Petrosyan" w:date="2024-04-14T23:04:00Z"/>
          <w:rFonts w:ascii="Sylfaen" w:eastAsia="Arial" w:hAnsi="Sylfaen" w:cs="Arial"/>
          <w:sz w:val="24"/>
          <w:szCs w:val="24"/>
        </w:rPr>
      </w:pPr>
    </w:p>
    <w:p w14:paraId="5C053A52" w14:textId="77777777" w:rsidR="00E4298E" w:rsidRPr="00DC2830" w:rsidDel="00461AD7" w:rsidRDefault="00E4298E">
      <w:pPr>
        <w:spacing w:line="360" w:lineRule="auto"/>
        <w:jc w:val="both"/>
        <w:rPr>
          <w:del w:id="149" w:author="Derenik Petrosyan" w:date="2024-04-14T23:04:00Z"/>
          <w:rFonts w:ascii="Sylfaen" w:eastAsia="Arial" w:hAnsi="Sylfaen" w:cs="Arial"/>
          <w:sz w:val="24"/>
          <w:szCs w:val="24"/>
        </w:rPr>
      </w:pPr>
    </w:p>
    <w:p w14:paraId="4F9B50AD" w14:textId="487FB1E7" w:rsidR="00E4298E" w:rsidRPr="00DC2830" w:rsidDel="00461AD7" w:rsidRDefault="00E4298E">
      <w:pPr>
        <w:spacing w:line="360" w:lineRule="auto"/>
        <w:jc w:val="both"/>
        <w:rPr>
          <w:del w:id="150" w:author="Derenik Petrosyan" w:date="2024-04-14T23:04:00Z"/>
          <w:rFonts w:ascii="Sylfaen" w:eastAsia="Arial" w:hAnsi="Sylfaen" w:cs="Arial"/>
          <w:sz w:val="24"/>
          <w:szCs w:val="24"/>
        </w:rPr>
      </w:pPr>
    </w:p>
    <w:p w14:paraId="1472E47A" w14:textId="65D8B685" w:rsidR="00E4298E" w:rsidRPr="00DC2830" w:rsidDel="00461AD7" w:rsidRDefault="00E4298E">
      <w:pPr>
        <w:spacing w:line="360" w:lineRule="auto"/>
        <w:jc w:val="both"/>
        <w:rPr>
          <w:del w:id="151" w:author="Derenik Petrosyan" w:date="2024-04-14T23:04:00Z"/>
          <w:rFonts w:ascii="Sylfaen" w:eastAsia="Arial" w:hAnsi="Sylfaen" w:cs="Arial"/>
          <w:sz w:val="24"/>
          <w:szCs w:val="24"/>
        </w:rPr>
      </w:pPr>
    </w:p>
    <w:p w14:paraId="4432F0C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2" w:name="_heading=h.30j0zll" w:colFirst="0" w:colLast="0"/>
    <w:bookmarkEnd w:id="152"/>
    <w:p w14:paraId="714B63DF" w14:textId="77777777" w:rsidR="00E4298E" w:rsidRPr="00DC2830" w:rsidRDefault="00440322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28"/>
          <w:id w:val="54787376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 Գրական ակնարկ</w:t>
          </w:r>
        </w:sdtContent>
      </w:sdt>
    </w:p>
    <w:p w14:paraId="7443459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3" w:name="_heading=h.1fob9te" w:colFirst="0" w:colLast="0" w:displacedByCustomXml="next"/>
    <w:bookmarkEnd w:id="153" w:displacedByCustomXml="next"/>
    <w:sdt>
      <w:sdtPr>
        <w:rPr>
          <w:rFonts w:ascii="Sylfaen" w:eastAsia="Calibri" w:hAnsi="Sylfaen" w:cs="Calibri"/>
          <w:color w:val="auto"/>
          <w:sz w:val="24"/>
          <w:szCs w:val="24"/>
        </w:rPr>
        <w:tag w:val="goog_rdk_29"/>
        <w:id w:val="-1860044688"/>
      </w:sdtPr>
      <w:sdtEndPr/>
      <w:sdtContent>
        <w:p w14:paraId="492CE5E0" w14:textId="77777777" w:rsidR="00750985" w:rsidRDefault="0059570A">
          <w:pPr>
            <w:pStyle w:val="Heading2"/>
            <w:rPr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 xml:space="preserve">2.1 </w:t>
          </w:r>
          <w:commentRangeStart w:id="154"/>
          <w:r w:rsidRPr="00DC2830">
            <w:rPr>
              <w:rFonts w:ascii="Sylfaen" w:eastAsia="Tahoma" w:hAnsi="Sylfaen" w:cs="Tahoma"/>
              <w:sz w:val="24"/>
              <w:szCs w:val="24"/>
            </w:rPr>
            <w:t>Անլար կապի տեխնոլոգիաների էվոլյուցիան</w:t>
          </w:r>
          <w:commentRangeEnd w:id="154"/>
          <w:r w:rsidR="00164DFA">
            <w:rPr>
              <w:rStyle w:val="CommentReference"/>
              <w:rFonts w:ascii="Calibri" w:eastAsia="Calibri" w:hAnsi="Calibri" w:cs="Calibri"/>
              <w:color w:val="auto"/>
            </w:rPr>
            <w:commentReference w:id="154"/>
          </w:r>
        </w:p>
        <w:p w14:paraId="23EB0692" w14:textId="0B6DD8EC" w:rsidR="00B737E0" w:rsidRPr="00FC3AEB" w:rsidRDefault="00440322" w:rsidP="00FC3AEB">
          <w:pPr>
            <w:rPr>
              <w:rStyle w:val="rynqvb"/>
            </w:rPr>
          </w:pPr>
        </w:p>
      </w:sdtContent>
    </w:sdt>
    <w:p w14:paraId="49B51297" w14:textId="21FDC08E" w:rsidR="00B737E0" w:rsidRPr="00B737E0" w:rsidRDefault="00DE68FA" w:rsidP="00E15A00">
      <w:pPr>
        <w:shd w:val="clear" w:color="auto" w:fill="FFFFFF"/>
        <w:spacing w:after="0" w:line="240" w:lineRule="auto"/>
        <w:ind w:firstLine="720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9C238D">
        <w:rPr>
          <w:rFonts w:ascii="Segoe UI" w:eastAsia="Times New Roman" w:hAnsi="Segoe UI" w:cs="Segoe UI"/>
          <w:noProof/>
          <w:sz w:val="18"/>
          <w:szCs w:val="18"/>
          <w:lang w:val="en-US"/>
        </w:rPr>
        <w:drawing>
          <wp:anchor distT="0" distB="0" distL="114300" distR="114300" simplePos="0" relativeHeight="251661312" behindDoc="0" locked="0" layoutInCell="1" allowOverlap="1" wp14:anchorId="09D7F81F" wp14:editId="23BDAEA1">
            <wp:simplePos x="0" y="0"/>
            <wp:positionH relativeFrom="margin">
              <wp:posOffset>1275080</wp:posOffset>
            </wp:positionH>
            <wp:positionV relativeFrom="paragraph">
              <wp:posOffset>2555240</wp:posOffset>
            </wp:positionV>
            <wp:extent cx="3554095" cy="2480945"/>
            <wp:effectExtent l="0" t="0" r="8255" b="0"/>
            <wp:wrapTopAndBottom/>
            <wp:docPr id="7254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Այս պատմական ակնարկը ցույց է տալիս անլար կապի համակարգերի էվոլյուցիան </w:t>
      </w:r>
      <w:r w:rsidR="00716079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1G-ից 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մինչև 5G տեխնոլոգիայի ներկայիս դարաշրջանը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: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Սկսած 1895թ.-</w:t>
      </w:r>
      <w:r w:rsidR="00E15A00">
        <w:rPr>
          <w:rStyle w:val="rynqvb"/>
          <w:rFonts w:ascii="Sylfaen" w:hAnsi="Sylfaen"/>
          <w:color w:val="3C4043"/>
          <w:sz w:val="24"/>
          <w:szCs w:val="24"/>
          <w:lang w:val="hy-AM"/>
        </w:rPr>
        <w:t>ի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ն անլար հաղորդման ոլորտում Մարկոնիի</w:t>
      </w:r>
      <w:r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անլար փոխանցման բեկումնային փորձեր</w:t>
      </w:r>
      <w:r>
        <w:rPr>
          <w:rStyle w:val="rynqvb"/>
          <w:rFonts w:ascii="Sylfaen" w:hAnsi="Sylfaen"/>
          <w:color w:val="3C4043"/>
          <w:sz w:val="24"/>
          <w:szCs w:val="24"/>
          <w:lang w:val="hy-AM"/>
        </w:rPr>
        <w:t>ից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, պատմությունը նավարկվում է առանցքային իրադարձությունների միջով, ներառյալ բջջային հեռախոսների հայտնվելը և բջջային ցանցերի հաջորդական սերունդների տեղակայումը: Էվոլյուցիայի յուրաքանչյուր փուլ ներդնում է նոր նորամուծություններ՝ միաժամանակ անդրադառնալով ներհատուկ մարտահրավերներին, ինչպիսիք են սպեկտրի բաշխումը և ենթակառուցվածքի ծախսերը: Այս պատմական </w:t>
      </w:r>
      <w:r w:rsidR="00FC3AEB">
        <w:rPr>
          <w:rStyle w:val="rynqvb"/>
          <w:rFonts w:ascii="Sylfaen" w:hAnsi="Sylfaen"/>
          <w:color w:val="3C4043"/>
          <w:sz w:val="24"/>
          <w:szCs w:val="24"/>
          <w:lang w:val="hy-AM"/>
        </w:rPr>
        <w:t>ակնար</w:t>
      </w:r>
      <w:r w:rsidR="00B737E0"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կի միջոցով մենք պատկերացումներ ենք ձեռք բերում հասարակության վրա անլար հաղորդակցության փոխակերպիչ ազդեցության և ավելի արագ, ավելի արդյունավետ և մատչելի կապի շարունակական հետապնդման վերաբերյալ</w:t>
      </w:r>
      <w:r w:rsidR="00FC3AEB" w:rsidRPr="00E57159">
        <w:rPr>
          <w:rFonts w:ascii="Sylfaen" w:eastAsia="Times New Roman" w:hAnsi="Sylfaen" w:cs="Segoe UI"/>
          <w:color w:val="333333"/>
          <w:sz w:val="24"/>
          <w:szCs w:val="24"/>
          <w:shd w:val="clear" w:color="auto" w:fill="FFFFFF"/>
          <w:rPrChange w:id="155" w:author="Sargis Sargsyan" w:date="2024-04-10T18:49:00Z">
            <w:rPr>
              <w:rFonts w:ascii="Sylfaen" w:eastAsia="Times New Roman" w:hAnsi="Sylfaen" w:cs="Segoe UI"/>
              <w:color w:val="333333"/>
              <w:sz w:val="24"/>
              <w:szCs w:val="24"/>
              <w:shd w:val="clear" w:color="auto" w:fill="FFFFFF"/>
              <w:lang w:val="en-US"/>
            </w:rPr>
          </w:rPrChange>
        </w:rPr>
        <w:t>[3]</w:t>
      </w:r>
      <w:r w:rsidR="00FC3AEB" w:rsidRPr="009C238D">
        <w:rPr>
          <w:rFonts w:eastAsia="Times New Roman"/>
          <w:color w:val="333333"/>
          <w:sz w:val="24"/>
          <w:szCs w:val="24"/>
          <w:shd w:val="clear" w:color="auto" w:fill="FFFFFF"/>
          <w:lang w:val="hy-AM"/>
        </w:rPr>
        <w:t>​</w:t>
      </w:r>
      <w:r w:rsidR="00FC3AEB" w:rsidRPr="009C238D">
        <w:rPr>
          <w:rFonts w:ascii="Sylfaen" w:eastAsia="Times New Roman" w:hAnsi="Sylfaen" w:cs="Segoe UI"/>
          <w:sz w:val="24"/>
          <w:szCs w:val="24"/>
          <w:lang w:val="hy-AM"/>
        </w:rPr>
        <w:t xml:space="preserve"> </w:t>
      </w:r>
      <w:r w:rsidR="00FC3AEB" w:rsidRPr="009C238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9C238D">
        <w:rPr>
          <w:rFonts w:ascii="Sylfaen" w:eastAsia="Times New Roman" w:hAnsi="Sylfaen" w:cs="Segoe UI"/>
          <w:sz w:val="24"/>
          <w:szCs w:val="24"/>
          <w:lang w:val="hy-AM"/>
        </w:rPr>
        <w:t>(Նկար3</w:t>
      </w:r>
      <w:r w:rsidR="00FC3AEB" w:rsidRPr="009C238D">
        <w:rPr>
          <w:rFonts w:ascii="Times New Roman" w:eastAsia="Times New Roman" w:hAnsi="Times New Roman" w:cs="Times New Roman"/>
          <w:sz w:val="24"/>
          <w:szCs w:val="24"/>
          <w:lang w:val="hy-AM"/>
        </w:rPr>
        <w:t>​</w:t>
      </w:r>
      <w:r w:rsidR="00FC3AEB" w:rsidRPr="009C238D">
        <w:rPr>
          <w:rFonts w:ascii="Sylfaen" w:eastAsia="Times New Roman" w:hAnsi="Sylfaen" w:cs="Segoe UI"/>
          <w:sz w:val="24"/>
          <w:szCs w:val="24"/>
          <w:lang w:val="hy-AM"/>
        </w:rPr>
        <w:t>)</w:t>
      </w:r>
      <w:r w:rsidR="00FC3AEB" w:rsidRPr="009C238D">
        <w:rPr>
          <w:rFonts w:ascii="Sylfaen" w:eastAsia="Times New Roman" w:hAnsi="Sylfaen" w:cs="Segoe UI"/>
          <w:color w:val="333333"/>
          <w:sz w:val="24"/>
          <w:szCs w:val="24"/>
          <w:shd w:val="clear" w:color="auto" w:fill="FFFFFF"/>
          <w:lang w:val="hy-AM"/>
        </w:rPr>
        <w:t>:</w:t>
      </w:r>
      <w:r w:rsidR="00FC3AEB" w:rsidRPr="00E57159">
        <w:rPr>
          <w:rFonts w:ascii="Sylfaen" w:eastAsia="Times New Roman" w:hAnsi="Sylfaen" w:cs="Segoe UI"/>
          <w:color w:val="333333"/>
          <w:sz w:val="24"/>
          <w:szCs w:val="24"/>
          <w:rPrChange w:id="156" w:author="Sargis Sargsyan" w:date="2024-04-10T18:49:00Z">
            <w:rPr>
              <w:rFonts w:ascii="Sylfaen" w:eastAsia="Times New Roman" w:hAnsi="Sylfaen" w:cs="Segoe UI"/>
              <w:color w:val="333333"/>
              <w:sz w:val="24"/>
              <w:szCs w:val="24"/>
              <w:lang w:val="en-US"/>
            </w:rPr>
          </w:rPrChange>
        </w:rPr>
        <w:t> </w:t>
      </w:r>
    </w:p>
    <w:p w14:paraId="429709A4" w14:textId="24BAC3DB" w:rsidR="00B737E0" w:rsidRPr="00B737E0" w:rsidRDefault="00FC3AEB" w:rsidP="00FC3AEB">
      <w:pPr>
        <w:shd w:val="clear" w:color="auto" w:fill="FFFFFF"/>
        <w:spacing w:after="0" w:line="240" w:lineRule="auto"/>
        <w:jc w:val="center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9C238D">
        <w:rPr>
          <w:rFonts w:ascii="Sylfaen" w:eastAsia="Times New Roman" w:hAnsi="Sylfaen" w:cs="Segoe UI"/>
          <w:sz w:val="20"/>
          <w:szCs w:val="20"/>
          <w:lang w:val="hy-AM"/>
        </w:rPr>
        <w:t>Նկար3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​․​</w:t>
      </w:r>
      <w:r w:rsidRPr="009C238D">
        <w:rPr>
          <w:rFonts w:ascii="Sylfaen" w:eastAsia="Times New Roman" w:hAnsi="Sylfaen" w:cs="Segoe UI"/>
          <w:sz w:val="20"/>
          <w:szCs w:val="20"/>
          <w:lang w:val="hy-AM"/>
        </w:rPr>
        <w:t xml:space="preserve"> Անլար կապի տեխնոլոգիաների էվոլյուցիան</w:t>
      </w:r>
      <w:r w:rsidRPr="009C238D">
        <w:rPr>
          <w:rFonts w:ascii="Times New Roman" w:eastAsia="Times New Roman" w:hAnsi="Times New Roman" w:cs="Times New Roman"/>
          <w:sz w:val="20"/>
          <w:szCs w:val="20"/>
          <w:lang w:val="hy-AM"/>
        </w:rPr>
        <w:t>​</w:t>
      </w:r>
    </w:p>
    <w:p w14:paraId="77F7459E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1F9B6E24" w14:textId="77777777" w:rsidR="00DE68FA" w:rsidRPr="00B737E0" w:rsidRDefault="00DE68FA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32D306E6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Առաջին սերնդի (1G) բջջային կապ.</w:t>
      </w:r>
    </w:p>
    <w:p w14:paraId="64BC70DB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0BE0E564" w14:textId="74BBCD5C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Մարտին Կուպերի առաջին սերնդի բջջային հեռախոսի առաջացումը 1970-ականներին։</w:t>
      </w:r>
      <w:r w:rsidR="00191646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Անալոգային ազդանշանների ներդրում և այնպիսի համակարգերի տեղակայում, ինչպիսիք են AMPS, NMTS, TACS և ETACS:</w:t>
      </w:r>
    </w:p>
    <w:p w14:paraId="4DCCD93C" w14:textId="77777777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Մարտահրավերները, ինչպիսիք են ձայնի վատ որակը և սահմանափակ շարժունակությունը, ընդգծեցին հետագա նորարարության անհրաժեշտությունը:</w:t>
      </w:r>
    </w:p>
    <w:p w14:paraId="2BD6A4A7" w14:textId="77777777" w:rsidR="00191646" w:rsidRDefault="00191646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742475A9" w14:textId="77777777" w:rsidR="00191646" w:rsidRDefault="00191646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0E688313" w14:textId="77777777" w:rsidR="00191646" w:rsidRDefault="00191646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740CF4E2" w14:textId="77777777" w:rsidR="00191646" w:rsidRPr="00B737E0" w:rsidRDefault="00191646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46B6BD92" w14:textId="301B6D8D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lastRenderedPageBreak/>
        <w:t>Երկրորդ սերունդ (2G).</w:t>
      </w:r>
    </w:p>
    <w:p w14:paraId="6B935DA8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0F7CEB26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Անցում թվային համակարգերի GSM-ով, CDMA-ով և SMS-ի ներդրմամբ:</w:t>
      </w:r>
    </w:p>
    <w:p w14:paraId="4655C0AF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Նորարարությունները, ինչպիսիք են GPRS-ը, EDGE-ը և CDMA2000-ը, ուղղված էին տվյալների փոխանցման ավելի բարձր տեմպերի և շարժական ինտերնետի ծառայությունների պահանջարկին:</w:t>
      </w:r>
    </w:p>
    <w:p w14:paraId="62CDD609" w14:textId="77777777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 ներառում էին սպեկտրի բաշխումը և տարբեր ստանդարտների միջև փոխգործունակությունը:</w:t>
      </w:r>
    </w:p>
    <w:p w14:paraId="56A89E25" w14:textId="77777777" w:rsidR="00191646" w:rsidRPr="00B737E0" w:rsidRDefault="00191646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0D98F6A8" w14:textId="1DC7C2BE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Երրորդ սերունդ (3G).</w:t>
      </w:r>
    </w:p>
    <w:p w14:paraId="403B4746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7F31ABDC" w14:textId="11CFF83D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UMTS-ի ներդրում և մուլտիմեդիա հնարավորություններով սմարթֆոնների տարածում։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Էվոլյուցիա դեպի 3.5G և ավելին՝ HSDPA, HSUPA և HSPA+ տեխնոլոգիաներով: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 ներառում էին ենթակառուցվածքի ծախսերը և հին համակարգերի հետ համատեղելիության խնդիրները:</w:t>
      </w:r>
    </w:p>
    <w:p w14:paraId="3ED8CC75" w14:textId="77777777" w:rsidR="00D815A7" w:rsidRPr="00B737E0" w:rsidRDefault="00D815A7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2F9B1301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Չորրորդ սերնդի (4G) հեղափոխություն.</w:t>
      </w:r>
    </w:p>
    <w:p w14:paraId="6B34DF68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6BB78A44" w14:textId="3EDD1354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LTE-ի և LTE Advanced-ի տեղակայում, ինչը թույլ է տալիս զգալիորեն ավելի բարձր տվյալների փոխանցման արագություն և նվազեցված </w:t>
      </w:r>
      <w:del w:id="157" w:author="Sargis Sargsyan" w:date="2024-04-10T19:33:00Z">
        <w:r w:rsidRPr="00B737E0" w:rsidDel="008A771E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delText>ուշացում</w:delText>
        </w:r>
      </w:del>
      <w:ins w:id="158" w:author="Sargis Sargsyan" w:date="2024-04-10T19:33:00Z">
        <w:r w:rsidR="008A771E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հապաղում</w:t>
        </w:r>
      </w:ins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VoLTE-ի և առաջադեմ մուլտիմեդիա ծառայությունների ներդրումը նշանավորեց շարժական կապի պարադիգմային փոփոխություն: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Մարտահրավերները, ինչպիսիք են սպեկտրի սակավությունը և թանկարժեք ենթակառուցվածքների արդիականացման անհրաժեշտությունը, շարունակվում էին:</w:t>
      </w:r>
    </w:p>
    <w:p w14:paraId="1EDF8000" w14:textId="77777777" w:rsidR="00D815A7" w:rsidRPr="00B737E0" w:rsidRDefault="00D815A7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7B40518E" w14:textId="7F3E4861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Հինգերորդ սերնդի (5G) պարադիգմ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>ա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.</w:t>
      </w:r>
    </w:p>
    <w:p w14:paraId="6D85A25A" w14:textId="77777777" w:rsidR="00B737E0" w:rsidRP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2C79CB6E" w14:textId="030064F0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Գերարագ ինտերնետի արագություն և նվազագույն </w:t>
      </w:r>
      <w:del w:id="159" w:author="Sargis Sargsyan" w:date="2024-04-10T19:34:00Z">
        <w:r w:rsidRPr="00B737E0" w:rsidDel="008A771E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delText>ուշացում</w:delText>
        </w:r>
      </w:del>
      <w:ins w:id="160" w:author="Sargis Sargsyan" w:date="2024-04-10T19:34:00Z">
        <w:r w:rsidR="008A771E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>հապաղում</w:t>
        </w:r>
      </w:ins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, որը խոստանում է 5G տեխնոլոգիան: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Առաջադեմ տեխնոլոգիաների օգտագործում, ինչպիսիք են միլիմետրային ալիքները և փոքր բջիջները՝</w:t>
      </w:r>
      <w:ins w:id="161" w:author="Sargis Sargsyan" w:date="2024-04-10T19:34:00Z">
        <w:r w:rsidR="008A771E">
          <w:rPr>
            <w:rStyle w:val="rynqvb"/>
            <w:rFonts w:ascii="Sylfaen" w:hAnsi="Sylfaen"/>
            <w:color w:val="3C4043"/>
            <w:sz w:val="24"/>
            <w:szCs w:val="24"/>
            <w:lang w:val="hy-AM"/>
          </w:rPr>
          <w:t xml:space="preserve"> բաժանորդների</w:t>
        </w:r>
      </w:ins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միացման աճող պահանջները բավարարելու համար:</w:t>
      </w:r>
      <w:r w:rsidR="00D815A7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Մարտահրավերները ներառում են սպեկտրի տեղաբաշխումը, ենթակառուցվածքի ծախսերը և անվտանգության ու գաղտնիության ապահովումն ավելի ու ավելի կապակցված աշխարհում:</w:t>
      </w:r>
    </w:p>
    <w:p w14:paraId="2FC61C63" w14:textId="77777777" w:rsidR="00D815A7" w:rsidRPr="00B737E0" w:rsidRDefault="00D815A7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</w:p>
    <w:p w14:paraId="577DF2EE" w14:textId="77777777" w:rsidR="00B737E0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color w:val="3C4043"/>
          <w:sz w:val="24"/>
          <w:szCs w:val="24"/>
          <w:lang w:val="hy-AM"/>
        </w:rPr>
      </w:pPr>
      <w:r w:rsidRPr="000F4995">
        <w:rPr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162" w:author="Sargis Sargsyan" w:date="2024-04-11T12:0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Եզրակացություն</w:t>
      </w: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>:</w:t>
      </w:r>
    </w:p>
    <w:p w14:paraId="77962CA8" w14:textId="77777777" w:rsidR="008744AC" w:rsidRPr="000F4995" w:rsidRDefault="008744AC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163" w:author="Sargis Sargsyan" w:date="2024-04-11T12:0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</w:pPr>
    </w:p>
    <w:p w14:paraId="77CB4F00" w14:textId="254FAC59" w:rsidR="00D815A7" w:rsidRPr="000F4995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164" w:author="Sargis Sargsyan" w:date="2024-04-11T12:0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</w:pPr>
      <w:r w:rsidRPr="000F4995">
        <w:rPr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165" w:author="Sargis Sargsyan" w:date="2024-04-11T12:0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>Եզրակացությունն անդրադառնում է անլար կապի պատմական հետագծին՝ ընդգծելով տեխնոլոգիական նորարարության կրկնվող բնույթը և արդյունաբերության առջև ծառացած մշտական մարտահրավերները: Այն ընդգծում է անլար կապի փոխակերպիչ ազդեցությունը հասարակության վրա և ավելի արագ, հուսալի և մատչելի կապի շարունակական</w:t>
      </w:r>
      <w:r w:rsidR="00D815A7" w:rsidRPr="000F4995">
        <w:rPr>
          <w:rStyle w:val="rynqvb"/>
          <w:rFonts w:ascii="Sylfaen" w:hAnsi="Sylfaen"/>
          <w:i/>
          <w:iCs/>
          <w:color w:val="3C4043"/>
          <w:sz w:val="24"/>
          <w:szCs w:val="24"/>
          <w:lang w:val="hy-AM"/>
          <w:rPrChange w:id="166" w:author="Sargis Sargsyan" w:date="2024-04-11T12:05:00Z">
            <w:rPr>
              <w:rStyle w:val="rynqvb"/>
              <w:rFonts w:ascii="Sylfaen" w:hAnsi="Sylfaen"/>
              <w:color w:val="3C4043"/>
              <w:sz w:val="24"/>
              <w:szCs w:val="24"/>
              <w:lang w:val="hy-AM"/>
            </w:rPr>
          </w:rPrChange>
        </w:rPr>
        <w:t xml:space="preserve"> ձգտումը:</w:t>
      </w:r>
      <w:r w:rsidR="00D815A7" w:rsidRPr="000F4995">
        <w:rPr>
          <w:rFonts w:ascii="Sylfaen" w:eastAsia="Times New Roman" w:hAnsi="Sylfaen" w:cs="Segoe UI"/>
          <w:b/>
          <w:bCs/>
          <w:i/>
          <w:iCs/>
          <w:color w:val="333333"/>
          <w:sz w:val="24"/>
          <w:szCs w:val="24"/>
          <w:lang w:val="hy-AM"/>
          <w:rPrChange w:id="167" w:author="Sargis Sargsyan" w:date="2024-04-11T12:05:00Z">
            <w:rPr>
              <w:rFonts w:ascii="Sylfaen" w:eastAsia="Times New Roman" w:hAnsi="Sylfaen" w:cs="Segoe UI"/>
              <w:b/>
              <w:bCs/>
              <w:color w:val="333333"/>
              <w:sz w:val="24"/>
              <w:szCs w:val="24"/>
              <w:lang w:val="en-US"/>
            </w:rPr>
          </w:rPrChange>
        </w:rPr>
        <w:t> </w:t>
      </w:r>
    </w:p>
    <w:p w14:paraId="078DFB69" w14:textId="7C93A739" w:rsidR="009C238D" w:rsidRPr="00E57159" w:rsidRDefault="00B737E0" w:rsidP="00E15A00">
      <w:pPr>
        <w:shd w:val="clear" w:color="auto" w:fill="FFFFFF"/>
        <w:spacing w:after="0" w:line="240" w:lineRule="auto"/>
        <w:jc w:val="both"/>
        <w:textAlignment w:val="baseline"/>
        <w:rPr>
          <w:rFonts w:ascii="Sylfaen" w:eastAsia="Times New Roman" w:hAnsi="Sylfaen" w:cs="Segoe UI"/>
          <w:b/>
          <w:bCs/>
          <w:color w:val="333333"/>
          <w:sz w:val="24"/>
          <w:szCs w:val="24"/>
          <w:lang w:val="hy-AM"/>
          <w:rPrChange w:id="168" w:author="Sargis Sargsyan" w:date="2024-04-10T18:49:00Z">
            <w:rPr>
              <w:rFonts w:ascii="Sylfaen" w:eastAsia="Times New Roman" w:hAnsi="Sylfaen" w:cs="Segoe UI"/>
              <w:b/>
              <w:bCs/>
              <w:color w:val="333333"/>
              <w:sz w:val="24"/>
              <w:szCs w:val="24"/>
              <w:lang w:val="en-US"/>
            </w:rPr>
          </w:rPrChange>
        </w:rPr>
      </w:pPr>
      <w:r w:rsidRPr="00B737E0">
        <w:rPr>
          <w:rStyle w:val="rynqvb"/>
          <w:rFonts w:ascii="Sylfaen" w:hAnsi="Sylfaen"/>
          <w:color w:val="3C4043"/>
          <w:sz w:val="24"/>
          <w:szCs w:val="24"/>
          <w:lang w:val="hy-AM"/>
        </w:rPr>
        <w:t xml:space="preserve"> </w:t>
      </w:r>
    </w:p>
    <w:p w14:paraId="3FCCF9B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F0C18B1" w14:textId="77777777" w:rsidR="00EE5E95" w:rsidRPr="00DC2830" w:rsidRDefault="00EE5E95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9" w:name="_heading=h.3znysh7" w:colFirst="0" w:colLast="0" w:displacedByCustomXml="next"/>
    <w:bookmarkEnd w:id="169" w:displacedByCustomXml="next"/>
    <w:sdt>
      <w:sdtPr>
        <w:rPr>
          <w:rFonts w:ascii="Sylfaen" w:hAnsi="Sylfaen"/>
          <w:sz w:val="24"/>
          <w:szCs w:val="24"/>
        </w:rPr>
        <w:tag w:val="goog_rdk_31"/>
        <w:id w:val="-1203399140"/>
      </w:sdtPr>
      <w:sdtEndPr>
        <w:rPr>
          <w:rFonts w:eastAsia="Calibri" w:cs="Calibri"/>
          <w:color w:val="auto"/>
        </w:rPr>
      </w:sdtEndPr>
      <w:sdtContent>
        <w:p w14:paraId="42B6DBE2" w14:textId="77777777" w:rsidR="00461AD7" w:rsidRDefault="0059570A">
          <w:pPr>
            <w:pStyle w:val="Heading2"/>
            <w:rPr>
              <w:ins w:id="170" w:author="Derenik Petrosyan" w:date="2024-04-14T23:07:00Z"/>
              <w:rFonts w:ascii="Sylfaen" w:eastAsia="Tahoma" w:hAnsi="Sylfaen" w:cs="Tahoma"/>
              <w:sz w:val="24"/>
              <w:szCs w:val="24"/>
            </w:rPr>
          </w:pPr>
          <w:r w:rsidRPr="00DC2830">
            <w:rPr>
              <w:rFonts w:ascii="Sylfaen" w:eastAsia="Tahoma" w:hAnsi="Sylfaen" w:cs="Tahoma"/>
              <w:sz w:val="24"/>
              <w:szCs w:val="24"/>
            </w:rPr>
            <w:t>2.</w:t>
          </w:r>
          <w:commentRangeStart w:id="171"/>
          <w:r w:rsidRPr="00DC2830">
            <w:rPr>
              <w:rFonts w:ascii="Sylfaen" w:eastAsia="Tahoma" w:hAnsi="Sylfaen" w:cs="Tahoma"/>
              <w:sz w:val="24"/>
              <w:szCs w:val="24"/>
            </w:rPr>
            <w:t>2 Իրերի արդյունաբերական ինտերնետի առաջացումը ( IIoT )</w:t>
          </w:r>
          <w:commentRangeEnd w:id="171"/>
          <w:r w:rsidR="00C07338">
            <w:rPr>
              <w:rStyle w:val="CommentReference"/>
              <w:rFonts w:ascii="Calibri" w:eastAsia="Calibri" w:hAnsi="Calibri" w:cs="Calibri"/>
              <w:color w:val="auto"/>
            </w:rPr>
            <w:commentReference w:id="171"/>
          </w:r>
        </w:p>
        <w:p w14:paraId="46D7AEE4" w14:textId="287C46DA" w:rsidR="00E4298E" w:rsidRPr="00461AD7" w:rsidRDefault="00440322" w:rsidP="00461AD7">
          <w:pPr>
            <w:rPr>
              <w:rPrChange w:id="172" w:author="Derenik Petrosyan" w:date="2024-04-14T23:07:00Z">
                <w:rPr>
                  <w:rFonts w:ascii="Sylfaen" w:eastAsia="Arial" w:hAnsi="Sylfaen" w:cs="Arial"/>
                  <w:sz w:val="24"/>
                  <w:szCs w:val="24"/>
                </w:rPr>
              </w:rPrChange>
            </w:rPr>
            <w:pPrChange w:id="173" w:author="Derenik Petrosyan" w:date="2024-04-14T23:07:00Z">
              <w:pPr>
                <w:pStyle w:val="Heading2"/>
              </w:pPr>
            </w:pPrChange>
          </w:pPr>
        </w:p>
      </w:sdtContent>
    </w:sdt>
    <w:p w14:paraId="510C3ACA" w14:textId="77777777" w:rsidR="00461AD7" w:rsidRPr="00461AD7" w:rsidRDefault="00461AD7" w:rsidP="00461AD7">
      <w:pPr>
        <w:spacing w:line="240" w:lineRule="auto"/>
        <w:ind w:firstLine="720"/>
        <w:jc w:val="both"/>
        <w:rPr>
          <w:ins w:id="174" w:author="Derenik Petrosyan" w:date="2024-04-14T23:06:00Z"/>
          <w:rFonts w:ascii="Times New Roman" w:eastAsia="Times New Roman" w:hAnsi="Times New Roman" w:cs="Times New Roman"/>
          <w:sz w:val="24"/>
          <w:szCs w:val="24"/>
          <w:rPrChange w:id="175" w:author="Derenik Petrosyan" w:date="2024-04-14T23:06:00Z">
            <w:rPr>
              <w:ins w:id="176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177" w:author="Derenik Petrosyan" w:date="2024-04-14T23:06:00Z"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Իրերի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78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արդյունաբերական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79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ինտերնետի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0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(IIoT)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ի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1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հայտ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2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գալը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3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ձևավորվել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4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է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5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տեխնոլոգիական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6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առաջընթացների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7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ժամանակացույցի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8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և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89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հիմնական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0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ստանդարտների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1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հաստատման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2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շնորհիվ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3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ինչը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4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հանգեցնում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5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է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6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դրա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7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էվոլյուցիան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8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արդյունաբերական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199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միջավայրում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200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փոխակերպող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201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Times New Roman" w:eastAsia="Times New Roman" w:hAnsi="Times New Roman" w:cs="Times New Roman"/>
            <w:color w:val="000E2A"/>
            <w:sz w:val="24"/>
            <w:szCs w:val="24"/>
            <w:lang w:val="en-US"/>
          </w:rPr>
          <w:t>ուժի</w:t>
        </w:r>
        <w:r w:rsidRPr="00461AD7">
          <w:rPr>
            <w:rFonts w:ascii="Merriweather" w:eastAsia="Times New Roman" w:hAnsi="Merriweather" w:cs="Times New Roman"/>
            <w:color w:val="000E2A"/>
            <w:sz w:val="24"/>
            <w:szCs w:val="24"/>
            <w:rPrChange w:id="202" w:author="Derenik Petrosyan" w:date="2024-04-14T23:06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5D383830" w14:textId="77777777" w:rsidR="00461AD7" w:rsidRPr="00461AD7" w:rsidRDefault="00461AD7" w:rsidP="00461AD7">
      <w:pPr>
        <w:spacing w:line="240" w:lineRule="auto"/>
        <w:jc w:val="both"/>
        <w:rPr>
          <w:ins w:id="203" w:author="Derenik Petrosyan" w:date="2024-04-14T23:06:00Z"/>
          <w:rFonts w:ascii="Sylfaen" w:eastAsia="Times New Roman" w:hAnsi="Sylfaen" w:cs="Times New Roman"/>
          <w:sz w:val="24"/>
          <w:szCs w:val="24"/>
          <w:rPrChange w:id="204" w:author="Derenik Petrosyan" w:date="2024-04-14T23:07:00Z">
            <w:rPr>
              <w:ins w:id="205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206" w:author="Derenik Petrosyan" w:date="2024-04-14T23:06:00Z"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207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IIoT-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208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209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210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զարգացման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211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212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ժամանակագրություն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213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214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215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216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ստանդարտներ</w:t>
        </w:r>
      </w:ins>
    </w:p>
    <w:p w14:paraId="50D07D5A" w14:textId="77777777" w:rsidR="00461AD7" w:rsidRPr="00461AD7" w:rsidRDefault="00461AD7" w:rsidP="00461AD7">
      <w:pPr>
        <w:spacing w:line="240" w:lineRule="auto"/>
        <w:jc w:val="both"/>
        <w:rPr>
          <w:ins w:id="217" w:author="Derenik Petrosyan" w:date="2024-04-14T23:06:00Z"/>
          <w:rFonts w:ascii="Sylfaen" w:eastAsia="Times New Roman" w:hAnsi="Sylfaen" w:cs="Times New Roman"/>
          <w:sz w:val="24"/>
          <w:szCs w:val="24"/>
          <w:rPrChange w:id="218" w:author="Derenik Petrosyan" w:date="2024-04-14T23:07:00Z">
            <w:rPr>
              <w:ins w:id="219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220" w:author="Derenik Petrosyan" w:date="2024-04-14T23:06:00Z"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221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1980-2000-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222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ականներ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223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.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224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Վաղ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225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226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ցանցային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227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228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տեխնոլոգիաներ</w:t>
        </w:r>
      </w:ins>
    </w:p>
    <w:p w14:paraId="6965BF75" w14:textId="77777777" w:rsidR="00461AD7" w:rsidRPr="00461AD7" w:rsidRDefault="00461AD7" w:rsidP="00461AD7">
      <w:pPr>
        <w:spacing w:line="240" w:lineRule="auto"/>
        <w:jc w:val="both"/>
        <w:rPr>
          <w:ins w:id="229" w:author="Derenik Petrosyan" w:date="2024-04-14T23:06:00Z"/>
          <w:rFonts w:ascii="Sylfaen" w:eastAsia="Times New Roman" w:hAnsi="Sylfaen" w:cs="Times New Roman"/>
          <w:sz w:val="24"/>
          <w:szCs w:val="24"/>
          <w:rPrChange w:id="230" w:author="Derenik Petrosyan" w:date="2024-04-14T23:07:00Z">
            <w:rPr>
              <w:ins w:id="231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232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3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- 1980-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3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ականների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3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3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վերջին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3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3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3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1990-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4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ականների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4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4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սկզբին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4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10BASE-T Ethernet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4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կապերը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4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4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դարձան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4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4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ամենալայն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4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5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կիրառվող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5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5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ստանդարտներից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5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5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մեկը՝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5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5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առաջարկելով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5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5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5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6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փոխանցման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6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6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արագություն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6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6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մինչև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6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10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6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Մեգաբիթ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6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/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6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վրկ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6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(Mbps):</w:t>
        </w:r>
      </w:ins>
    </w:p>
    <w:p w14:paraId="7F6EDC91" w14:textId="77777777" w:rsidR="00461AD7" w:rsidRPr="00461AD7" w:rsidRDefault="00461AD7" w:rsidP="00461AD7">
      <w:pPr>
        <w:spacing w:line="240" w:lineRule="auto"/>
        <w:jc w:val="both"/>
        <w:rPr>
          <w:ins w:id="270" w:author="Derenik Petrosyan" w:date="2024-04-14T23:06:00Z"/>
          <w:rFonts w:ascii="Sylfaen" w:eastAsia="Times New Roman" w:hAnsi="Sylfaen" w:cs="Times New Roman"/>
          <w:sz w:val="24"/>
          <w:szCs w:val="24"/>
          <w:rPrChange w:id="271" w:author="Derenik Petrosyan" w:date="2024-04-14T23:07:00Z">
            <w:rPr>
              <w:ins w:id="272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273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7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- 1999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7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7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.-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7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7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802.11b-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7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8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8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նման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8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8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անլար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8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8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ցանցային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8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8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տեխնոլոգիաների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8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8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ստանդարտացումը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9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9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նշանակալի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9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9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տեղաշարժ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9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9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նշանավորեց՝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9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9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ճանապարհ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29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29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հարթելով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0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Wi-Fi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0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կապի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0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0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0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0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0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0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փոխանցման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0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0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ավելի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1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1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արագ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1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1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արագության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1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1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1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5B10AA8C" w14:textId="77777777" w:rsidR="00461AD7" w:rsidRPr="00461AD7" w:rsidRDefault="00461AD7" w:rsidP="00461AD7">
      <w:pPr>
        <w:spacing w:line="240" w:lineRule="auto"/>
        <w:jc w:val="both"/>
        <w:rPr>
          <w:ins w:id="317" w:author="Derenik Petrosyan" w:date="2024-04-14T23:06:00Z"/>
          <w:rFonts w:ascii="Sylfaen" w:eastAsia="Times New Roman" w:hAnsi="Sylfaen" w:cs="Times New Roman"/>
          <w:sz w:val="24"/>
          <w:szCs w:val="24"/>
          <w:rPrChange w:id="318" w:author="Derenik Petrosyan" w:date="2024-04-14T23:07:00Z">
            <w:rPr>
              <w:ins w:id="319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320" w:author="Derenik Petrosyan" w:date="2024-04-14T23:06:00Z"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321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2010-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322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ականներ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323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.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324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առաջընթաց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325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326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բջջային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327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328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ցանցերում</w:t>
        </w:r>
      </w:ins>
    </w:p>
    <w:p w14:paraId="296BB113" w14:textId="77777777" w:rsidR="00461AD7" w:rsidRPr="00461AD7" w:rsidRDefault="00461AD7" w:rsidP="00461AD7">
      <w:pPr>
        <w:spacing w:line="240" w:lineRule="auto"/>
        <w:jc w:val="both"/>
        <w:rPr>
          <w:ins w:id="329" w:author="Derenik Petrosyan" w:date="2024-04-14T23:06:00Z"/>
          <w:rFonts w:ascii="Sylfaen" w:eastAsia="Times New Roman" w:hAnsi="Sylfaen" w:cs="Times New Roman"/>
          <w:sz w:val="24"/>
          <w:szCs w:val="24"/>
          <w:rPrChange w:id="330" w:author="Derenik Petrosyan" w:date="2024-04-14T23:07:00Z">
            <w:rPr>
              <w:ins w:id="331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332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3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-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3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Բջջային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3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3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ցանցերը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3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3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զարգացել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3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4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4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4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վաղ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4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2G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4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տեխնոլոգիաներից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4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4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որոնք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4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4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ապահովում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4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5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5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5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մոտավորապես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5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0,1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5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Մբիթ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5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/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5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5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5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արագություն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5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6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մինչև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6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6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ժամանակակից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6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5G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6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ցանցեր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6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6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որոնք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6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6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առաջարկում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6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7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7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200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7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Մբիթ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7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/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7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վրկ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7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7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7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7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ավելի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7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միացումներ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8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2374F52E" w14:textId="77777777" w:rsidR="00461AD7" w:rsidRPr="00461AD7" w:rsidRDefault="00461AD7" w:rsidP="00461AD7">
      <w:pPr>
        <w:spacing w:line="240" w:lineRule="auto"/>
        <w:jc w:val="both"/>
        <w:rPr>
          <w:ins w:id="382" w:author="Derenik Petrosyan" w:date="2024-04-14T23:06:00Z"/>
          <w:rFonts w:ascii="Sylfaen" w:eastAsia="Times New Roman" w:hAnsi="Sylfaen" w:cs="Times New Roman"/>
          <w:sz w:val="24"/>
          <w:szCs w:val="24"/>
          <w:rPrChange w:id="383" w:author="Derenik Petrosyan" w:date="2024-04-14T23:07:00Z">
            <w:rPr>
              <w:ins w:id="384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385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8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-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Ստանդարտներ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8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8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ինչպիսին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9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9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Narrowband IoT (NB-IoT), 4G-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9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տարբերակ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9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39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39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հարմարեցված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0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0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IoT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հավելվածների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0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0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0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0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հայտ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1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1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եկել՝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1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լուծելու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1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IIoT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տեղակայման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1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1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հատուկ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2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2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կարիքները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2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58EE9FEE" w14:textId="77777777" w:rsidR="00461AD7" w:rsidRPr="00461AD7" w:rsidRDefault="00461AD7" w:rsidP="00461AD7">
      <w:pPr>
        <w:spacing w:line="240" w:lineRule="auto"/>
        <w:jc w:val="both"/>
        <w:rPr>
          <w:ins w:id="423" w:author="Derenik Petrosyan" w:date="2024-04-14T23:06:00Z"/>
          <w:rFonts w:ascii="Sylfaen" w:eastAsia="Times New Roman" w:hAnsi="Sylfaen" w:cs="Times New Roman"/>
          <w:sz w:val="24"/>
          <w:szCs w:val="24"/>
          <w:rPrChange w:id="424" w:author="Derenik Petrosyan" w:date="2024-04-14T23:07:00Z">
            <w:rPr>
              <w:ins w:id="425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426" w:author="Derenik Petrosyan" w:date="2024-04-14T23:06:00Z"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427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2020-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428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ականներ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429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.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430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Հաջորդ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431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432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սերնդի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433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434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միացում</w:t>
        </w:r>
      </w:ins>
    </w:p>
    <w:p w14:paraId="557A4C78" w14:textId="77777777" w:rsidR="00461AD7" w:rsidRPr="00461AD7" w:rsidRDefault="00461AD7" w:rsidP="00461AD7">
      <w:pPr>
        <w:spacing w:line="240" w:lineRule="auto"/>
        <w:jc w:val="both"/>
        <w:rPr>
          <w:ins w:id="435" w:author="Derenik Petrosyan" w:date="2024-04-14T23:06:00Z"/>
          <w:rFonts w:ascii="Sylfaen" w:eastAsia="Times New Roman" w:hAnsi="Sylfaen" w:cs="Times New Roman"/>
          <w:sz w:val="24"/>
          <w:szCs w:val="24"/>
          <w:rPrChange w:id="436" w:author="Derenik Petrosyan" w:date="2024-04-14T23:07:00Z">
            <w:rPr>
              <w:ins w:id="437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438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3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- 2020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թվականին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4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Wi-Fi 6E-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4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ստեղծումը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4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ներմուծեց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4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4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4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ավելի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5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արագ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5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արագություններ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5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5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5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բարելավված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5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կատարողականություն՝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6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հնարավորություն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6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տալով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6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հուսալի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6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6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միացում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6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խիտ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7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ռադիո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7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7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7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4FD47DB8" w14:textId="77777777" w:rsidR="00461AD7" w:rsidRPr="00461AD7" w:rsidRDefault="00461AD7" w:rsidP="00461AD7">
      <w:pPr>
        <w:spacing w:line="240" w:lineRule="auto"/>
        <w:jc w:val="both"/>
        <w:rPr>
          <w:ins w:id="476" w:author="Derenik Petrosyan" w:date="2024-04-14T23:06:00Z"/>
          <w:rFonts w:ascii="Sylfaen" w:eastAsia="Times New Roman" w:hAnsi="Sylfaen" w:cs="Times New Roman"/>
          <w:sz w:val="24"/>
          <w:szCs w:val="24"/>
          <w:rPrChange w:id="477" w:author="Derenik Petrosyan" w:date="2024-04-14T23:07:00Z">
            <w:rPr>
              <w:ins w:id="478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479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8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- Long Range Wide Area Network (LoRaWAN),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ցածր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8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էներգիայի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8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լայնածավալ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8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ցանցի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8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8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տեխնոլոգիա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9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9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աչքի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9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9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ընկել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49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49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0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ունակությամբ՝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0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աջակցելու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0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IIoT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հավելվածները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0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երկար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0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0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հեռավորությունների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1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1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նվազագույն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1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էներգիայի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1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1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սպառմամբ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1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25E7EBCA" w14:textId="77777777" w:rsidR="00461AD7" w:rsidRPr="00461AD7" w:rsidRDefault="00461AD7" w:rsidP="00461AD7">
      <w:pPr>
        <w:spacing w:line="240" w:lineRule="auto"/>
        <w:jc w:val="both"/>
        <w:rPr>
          <w:ins w:id="519" w:author="Derenik Petrosyan" w:date="2024-04-14T23:06:00Z"/>
          <w:rFonts w:ascii="Sylfaen" w:eastAsia="Times New Roman" w:hAnsi="Sylfaen" w:cs="Times New Roman"/>
          <w:sz w:val="24"/>
          <w:szCs w:val="24"/>
          <w:rPrChange w:id="520" w:author="Derenik Petrosyan" w:date="2024-04-14T23:07:00Z">
            <w:rPr>
              <w:ins w:id="521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522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2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 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524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IIoT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525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առաջխաղացումների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526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527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թվային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528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529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վերլուծություն</w:t>
        </w:r>
      </w:ins>
    </w:p>
    <w:p w14:paraId="4D4D6618" w14:textId="77777777" w:rsidR="00461AD7" w:rsidRPr="00461AD7" w:rsidRDefault="00461AD7" w:rsidP="00461AD7">
      <w:pPr>
        <w:spacing w:line="240" w:lineRule="auto"/>
        <w:jc w:val="both"/>
        <w:rPr>
          <w:ins w:id="530" w:author="Derenik Petrosyan" w:date="2024-04-14T23:06:00Z"/>
          <w:rFonts w:ascii="Sylfaen" w:eastAsia="Times New Roman" w:hAnsi="Sylfaen" w:cs="Times New Roman"/>
          <w:sz w:val="24"/>
          <w:szCs w:val="24"/>
          <w:rPrChange w:id="531" w:author="Derenik Petrosyan" w:date="2024-04-14T23:07:00Z">
            <w:rPr>
              <w:ins w:id="532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533" w:author="Derenik Petrosyan" w:date="2024-04-14T23:06:00Z"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534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Մշակման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535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536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հզորություն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537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538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539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540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պահեստավորման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541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542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հզորություն</w:t>
        </w:r>
      </w:ins>
    </w:p>
    <w:p w14:paraId="2D528C06" w14:textId="77777777" w:rsidR="00461AD7" w:rsidRPr="00461AD7" w:rsidRDefault="00461AD7" w:rsidP="00461AD7">
      <w:pPr>
        <w:spacing w:line="240" w:lineRule="auto"/>
        <w:jc w:val="both"/>
        <w:rPr>
          <w:ins w:id="543" w:author="Derenik Petrosyan" w:date="2024-04-14T23:06:00Z"/>
          <w:rFonts w:ascii="Sylfaen" w:eastAsia="Times New Roman" w:hAnsi="Sylfaen" w:cs="Times New Roman"/>
          <w:sz w:val="24"/>
          <w:szCs w:val="24"/>
          <w:rPrChange w:id="544" w:author="Derenik Petrosyan" w:date="2024-04-14T23:07:00Z">
            <w:rPr>
              <w:ins w:id="545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546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4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-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4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Մուրի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4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օրենքը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5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5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դիտարկվում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5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5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1960-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5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ականներից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5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6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6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6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վեր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6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6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երկու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6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6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տարին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6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6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մեկ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6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կրկնապատկում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7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7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միկրոչիպերի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7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տրանզիստորի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7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7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խտությունը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7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ինչը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8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հանգեցնում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8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8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մշակման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8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8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հզորության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8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9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էքսպոնենցիալ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9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9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աճի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9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52D28BD5" w14:textId="77777777" w:rsidR="00461AD7" w:rsidRPr="00461AD7" w:rsidRDefault="00461AD7" w:rsidP="00461AD7">
      <w:pPr>
        <w:spacing w:line="240" w:lineRule="auto"/>
        <w:jc w:val="both"/>
        <w:rPr>
          <w:ins w:id="594" w:author="Derenik Petrosyan" w:date="2024-04-14T23:06:00Z"/>
          <w:rFonts w:ascii="Sylfaen" w:eastAsia="Times New Roman" w:hAnsi="Sylfaen" w:cs="Times New Roman"/>
          <w:sz w:val="24"/>
          <w:szCs w:val="24"/>
          <w:rPrChange w:id="595" w:author="Derenik Petrosyan" w:date="2024-04-14T23:07:00Z">
            <w:rPr>
              <w:ins w:id="596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597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59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-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59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Այսօր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0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ժամանակակից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0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պրոցեսորներն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0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0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վիճակի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0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0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1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բարդ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1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հաշվարկներ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1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կատարել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1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ծայրահեղ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1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1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2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մինչդեռ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2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պահպանման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2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տեխնոլոգիաները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2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թույլ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2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2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3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տալիս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3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3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քանի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3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տերաբայթ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3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3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4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կուտակում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4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կոմպակտ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4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ձևով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4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մեկ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4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4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տերաբայթի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5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5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5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$150-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5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5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5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պակաս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5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5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արժեքով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5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724B596B" w14:textId="77777777" w:rsidR="00461AD7" w:rsidRPr="00461AD7" w:rsidRDefault="00461AD7" w:rsidP="00461AD7">
      <w:pPr>
        <w:spacing w:line="240" w:lineRule="auto"/>
        <w:jc w:val="both"/>
        <w:rPr>
          <w:ins w:id="659" w:author="Derenik Petrosyan" w:date="2024-04-14T23:06:00Z"/>
          <w:rFonts w:ascii="Sylfaen" w:eastAsia="Times New Roman" w:hAnsi="Sylfaen" w:cs="Times New Roman"/>
          <w:sz w:val="24"/>
          <w:szCs w:val="24"/>
          <w:rPrChange w:id="660" w:author="Derenik Petrosyan" w:date="2024-04-14T23:07:00Z">
            <w:rPr>
              <w:ins w:id="661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662" w:author="Derenik Petrosyan" w:date="2024-04-14T23:06:00Z"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663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lastRenderedPageBreak/>
          <w:t>Սենսորների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664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665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666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667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շարժման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rPrChange w:id="668" w:author="Derenik Petrosyan" w:date="2024-04-14T23:07:00Z">
              <w:rPr>
                <w:rFonts w:ascii="Merriweather" w:eastAsia="Times New Roman" w:hAnsi="Merriweather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b/>
            <w:bCs/>
            <w:color w:val="000E2A"/>
            <w:sz w:val="24"/>
            <w:szCs w:val="24"/>
            <w:lang w:val="en-US"/>
            <w:rPrChange w:id="669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տեխնոլոգիա</w:t>
        </w:r>
      </w:ins>
    </w:p>
    <w:p w14:paraId="4FB2656A" w14:textId="77777777" w:rsidR="00461AD7" w:rsidRPr="00461AD7" w:rsidRDefault="00461AD7" w:rsidP="00461AD7">
      <w:pPr>
        <w:spacing w:line="240" w:lineRule="auto"/>
        <w:jc w:val="both"/>
        <w:rPr>
          <w:ins w:id="670" w:author="Derenik Petrosyan" w:date="2024-04-14T23:06:00Z"/>
          <w:rFonts w:ascii="Sylfaen" w:eastAsia="Times New Roman" w:hAnsi="Sylfaen" w:cs="Times New Roman"/>
          <w:sz w:val="24"/>
          <w:szCs w:val="24"/>
          <w:rPrChange w:id="671" w:author="Derenik Petrosyan" w:date="2024-04-14T23:07:00Z">
            <w:rPr>
              <w:ins w:id="672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673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7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-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7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Թվային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7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7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տեսախցիկների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7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7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լուծաչափը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8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8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տարիների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8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8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ընթացքում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8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8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նկատելի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8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8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աճ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8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8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9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9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գրանցել՝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9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9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սմարթֆոնների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9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9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ժամանակակից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9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9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տեսախցիկներով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69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69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որոնք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0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0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0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0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վիճակի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0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0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0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0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նկարահանել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0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0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ավելի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1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1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քան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1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48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1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միլիոն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1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1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պիքսել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1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1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պարունակող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1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1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պատկերներ՝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2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1994-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2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2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300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23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հազար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24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25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պիքսելից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26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27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28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29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փոքր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30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31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ավելին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32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09E983FB" w14:textId="77777777" w:rsidR="00461AD7" w:rsidRPr="00461AD7" w:rsidRDefault="00461AD7" w:rsidP="00461AD7">
      <w:pPr>
        <w:spacing w:line="240" w:lineRule="auto"/>
        <w:jc w:val="both"/>
        <w:rPr>
          <w:ins w:id="733" w:author="Derenik Petrosyan" w:date="2024-04-14T23:06:00Z"/>
          <w:rFonts w:ascii="Sylfaen" w:eastAsia="Times New Roman" w:hAnsi="Sylfaen" w:cs="Times New Roman"/>
          <w:sz w:val="24"/>
          <w:szCs w:val="24"/>
          <w:rPrChange w:id="734" w:author="Derenik Petrosyan" w:date="2024-04-14T23:07:00Z">
            <w:rPr>
              <w:ins w:id="735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736" w:author="Derenik Petrosyan" w:date="2024-04-14T23:06:00Z"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3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-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3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Գործարկիչները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3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որոնց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4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օրինակը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4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ռոբոտային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4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զենքերն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4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4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4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դարձել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5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են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5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ավելի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5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բարդ՝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5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5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թույլ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5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տալով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6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զանազան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6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առարկաների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6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ճշգրիտ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6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6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մանիպուլյացիա՝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6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առաջադեմ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7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զգայական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7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lang w:val="en-US"/>
            <w:rPrChange w:id="77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հնարավորություններով</w:t>
        </w:r>
        <w:r w:rsidRPr="00461AD7">
          <w:rPr>
            <w:rFonts w:ascii="Sylfaen" w:eastAsia="Times New Roman" w:hAnsi="Sylfaen" w:cs="Times New Roman"/>
            <w:color w:val="000E2A"/>
            <w:sz w:val="24"/>
            <w:szCs w:val="24"/>
            <w:rPrChange w:id="77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5E78D9F2" w14:textId="77777777" w:rsidR="00461AD7" w:rsidRPr="00461AD7" w:rsidRDefault="00461AD7" w:rsidP="00461AD7">
      <w:pPr>
        <w:spacing w:line="240" w:lineRule="auto"/>
        <w:jc w:val="both"/>
        <w:rPr>
          <w:ins w:id="776" w:author="Derenik Petrosyan" w:date="2024-04-14T23:06:00Z"/>
          <w:rFonts w:ascii="Sylfaen" w:eastAsia="Times New Roman" w:hAnsi="Sylfaen" w:cs="Times New Roman"/>
          <w:color w:val="767171" w:themeColor="background2" w:themeShade="80"/>
          <w:sz w:val="24"/>
          <w:szCs w:val="24"/>
          <w:rPrChange w:id="777" w:author="Derenik Petrosyan" w:date="2024-04-14T23:07:00Z">
            <w:rPr>
              <w:ins w:id="778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779" w:author="Derenik Petrosyan" w:date="2024-04-14T23:06:00Z">
        <w:r w:rsidRPr="00461AD7">
          <w:rPr>
            <w:rFonts w:ascii="Sylfaen" w:eastAsia="Times New Roman" w:hAnsi="Sylfaen" w:cs="Times New Roman"/>
            <w:b/>
            <w:bCs/>
            <w:color w:val="767171" w:themeColor="background2" w:themeShade="80"/>
            <w:sz w:val="24"/>
            <w:szCs w:val="24"/>
            <w:lang w:val="en-US"/>
            <w:rPrChange w:id="780" w:author="Derenik Petrosyan" w:date="2024-04-14T23:07:00Z">
              <w:rPr>
                <w:rFonts w:ascii="Times New Roman" w:eastAsia="Times New Roman" w:hAnsi="Times New Roman" w:cs="Times New Roman"/>
                <w:b/>
                <w:bCs/>
                <w:color w:val="000E2A"/>
                <w:sz w:val="24"/>
                <w:szCs w:val="24"/>
                <w:lang w:val="en-US"/>
              </w:rPr>
            </w:rPrChange>
          </w:rPr>
          <w:t>Եզրակացություն</w:t>
        </w:r>
      </w:ins>
    </w:p>
    <w:p w14:paraId="5D4E07BB" w14:textId="77777777" w:rsidR="00461AD7" w:rsidRPr="00461AD7" w:rsidRDefault="00461AD7" w:rsidP="00461AD7">
      <w:pPr>
        <w:spacing w:line="240" w:lineRule="auto"/>
        <w:jc w:val="both"/>
        <w:rPr>
          <w:ins w:id="781" w:author="Derenik Petrosyan" w:date="2024-04-14T23:06:00Z"/>
          <w:rFonts w:ascii="Sylfaen" w:eastAsia="Times New Roman" w:hAnsi="Sylfaen" w:cs="Times New Roman"/>
          <w:color w:val="767171" w:themeColor="background2" w:themeShade="80"/>
          <w:sz w:val="24"/>
          <w:szCs w:val="24"/>
          <w:rPrChange w:id="782" w:author="Derenik Petrosyan" w:date="2024-04-14T23:07:00Z">
            <w:rPr>
              <w:ins w:id="783" w:author="Derenik Petrosyan" w:date="2024-04-14T23:06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784" w:author="Derenik Petrosyan" w:date="2024-04-14T23:06:00Z"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78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IIoT-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78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78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78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զարգացման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78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79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ժամանակացույցը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79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79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բնութագրվում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79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79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79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79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նորարարության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79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79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79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0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ստանդարտացման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0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0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շարունակական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0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0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ցիկլով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0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0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որը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0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0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պայմանավորված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0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1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1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1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տեխնոլոգիական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1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1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առաջընթացի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1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1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անողոք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1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1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տեմպերով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1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2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Լարային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2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2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ցանցերի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2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2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վաղ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2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2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օրերից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2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2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մինչև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2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3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նոր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3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3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սերնդի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3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3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կապի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3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3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ստանդարտների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3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3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սկիզբը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3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4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յուրաքանչյուր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4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4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կարևոր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4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4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իրադարձություն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4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4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4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4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4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5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մղել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5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IIoT-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5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ն՝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5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5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բացելով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5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5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արդյունաբերական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5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5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միջավայրերում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5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6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ավտոմատացման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6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6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արդյունավետության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6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6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6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6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տվյալների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6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6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վրա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6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7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հիմնված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7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7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որոշումների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7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7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կայացման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7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7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նոր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7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7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հնարավորություններ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7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: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8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Մինչ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8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IIoT-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8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8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8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ճանապարհորդությունը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8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8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շարունակվում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8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8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8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,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9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կազմակերպությունները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9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9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պետք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9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9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է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9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9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ընդունեն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9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89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այս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89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0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առաջընթացները՝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0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0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միաժամանակ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0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0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անդրադառնալով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0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0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անվտանգության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0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0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և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0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1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փոխգործունակության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1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1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մարտահրավերներին՝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1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1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միացված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1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1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տեխնոլոգիայի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1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18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փոխակերպող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19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20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ներուժը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21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22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լիովին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23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24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իրացնելու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25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 xml:space="preserve"> 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lang w:val="en-US"/>
            <w:rPrChange w:id="926" w:author="Derenik Petrosyan" w:date="2024-04-14T23:07:00Z">
              <w:rPr>
                <w:rFonts w:ascii="Times New Roman" w:eastAsia="Times New Roman" w:hAnsi="Times New Roman" w:cs="Times New Roman"/>
                <w:color w:val="000E2A"/>
                <w:sz w:val="24"/>
                <w:szCs w:val="24"/>
                <w:lang w:val="en-US"/>
              </w:rPr>
            </w:rPrChange>
          </w:rPr>
          <w:t>համար</w:t>
        </w:r>
        <w:r w:rsidRPr="00461AD7">
          <w:rPr>
            <w:rFonts w:ascii="Sylfaen" w:eastAsia="Times New Roman" w:hAnsi="Sylfaen" w:cs="Times New Roman"/>
            <w:color w:val="767171" w:themeColor="background2" w:themeShade="80"/>
            <w:sz w:val="24"/>
            <w:szCs w:val="24"/>
            <w:rPrChange w:id="927" w:author="Derenik Petrosyan" w:date="2024-04-14T23:07:00Z">
              <w:rPr>
                <w:rFonts w:ascii="Merriweather" w:eastAsia="Times New Roman" w:hAnsi="Merriweather" w:cs="Times New Roman"/>
                <w:color w:val="000E2A"/>
                <w:sz w:val="24"/>
                <w:szCs w:val="24"/>
                <w:lang w:val="en-US"/>
              </w:rPr>
            </w:rPrChange>
          </w:rPr>
          <w:t>:</w:t>
        </w:r>
      </w:ins>
    </w:p>
    <w:p w14:paraId="4E897D0D" w14:textId="539E63E6" w:rsidR="00D27701" w:rsidRPr="00461AD7" w:rsidDel="00461AD7" w:rsidRDefault="00D27701" w:rsidP="00D27701">
      <w:pPr>
        <w:pStyle w:val="NormalWeb"/>
        <w:shd w:val="clear" w:color="auto" w:fill="FFFFFF"/>
        <w:rPr>
          <w:del w:id="928" w:author="Derenik Petrosyan" w:date="2024-04-14T23:05:00Z"/>
          <w:rFonts w:ascii="Sylfaen" w:hAnsi="Sylfaen" w:cs="Arial"/>
          <w:color w:val="000E2A"/>
          <w:lang w:val="hy"/>
          <w:rPrChange w:id="929" w:author="Derenik Petrosyan" w:date="2024-04-14T23:07:00Z">
            <w:rPr>
              <w:del w:id="930" w:author="Derenik Petrosyan" w:date="2024-04-14T23:05:00Z"/>
              <w:rFonts w:ascii="Sylfaen" w:hAnsi="Sylfaen" w:cs="Arial"/>
              <w:color w:val="000E2A"/>
            </w:rPr>
          </w:rPrChange>
        </w:rPr>
      </w:pPr>
      <w:commentRangeStart w:id="931"/>
      <w:commentRangeStart w:id="932"/>
      <w:del w:id="933" w:author="Derenik Petrosyan" w:date="2024-04-14T23:05:00Z">
        <w:r w:rsidRPr="00461AD7" w:rsidDel="00461AD7">
          <w:rPr>
            <w:rFonts w:ascii="Sylfaen" w:hAnsi="Sylfaen" w:cs="Arial"/>
            <w:color w:val="000E2A"/>
            <w:rPrChange w:id="93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Ցանցի</w:delText>
        </w:r>
        <w:commentRangeEnd w:id="931"/>
        <w:r w:rsidR="005C094E" w:rsidRPr="00461AD7" w:rsidDel="00461AD7">
          <w:rPr>
            <w:rStyle w:val="CommentReference"/>
            <w:rFonts w:ascii="Sylfaen" w:eastAsia="Calibri" w:hAnsi="Sylfaen" w:cs="Calibri"/>
            <w:sz w:val="24"/>
            <w:szCs w:val="24"/>
            <w:lang w:val="hy"/>
            <w:rPrChange w:id="935" w:author="Derenik Petrosyan" w:date="2024-04-14T23:07:00Z">
              <w:rPr>
                <w:rStyle w:val="CommentReference"/>
                <w:rFonts w:ascii="Calibri" w:eastAsia="Calibri" w:hAnsi="Calibri" w:cs="Calibri"/>
                <w:lang w:val="hy"/>
              </w:rPr>
            </w:rPrChange>
          </w:rPr>
          <w:commentReference w:id="931"/>
        </w:r>
        <w:commentRangeEnd w:id="932"/>
        <w:r w:rsidR="00D25005" w:rsidRPr="00461AD7" w:rsidDel="00461AD7">
          <w:rPr>
            <w:rStyle w:val="CommentReference"/>
            <w:rFonts w:ascii="Sylfaen" w:eastAsia="Calibri" w:hAnsi="Sylfaen" w:cs="Calibri"/>
            <w:sz w:val="24"/>
            <w:szCs w:val="24"/>
            <w:lang w:val="hy"/>
            <w:rPrChange w:id="936" w:author="Derenik Petrosyan" w:date="2024-04-14T23:07:00Z">
              <w:rPr>
                <w:rStyle w:val="CommentReference"/>
                <w:rFonts w:ascii="Calibri" w:eastAsia="Calibri" w:hAnsi="Calibri" w:cs="Calibri"/>
                <w:lang w:val="hy"/>
              </w:rPr>
            </w:rPrChange>
          </w:rPr>
          <w:commentReference w:id="932"/>
        </w:r>
        <w:r w:rsidRPr="00461AD7" w:rsidDel="00461AD7">
          <w:rPr>
            <w:rFonts w:ascii="Sylfaen" w:hAnsi="Sylfaen" w:cs="Arial"/>
            <w:color w:val="000E2A"/>
            <w:lang w:val="hy"/>
            <w:rPrChange w:id="93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3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վաղ</w:delText>
        </w:r>
        <w:r w:rsidRPr="00461AD7" w:rsidDel="00461AD7">
          <w:rPr>
            <w:rFonts w:ascii="Sylfaen" w:hAnsi="Sylfaen" w:cs="Arial"/>
            <w:color w:val="000E2A"/>
            <w:lang w:val="hy"/>
            <w:rPrChange w:id="93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4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տեխնոլոգիաների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94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4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մեծ</w:delText>
        </w:r>
        <w:r w:rsidRPr="00461AD7" w:rsidDel="00461AD7">
          <w:rPr>
            <w:rFonts w:ascii="Sylfaen" w:hAnsi="Sylfaen" w:cs="Arial"/>
            <w:color w:val="000E2A"/>
            <w:lang w:val="hy"/>
            <w:rPrChange w:id="94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4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մասը</w:delText>
        </w:r>
        <w:r w:rsidRPr="00461AD7" w:rsidDel="00461AD7">
          <w:rPr>
            <w:rFonts w:ascii="Sylfaen" w:hAnsi="Sylfaen" w:cs="Arial"/>
            <w:color w:val="000E2A"/>
            <w:lang w:val="hy"/>
            <w:rPrChange w:id="94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4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լարային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94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4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461AD7" w:rsidDel="00461AD7">
          <w:rPr>
            <w:rFonts w:ascii="Sylfaen" w:hAnsi="Sylfaen" w:cs="Arial"/>
            <w:color w:val="000E2A"/>
            <w:lang w:val="hy"/>
            <w:rPrChange w:id="94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. </w:delText>
        </w:r>
        <w:r w:rsidRPr="00461AD7" w:rsidDel="00461AD7">
          <w:rPr>
            <w:rFonts w:ascii="Sylfaen" w:hAnsi="Sylfaen" w:cs="Arial"/>
            <w:color w:val="000E2A"/>
            <w:rPrChange w:id="95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միացման</w:delText>
        </w:r>
        <w:r w:rsidRPr="00461AD7" w:rsidDel="00461AD7">
          <w:rPr>
            <w:rFonts w:ascii="Sylfaen" w:hAnsi="Sylfaen" w:cs="Arial"/>
            <w:color w:val="000E2A"/>
            <w:lang w:val="hy"/>
            <w:rPrChange w:id="95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5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461AD7" w:rsidDel="00461AD7">
          <w:rPr>
            <w:rFonts w:ascii="Sylfaen" w:hAnsi="Sylfaen" w:cs="Arial"/>
            <w:color w:val="000E2A"/>
            <w:lang w:val="hy"/>
            <w:rPrChange w:id="95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5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պահանջվում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95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5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95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5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մալուխներ</w:delText>
        </w:r>
        <w:r w:rsidRPr="00461AD7" w:rsidDel="00461AD7">
          <w:rPr>
            <w:rFonts w:ascii="Sylfaen" w:hAnsi="Sylfaen" w:cs="Arial"/>
            <w:color w:val="000E2A"/>
            <w:lang w:val="hy"/>
            <w:rPrChange w:id="95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96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461AD7" w:rsidDel="00461AD7">
          <w:rPr>
            <w:rFonts w:ascii="Sylfaen" w:hAnsi="Sylfaen" w:cs="Arial"/>
            <w:color w:val="000E2A"/>
            <w:lang w:val="hy"/>
            <w:rPrChange w:id="96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6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ֆիզիկապես</w:delText>
        </w:r>
        <w:r w:rsidRPr="00461AD7" w:rsidDel="00461AD7">
          <w:rPr>
            <w:rFonts w:ascii="Sylfaen" w:hAnsi="Sylfaen" w:cs="Arial"/>
            <w:color w:val="000E2A"/>
            <w:lang w:val="hy"/>
            <w:rPrChange w:id="96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6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կապում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96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6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96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6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ձեր</w:delText>
        </w:r>
        <w:r w:rsidRPr="00461AD7" w:rsidDel="00461AD7">
          <w:rPr>
            <w:rFonts w:ascii="Sylfaen" w:hAnsi="Sylfaen" w:cs="Arial"/>
            <w:color w:val="000E2A"/>
            <w:lang w:val="hy"/>
            <w:rPrChange w:id="96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7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սարքը</w:delText>
        </w:r>
        <w:r w:rsidRPr="00461AD7" w:rsidDel="00461AD7">
          <w:rPr>
            <w:rFonts w:ascii="Sylfaen" w:hAnsi="Sylfaen" w:cs="Arial"/>
            <w:color w:val="000E2A"/>
            <w:lang w:val="hy"/>
            <w:rPrChange w:id="97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7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ցանցին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97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461AD7" w:rsidDel="00461AD7">
          <w:rPr>
            <w:rFonts w:ascii="Sylfaen" w:hAnsi="Sylfaen" w:cs="Arial"/>
            <w:color w:val="000E2A"/>
            <w:rPrChange w:id="97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Ցանցի</w:delText>
        </w:r>
        <w:r w:rsidRPr="00461AD7" w:rsidDel="00461AD7">
          <w:rPr>
            <w:rFonts w:ascii="Sylfaen" w:hAnsi="Sylfaen" w:cs="Arial"/>
            <w:color w:val="000E2A"/>
            <w:lang w:val="hy"/>
            <w:rPrChange w:id="97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7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թողունակությունը՝</w:delText>
        </w:r>
        <w:r w:rsidRPr="00461AD7" w:rsidDel="00461AD7">
          <w:rPr>
            <w:rFonts w:ascii="Sylfaen" w:hAnsi="Sylfaen" w:cs="Arial"/>
            <w:color w:val="000E2A"/>
            <w:lang w:val="hy"/>
            <w:rPrChange w:id="97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7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97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8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քանակությունը</w:delText>
        </w:r>
        <w:r w:rsidRPr="00461AD7" w:rsidDel="00461AD7">
          <w:rPr>
            <w:rFonts w:ascii="Sylfaen" w:hAnsi="Sylfaen" w:cs="Arial"/>
            <w:color w:val="000E2A"/>
            <w:lang w:val="hy"/>
            <w:rPrChange w:id="98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98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98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8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կարող</w:delText>
        </w:r>
        <w:r w:rsidRPr="00461AD7" w:rsidDel="00461AD7">
          <w:rPr>
            <w:rFonts w:ascii="Sylfaen" w:hAnsi="Sylfaen" w:cs="Arial"/>
            <w:color w:val="000E2A"/>
            <w:lang w:val="hy"/>
            <w:rPrChange w:id="98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8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461AD7" w:rsidDel="00461AD7">
          <w:rPr>
            <w:rFonts w:ascii="Sylfaen" w:hAnsi="Sylfaen" w:cs="Arial"/>
            <w:color w:val="000E2A"/>
            <w:lang w:val="hy"/>
            <w:rPrChange w:id="98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8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փոխանցվել</w:delText>
        </w:r>
        <w:r w:rsidRPr="00461AD7" w:rsidDel="00461AD7">
          <w:rPr>
            <w:rFonts w:ascii="Sylfaen" w:hAnsi="Sylfaen" w:cs="Arial"/>
            <w:color w:val="000E2A"/>
            <w:lang w:val="hy"/>
            <w:rPrChange w:id="98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9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որոշակի</w:delText>
        </w:r>
        <w:r w:rsidRPr="00461AD7" w:rsidDel="00461AD7">
          <w:rPr>
            <w:rFonts w:ascii="Sylfaen" w:hAnsi="Sylfaen" w:cs="Arial"/>
            <w:color w:val="000E2A"/>
            <w:lang w:val="hy"/>
            <w:rPrChange w:id="99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9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ժամանակահատվածում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99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10BASE-T Ethernet </w:delText>
        </w:r>
        <w:r w:rsidRPr="00461AD7" w:rsidDel="00461AD7">
          <w:rPr>
            <w:rFonts w:ascii="Sylfaen" w:hAnsi="Sylfaen" w:cs="Arial"/>
            <w:color w:val="000E2A"/>
            <w:rPrChange w:id="99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միացումների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99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99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461AD7" w:rsidDel="00461AD7">
          <w:rPr>
            <w:rFonts w:ascii="Sylfaen" w:hAnsi="Sylfaen" w:cs="Arial"/>
            <w:color w:val="000E2A"/>
            <w:lang w:val="hy"/>
            <w:rPrChange w:id="99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99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99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1980-</w:delText>
        </w:r>
        <w:r w:rsidRPr="00461AD7" w:rsidDel="00461AD7">
          <w:rPr>
            <w:rFonts w:ascii="Sylfaen" w:hAnsi="Sylfaen" w:cs="Arial"/>
            <w:color w:val="000E2A"/>
            <w:rPrChange w:id="100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ականների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00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0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վերջին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00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0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461AD7" w:rsidDel="00461AD7">
          <w:rPr>
            <w:rFonts w:ascii="Sylfaen" w:hAnsi="Sylfaen" w:cs="Arial"/>
            <w:color w:val="000E2A"/>
            <w:lang w:val="hy"/>
            <w:rPrChange w:id="100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1990-</w:delText>
        </w:r>
        <w:r w:rsidRPr="00461AD7" w:rsidDel="00461AD7">
          <w:rPr>
            <w:rFonts w:ascii="Sylfaen" w:hAnsi="Sylfaen" w:cs="Arial"/>
            <w:color w:val="000E2A"/>
            <w:rPrChange w:id="100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ականների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00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0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սկզբին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00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1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հաստատված</w:delText>
        </w:r>
        <w:r w:rsidRPr="00461AD7" w:rsidDel="00461AD7">
          <w:rPr>
            <w:rFonts w:ascii="Sylfaen" w:hAnsi="Sylfaen" w:cs="Arial"/>
            <w:color w:val="000E2A"/>
            <w:lang w:val="hy"/>
            <w:rPrChange w:id="101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1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ամենալայն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01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1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կիրառվող</w:delText>
        </w:r>
        <w:r w:rsidRPr="00461AD7" w:rsidDel="00461AD7">
          <w:rPr>
            <w:rFonts w:ascii="Sylfaen" w:hAnsi="Sylfaen" w:cs="Arial"/>
            <w:color w:val="000E2A"/>
            <w:lang w:val="hy"/>
            <w:rPrChange w:id="101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1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ստանդարտներից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01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1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մեկն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01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2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461AD7" w:rsidDel="00461AD7">
          <w:rPr>
            <w:rFonts w:ascii="Sylfaen" w:hAnsi="Sylfaen" w:cs="Arial"/>
            <w:color w:val="000E2A"/>
            <w:lang w:val="hy"/>
            <w:rPrChange w:id="102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02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02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2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թույլ</w:delText>
        </w:r>
        <w:r w:rsidRPr="00461AD7" w:rsidDel="00461AD7">
          <w:rPr>
            <w:rFonts w:ascii="Sylfaen" w:hAnsi="Sylfaen" w:cs="Arial"/>
            <w:color w:val="000E2A"/>
            <w:lang w:val="hy"/>
            <w:rPrChange w:id="102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2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461AD7" w:rsidDel="00461AD7">
          <w:rPr>
            <w:rFonts w:ascii="Sylfaen" w:hAnsi="Sylfaen" w:cs="Arial"/>
            <w:color w:val="000E2A"/>
            <w:lang w:val="hy"/>
            <w:rPrChange w:id="102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2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տվել</w:delText>
        </w:r>
        <w:r w:rsidRPr="00461AD7" w:rsidDel="00461AD7">
          <w:rPr>
            <w:rFonts w:ascii="Sylfaen" w:hAnsi="Sylfaen" w:cs="Arial"/>
            <w:color w:val="000E2A"/>
            <w:lang w:val="hy"/>
            <w:rPrChange w:id="102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1030" w:author="Sargis Sargsyan" w:date="2024-04-10T19:36:00Z">
        <w:del w:id="1031" w:author="Derenik Petrosyan" w:date="2024-04-14T23:05:00Z">
          <w:r w:rsidR="008A771E" w:rsidRPr="00461AD7" w:rsidDel="00461AD7">
            <w:rPr>
              <w:rFonts w:ascii="Sylfaen" w:hAnsi="Sylfaen" w:cs="Arial"/>
              <w:color w:val="000E2A"/>
              <w:rPrChange w:id="1032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>ունեցել</w:delText>
          </w:r>
          <w:r w:rsidR="008A771E" w:rsidRPr="00461AD7" w:rsidDel="00461AD7">
            <w:rPr>
              <w:rFonts w:ascii="Sylfaen" w:hAnsi="Sylfaen" w:cs="Arial"/>
              <w:color w:val="000E2A"/>
              <w:lang w:val="hy"/>
              <w:rPrChange w:id="1033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  <w:r w:rsidR="008A771E" w:rsidRPr="00461AD7" w:rsidDel="00461AD7">
            <w:rPr>
              <w:rFonts w:ascii="Sylfaen" w:hAnsi="Sylfaen" w:cs="Arial"/>
              <w:color w:val="000E2A"/>
              <w:lang w:val="hy"/>
              <w:rPrChange w:id="1034" w:author="Derenik Petrosyan" w:date="2024-04-14T23:07:00Z">
                <w:rPr>
                  <w:rFonts w:ascii="Sylfaen" w:hAnsi="Sylfaen" w:cs="Arial"/>
                  <w:color w:val="000E2A"/>
                  <w:lang w:val="hy"/>
                </w:rPr>
              </w:rPrChange>
            </w:rPr>
            <w:delText>է</w:delText>
          </w:r>
          <w:r w:rsidR="008A771E" w:rsidRPr="00461AD7" w:rsidDel="00461AD7">
            <w:rPr>
              <w:rFonts w:ascii="Sylfaen" w:hAnsi="Sylfaen" w:cs="Arial"/>
              <w:color w:val="000E2A"/>
              <w:lang w:val="hy"/>
              <w:rPrChange w:id="1035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1036" w:author="Derenik Petrosyan" w:date="2024-04-14T23:05:00Z">
        <w:r w:rsidRPr="00461AD7" w:rsidDel="00461AD7">
          <w:rPr>
            <w:rFonts w:ascii="Sylfaen" w:hAnsi="Sylfaen" w:cs="Arial"/>
            <w:color w:val="000E2A"/>
            <w:rPrChange w:id="103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461AD7" w:rsidDel="00461AD7">
          <w:rPr>
            <w:rFonts w:ascii="Sylfaen" w:hAnsi="Sylfaen" w:cs="Arial"/>
            <w:color w:val="000E2A"/>
            <w:lang w:val="hy"/>
            <w:rPrChange w:id="103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10 </w:delText>
        </w:r>
        <w:r w:rsidRPr="00461AD7" w:rsidDel="00461AD7">
          <w:rPr>
            <w:rFonts w:ascii="Sylfaen" w:hAnsi="Sylfaen" w:cs="Arial"/>
            <w:color w:val="000E2A"/>
            <w:rPrChange w:id="103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</w:delText>
        </w:r>
      </w:del>
      <w:ins w:id="1040" w:author="Sargis Sargsyan" w:date="2024-04-10T19:36:00Z">
        <w:del w:id="1041" w:author="Derenik Petrosyan" w:date="2024-04-14T23:05:00Z">
          <w:r w:rsidR="008A771E" w:rsidRPr="00461AD7" w:rsidDel="00461AD7">
            <w:rPr>
              <w:rFonts w:ascii="Sylfaen" w:hAnsi="Sylfaen" w:cs="Arial"/>
              <w:color w:val="000E2A"/>
              <w:rPrChange w:id="1042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>բ</w:delText>
          </w:r>
          <w:r w:rsidR="008A771E" w:rsidRPr="00461AD7" w:rsidDel="00461AD7">
            <w:rPr>
              <w:rFonts w:ascii="Sylfaen" w:hAnsi="Sylfaen" w:cs="Arial"/>
              <w:color w:val="000E2A"/>
              <w:lang w:val="hy"/>
              <w:rPrChange w:id="1043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>/</w:delText>
          </w:r>
          <w:r w:rsidR="008A771E" w:rsidRPr="00461AD7" w:rsidDel="00461AD7">
            <w:rPr>
              <w:rFonts w:ascii="Sylfaen" w:hAnsi="Sylfaen" w:cs="Arial"/>
              <w:color w:val="000E2A"/>
              <w:rPrChange w:id="1044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>վ</w:delText>
          </w:r>
          <w:r w:rsidR="008A771E" w:rsidRPr="00461AD7" w:rsidDel="00461AD7">
            <w:rPr>
              <w:rFonts w:ascii="Sylfaen" w:hAnsi="Sylfaen" w:cs="Arial"/>
              <w:color w:val="000E2A"/>
              <w:lang w:val="hy"/>
              <w:rPrChange w:id="1045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  <w:r w:rsidR="008A771E" w:rsidRPr="00461AD7" w:rsidDel="00461AD7">
            <w:rPr>
              <w:rFonts w:ascii="Sylfaen" w:hAnsi="Sylfaen" w:cs="Arial"/>
              <w:color w:val="000E2A"/>
              <w:rPrChange w:id="1046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>թողունակություն</w:delText>
          </w:r>
        </w:del>
      </w:ins>
      <w:del w:id="1047" w:author="Derenik Petrosyan" w:date="2024-04-14T23:05:00Z">
        <w:r w:rsidRPr="00461AD7" w:rsidDel="00461AD7">
          <w:rPr>
            <w:rFonts w:ascii="Sylfaen" w:hAnsi="Sylfaen" w:cs="Arial"/>
            <w:color w:val="000E2A"/>
            <w:rPrChange w:id="104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եգաբիթ</w:delText>
        </w:r>
        <w:r w:rsidRPr="00461AD7" w:rsidDel="00461AD7">
          <w:rPr>
            <w:rFonts w:ascii="Sylfaen" w:hAnsi="Sylfaen" w:cs="Arial"/>
            <w:color w:val="000E2A"/>
            <w:lang w:val="hy"/>
            <w:rPrChange w:id="104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5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տվյալներ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05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5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մեկում։</w:delText>
        </w:r>
        <w:r w:rsidRPr="00461AD7" w:rsidDel="00461AD7">
          <w:rPr>
            <w:rFonts w:ascii="Sylfaen" w:hAnsi="Sylfaen" w:cs="Arial"/>
            <w:color w:val="000E2A"/>
            <w:lang w:val="hy"/>
            <w:rPrChange w:id="105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5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երկրորդ</w:delText>
        </w:r>
        <w:r w:rsidRPr="00461AD7" w:rsidDel="00461AD7">
          <w:rPr>
            <w:rFonts w:ascii="Sylfaen" w:hAnsi="Sylfaen" w:cs="Arial"/>
            <w:color w:val="000E2A"/>
            <w:lang w:val="hy"/>
            <w:rPrChange w:id="105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. </w:delText>
        </w:r>
        <w:r w:rsidRPr="00461AD7" w:rsidDel="00461AD7">
          <w:rPr>
            <w:rFonts w:ascii="Sylfaen" w:hAnsi="Sylfaen" w:cs="Arial"/>
            <w:color w:val="000E2A"/>
            <w:rPrChange w:id="105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Ժամանակակից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05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5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ժամանակներում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05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6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լարային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06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6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ցանցերն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06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6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աջակցում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06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6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06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1000 </w:delText>
        </w:r>
        <w:r w:rsidRPr="00461AD7" w:rsidDel="00461AD7">
          <w:rPr>
            <w:rFonts w:ascii="Sylfaen" w:hAnsi="Sylfaen" w:cs="Arial"/>
            <w:color w:val="000E2A"/>
            <w:rPrChange w:id="106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Մեգաբիթ</w:delText>
        </w:r>
        <w:r w:rsidRPr="00461AD7" w:rsidDel="00461AD7">
          <w:rPr>
            <w:rFonts w:ascii="Sylfaen" w:hAnsi="Sylfaen" w:cs="Arial"/>
            <w:color w:val="000E2A"/>
            <w:lang w:val="hy"/>
            <w:rPrChange w:id="106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7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07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7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վայրկյանում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07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(1000BASE-T </w:delText>
        </w:r>
        <w:r w:rsidRPr="00461AD7" w:rsidDel="00461AD7">
          <w:rPr>
            <w:rFonts w:ascii="Sylfaen" w:hAnsi="Sylfaen" w:cs="Arial"/>
            <w:color w:val="000E2A"/>
            <w:rPrChange w:id="107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07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1 </w:delText>
        </w:r>
        <w:r w:rsidRPr="00461AD7" w:rsidDel="00461AD7">
          <w:rPr>
            <w:rFonts w:ascii="Sylfaen" w:hAnsi="Sylfaen" w:cs="Arial"/>
            <w:color w:val="000E2A"/>
            <w:rPrChange w:id="107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Գիգաբիթ</w:delText>
        </w:r>
        <w:r w:rsidRPr="00461AD7" w:rsidDel="00461AD7">
          <w:rPr>
            <w:rFonts w:ascii="Sylfaen" w:hAnsi="Sylfaen" w:cs="Arial"/>
            <w:color w:val="000E2A"/>
            <w:lang w:val="hy"/>
            <w:rPrChange w:id="107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) </w:delText>
        </w:r>
        <w:r w:rsidRPr="00461AD7" w:rsidDel="00461AD7">
          <w:rPr>
            <w:rFonts w:ascii="Sylfaen" w:hAnsi="Sylfaen" w:cs="Arial"/>
            <w:color w:val="000E2A"/>
            <w:rPrChange w:id="107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07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8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նույնիսկ</w:delText>
        </w:r>
        <w:r w:rsidRPr="00461AD7" w:rsidDel="00461AD7">
          <w:rPr>
            <w:rFonts w:ascii="Sylfaen" w:hAnsi="Sylfaen" w:cs="Arial"/>
            <w:color w:val="000E2A"/>
            <w:lang w:val="hy"/>
            <w:rPrChange w:id="108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10 </w:delText>
        </w:r>
        <w:r w:rsidRPr="00461AD7" w:rsidDel="00461AD7">
          <w:rPr>
            <w:rFonts w:ascii="Sylfaen" w:hAnsi="Sylfaen" w:cs="Arial"/>
            <w:color w:val="000E2A"/>
            <w:rPrChange w:id="108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Գիգաբիթ</w:delText>
        </w:r>
        <w:r w:rsidRPr="00461AD7" w:rsidDel="00461AD7">
          <w:rPr>
            <w:rFonts w:ascii="Sylfaen" w:hAnsi="Sylfaen" w:cs="Arial"/>
            <w:color w:val="000E2A"/>
            <w:lang w:val="hy"/>
            <w:rPrChange w:id="108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8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08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8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վայրկյանում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08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(10GBASE-T) </w:delText>
        </w:r>
        <w:r w:rsidRPr="00461AD7" w:rsidDel="00461AD7">
          <w:rPr>
            <w:rFonts w:ascii="Sylfaen" w:hAnsi="Sylfaen" w:cs="Arial"/>
            <w:color w:val="000E2A"/>
            <w:rPrChange w:id="108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ժամանակակից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08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Ethernet </w:delText>
        </w:r>
        <w:r w:rsidRPr="00461AD7" w:rsidDel="00461AD7">
          <w:rPr>
            <w:rFonts w:ascii="Sylfaen" w:hAnsi="Sylfaen" w:cs="Arial"/>
            <w:color w:val="000E2A"/>
            <w:rPrChange w:id="109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միացումների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09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09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09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0B8F393D" w14:textId="26BDDACA" w:rsidR="00D27701" w:rsidRPr="00461AD7" w:rsidDel="00461AD7" w:rsidRDefault="00D27701" w:rsidP="00D27701">
      <w:pPr>
        <w:pStyle w:val="NormalWeb"/>
        <w:shd w:val="clear" w:color="auto" w:fill="FFFFFF"/>
        <w:rPr>
          <w:del w:id="1094" w:author="Derenik Petrosyan" w:date="2024-04-14T23:05:00Z"/>
          <w:rFonts w:ascii="Sylfaen" w:hAnsi="Sylfaen" w:cs="Arial"/>
          <w:color w:val="000E2A"/>
          <w:lang w:val="hy"/>
          <w:rPrChange w:id="1095" w:author="Derenik Petrosyan" w:date="2024-04-14T23:07:00Z">
            <w:rPr>
              <w:del w:id="1096" w:author="Derenik Petrosyan" w:date="2024-04-14T23:05:00Z"/>
              <w:rFonts w:ascii="Sylfaen" w:hAnsi="Sylfaen" w:cs="Arial"/>
              <w:color w:val="000E2A"/>
            </w:rPr>
          </w:rPrChange>
        </w:rPr>
      </w:pPr>
      <w:del w:id="1097" w:author="Derenik Petrosyan" w:date="2024-04-14T23:05:00Z">
        <w:r w:rsidRPr="00461AD7" w:rsidDel="00461AD7">
          <w:rPr>
            <w:rFonts w:ascii="Sylfaen" w:hAnsi="Sylfaen" w:cs="Arial"/>
            <w:color w:val="000E2A"/>
            <w:rPrChange w:id="109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Անլար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09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0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461AD7" w:rsidDel="00461AD7">
          <w:rPr>
            <w:rFonts w:ascii="Sylfaen" w:hAnsi="Sylfaen" w:cs="Arial"/>
            <w:color w:val="000E2A"/>
            <w:lang w:val="hy"/>
            <w:rPrChange w:id="110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0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բջջային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10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0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ցանցը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10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10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10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0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վերացնում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10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1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11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1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յուրաքանչյուր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11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1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սարքի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11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1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11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1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մալուխի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11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2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անհրաժեշտությունը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12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12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զգալի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12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2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տեղաշարժ</w:delText>
        </w:r>
        <w:r w:rsidRPr="00461AD7" w:rsidDel="00461AD7">
          <w:rPr>
            <w:rFonts w:ascii="Sylfaen" w:hAnsi="Sylfaen" w:cs="Arial"/>
            <w:color w:val="000E2A"/>
            <w:lang w:val="hy"/>
            <w:rPrChange w:id="112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2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12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IIoT-</w:delText>
        </w:r>
        <w:r w:rsidRPr="00461AD7" w:rsidDel="00461AD7">
          <w:rPr>
            <w:rFonts w:ascii="Sylfaen" w:hAnsi="Sylfaen" w:cs="Arial"/>
            <w:color w:val="000E2A"/>
            <w:rPrChange w:id="112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12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3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13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461AD7" w:rsidDel="00461AD7">
          <w:rPr>
            <w:rFonts w:ascii="Sylfaen" w:hAnsi="Sylfaen" w:cs="Arial"/>
            <w:color w:val="000E2A"/>
            <w:rPrChange w:id="113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Ստանդարտացված</w:delText>
        </w:r>
        <w:r w:rsidRPr="00461AD7" w:rsidDel="00461AD7">
          <w:rPr>
            <w:rFonts w:ascii="Sylfaen" w:hAnsi="Sylfaen" w:cs="Arial"/>
            <w:color w:val="000E2A"/>
            <w:lang w:val="hy"/>
            <w:rPrChange w:id="113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1999 </w:delText>
        </w:r>
        <w:r w:rsidRPr="00461AD7" w:rsidDel="00461AD7">
          <w:rPr>
            <w:rFonts w:ascii="Sylfaen" w:hAnsi="Sylfaen" w:cs="Arial"/>
            <w:color w:val="000E2A"/>
            <w:rPrChange w:id="113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13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, 802.11b-</w:delText>
        </w:r>
        <w:r w:rsidRPr="00461AD7" w:rsidDel="00461AD7">
          <w:rPr>
            <w:rFonts w:ascii="Sylfaen" w:hAnsi="Sylfaen" w:cs="Arial"/>
            <w:color w:val="000E2A"/>
            <w:rPrChange w:id="113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13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3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առաջին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13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4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ստանդարտներից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14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4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մեկն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14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4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14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4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4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4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աջակցվում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4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5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5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5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բազմաթիվ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5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5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արտադրողների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5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5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արտադրանքներում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5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5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5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2020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6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թվականին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6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6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հաստատված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6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Wi-Fi 6E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6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ստանդարտի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6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6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նախորդն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6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16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էր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16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:</w:delText>
        </w:r>
        <w:r w:rsidRPr="00461AD7" w:rsidDel="00461AD7">
          <w:rPr>
            <w:rFonts w:ascii="Sylfaen" w:hAnsi="Sylfaen" w:cs="Arial"/>
            <w:color w:val="000E2A"/>
            <w:lang w:val="hy"/>
            <w:rPrChange w:id="117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7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Ժամանակակից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17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Wi-Fi </w:delText>
        </w:r>
        <w:r w:rsidRPr="00461AD7" w:rsidDel="00461AD7">
          <w:rPr>
            <w:rFonts w:ascii="Sylfaen" w:hAnsi="Sylfaen" w:cs="Arial"/>
            <w:color w:val="000E2A"/>
            <w:rPrChange w:id="117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սարքերը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17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7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ոչ</w:delText>
        </w:r>
        <w:r w:rsidRPr="00461AD7" w:rsidDel="00461AD7">
          <w:rPr>
            <w:rFonts w:ascii="Sylfaen" w:hAnsi="Sylfaen" w:cs="Arial"/>
            <w:color w:val="000E2A"/>
            <w:lang w:val="hy"/>
            <w:rPrChange w:id="117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7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միայն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17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7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առաջարկում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18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8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18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50-</w:delText>
        </w:r>
        <w:r w:rsidRPr="00461AD7" w:rsidDel="00461AD7">
          <w:rPr>
            <w:rFonts w:ascii="Sylfaen" w:hAnsi="Sylfaen" w:cs="Arial"/>
            <w:color w:val="000E2A"/>
            <w:rPrChange w:id="118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18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8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461AD7" w:rsidDel="00461AD7">
          <w:rPr>
            <w:rFonts w:ascii="Sylfaen" w:hAnsi="Sylfaen" w:cs="Arial"/>
            <w:color w:val="000E2A"/>
            <w:lang w:val="hy"/>
            <w:rPrChange w:id="118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800 </w:delText>
        </w:r>
        <w:r w:rsidRPr="00461AD7" w:rsidDel="00461AD7">
          <w:rPr>
            <w:rFonts w:ascii="Sylfaen" w:hAnsi="Sylfaen" w:cs="Arial"/>
            <w:color w:val="000E2A"/>
            <w:rPrChange w:id="118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անգամ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18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8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19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19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արագ</w:delText>
        </w:r>
        <w:r w:rsidRPr="00461AD7" w:rsidDel="00461AD7">
          <w:rPr>
            <w:rFonts w:ascii="Sylfaen" w:hAnsi="Sylfaen" w:cs="Arial"/>
            <w:color w:val="000E2A"/>
            <w:lang w:val="hy"/>
            <w:rPrChange w:id="119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1193" w:author="Sargis Sargsyan" w:date="2024-04-10T19:41:00Z">
        <w:del w:id="1194" w:author="Derenik Petrosyan" w:date="2024-04-14T23:05:00Z">
          <w:r w:rsidR="001B5FE3" w:rsidRPr="00461AD7" w:rsidDel="00461AD7">
            <w:rPr>
              <w:rFonts w:ascii="Sylfaen" w:hAnsi="Sylfaen" w:cs="Arial"/>
              <w:color w:val="000E2A"/>
              <w:rPrChange w:id="1195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>մեծ</w:delText>
          </w:r>
          <w:r w:rsidR="001B5FE3" w:rsidRPr="00461AD7" w:rsidDel="00461AD7">
            <w:rPr>
              <w:rFonts w:ascii="Sylfaen" w:hAnsi="Sylfaen" w:cs="Arial"/>
              <w:color w:val="000E2A"/>
              <w:lang w:val="hy"/>
              <w:rPrChange w:id="1196" w:author="Derenik Petrosyan" w:date="2024-04-14T23:07:00Z">
                <w:rPr>
                  <w:rFonts w:ascii="Sylfaen" w:hAnsi="Sylfaen" w:cs="Arial"/>
                  <w:color w:val="000E2A"/>
                </w:rPr>
              </w:rPrChange>
            </w:rPr>
            <w:delText xml:space="preserve"> </w:delText>
          </w:r>
        </w:del>
      </w:ins>
      <w:del w:id="1197" w:author="Derenik Petrosyan" w:date="2024-04-14T23:05:00Z">
        <w:r w:rsidRPr="00461AD7" w:rsidDel="00461AD7">
          <w:rPr>
            <w:rFonts w:ascii="Sylfaen" w:hAnsi="Sylfaen" w:cs="Arial"/>
            <w:color w:val="000E2A"/>
            <w:rPrChange w:id="119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արագություն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19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461AD7" w:rsidDel="00461AD7">
          <w:rPr>
            <w:rFonts w:ascii="Sylfaen" w:hAnsi="Sylfaen" w:cs="Arial"/>
            <w:color w:val="000E2A"/>
            <w:rPrChange w:id="120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ինչպես</w:delText>
        </w:r>
        <w:r w:rsidRPr="00461AD7" w:rsidDel="00461AD7">
          <w:rPr>
            <w:rFonts w:ascii="Sylfaen" w:hAnsi="Sylfaen" w:cs="Arial"/>
            <w:color w:val="000E2A"/>
            <w:lang w:val="hy"/>
            <w:rPrChange w:id="120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0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նախկին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0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0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սարքավորումները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20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20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սակայն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0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0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սարքերը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20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</w:del>
      <w:ins w:id="1210" w:author="Sargis Sargsyan" w:date="2024-04-10T19:42:00Z">
        <w:del w:id="1211" w:author="Derenik Petrosyan" w:date="2024-04-14T23:05:00Z">
          <w:r w:rsidR="001B5FE3" w:rsidRPr="00461AD7" w:rsidDel="00461AD7">
            <w:rPr>
              <w:rFonts w:ascii="Sylfaen" w:hAnsi="Sylfaen" w:cs="Arial"/>
              <w:color w:val="000E2A"/>
              <w:lang w:val="hy"/>
              <w:rPrChange w:id="1212" w:author="Derenik Petrosyan" w:date="2024-04-14T23:07:00Z">
                <w:rPr>
                  <w:rFonts w:ascii="Sylfaen" w:hAnsi="Sylfaen" w:cs="Arial"/>
                  <w:color w:val="000E2A"/>
                  <w:lang w:val="hy"/>
                </w:rPr>
              </w:rPrChange>
            </w:rPr>
            <w:delText xml:space="preserve">այլ նաև </w:delText>
          </w:r>
        </w:del>
      </w:ins>
      <w:del w:id="1213" w:author="Derenik Petrosyan" w:date="2024-04-14T23:05:00Z">
        <w:r w:rsidRPr="00461AD7" w:rsidDel="00461AD7">
          <w:rPr>
            <w:rFonts w:ascii="Sylfaen" w:hAnsi="Sylfaen" w:cs="Arial"/>
            <w:color w:val="000E2A"/>
            <w:rPrChange w:id="121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կարող</w:delText>
        </w:r>
        <w:r w:rsidRPr="00461AD7" w:rsidDel="00461AD7">
          <w:rPr>
            <w:rFonts w:ascii="Sylfaen" w:hAnsi="Sylfaen" w:cs="Arial"/>
            <w:color w:val="000E2A"/>
            <w:lang w:val="hy"/>
            <w:rPrChange w:id="121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1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1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1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461AD7" w:rsidDel="00461AD7">
          <w:rPr>
            <w:rFonts w:ascii="Sylfaen" w:hAnsi="Sylfaen" w:cs="Arial"/>
            <w:color w:val="000E2A"/>
            <w:lang w:val="hy"/>
            <w:rPrChange w:id="121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2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հուսալիորեն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2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2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աշխատել</w:delText>
        </w:r>
        <w:r w:rsidRPr="00461AD7" w:rsidDel="00461AD7">
          <w:rPr>
            <w:rFonts w:ascii="Sylfaen" w:hAnsi="Sylfaen" w:cs="Arial"/>
            <w:color w:val="000E2A"/>
            <w:lang w:val="hy"/>
            <w:rPrChange w:id="122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2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շատ</w:delText>
        </w:r>
        <w:r w:rsidRPr="00461AD7" w:rsidDel="00461AD7">
          <w:rPr>
            <w:rFonts w:ascii="Sylfaen" w:hAnsi="Sylfaen" w:cs="Arial"/>
            <w:color w:val="000E2A"/>
            <w:lang w:val="hy"/>
            <w:rPrChange w:id="122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2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22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2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խիտ</w:delText>
        </w:r>
        <w:r w:rsidRPr="00461AD7" w:rsidDel="00461AD7">
          <w:rPr>
            <w:rFonts w:ascii="Sylfaen" w:hAnsi="Sylfaen" w:cs="Arial"/>
            <w:color w:val="000E2A"/>
            <w:lang w:val="hy"/>
            <w:rPrChange w:id="122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3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ռադիոմիջավայրերում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23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23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քան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3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3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իրենց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23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3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նախորդները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23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109380A7" w14:textId="2ED5E28F" w:rsidR="00D27701" w:rsidRPr="00461AD7" w:rsidDel="00461AD7" w:rsidRDefault="00D27701" w:rsidP="00D27701">
      <w:pPr>
        <w:pStyle w:val="NormalWeb"/>
        <w:shd w:val="clear" w:color="auto" w:fill="FFFFFF"/>
        <w:rPr>
          <w:del w:id="1238" w:author="Derenik Petrosyan" w:date="2024-04-14T23:05:00Z"/>
          <w:rFonts w:ascii="Sylfaen" w:hAnsi="Sylfaen" w:cs="Arial"/>
          <w:color w:val="000E2A"/>
          <w:lang w:val="hy"/>
          <w:rPrChange w:id="1239" w:author="Derenik Petrosyan" w:date="2024-04-14T23:07:00Z">
            <w:rPr>
              <w:del w:id="1240" w:author="Derenik Petrosyan" w:date="2024-04-14T23:05:00Z"/>
              <w:rFonts w:ascii="Sylfaen" w:hAnsi="Sylfaen" w:cs="Arial"/>
              <w:color w:val="000E2A"/>
            </w:rPr>
          </w:rPrChange>
        </w:rPr>
      </w:pPr>
      <w:del w:id="1241" w:author="Derenik Petrosyan" w:date="2024-04-14T23:05:00Z">
        <w:r w:rsidRPr="00461AD7" w:rsidDel="00461AD7">
          <w:rPr>
            <w:rFonts w:ascii="Sylfaen" w:hAnsi="Sylfaen" w:cs="Arial"/>
            <w:color w:val="000E2A"/>
            <w:rPrChange w:id="124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Բջջային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4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4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ցանցերը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24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24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որոնց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24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4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վրա</w:delText>
        </w:r>
        <w:r w:rsidRPr="00461AD7" w:rsidDel="00461AD7">
          <w:rPr>
            <w:rFonts w:ascii="Sylfaen" w:hAnsi="Sylfaen" w:cs="Arial"/>
            <w:color w:val="000E2A"/>
            <w:lang w:val="hy"/>
            <w:rPrChange w:id="124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5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մարդիկ</w:delText>
        </w:r>
        <w:r w:rsidRPr="00461AD7" w:rsidDel="00461AD7">
          <w:rPr>
            <w:rFonts w:ascii="Sylfaen" w:hAnsi="Sylfaen" w:cs="Arial"/>
            <w:color w:val="000E2A"/>
            <w:lang w:val="hy"/>
            <w:rPrChange w:id="125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5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հենվում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25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5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5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5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սմարթֆոնների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25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5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ծածկույթի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25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6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26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6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ամբողջ</w:delText>
        </w:r>
        <w:r w:rsidRPr="00461AD7" w:rsidDel="00461AD7">
          <w:rPr>
            <w:rFonts w:ascii="Sylfaen" w:hAnsi="Sylfaen" w:cs="Arial"/>
            <w:color w:val="000E2A"/>
            <w:lang w:val="hy"/>
            <w:rPrChange w:id="126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6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աշխարհում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26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26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6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26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հզորության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6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7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461AD7" w:rsidDel="00461AD7">
          <w:rPr>
            <w:rFonts w:ascii="Sylfaen" w:hAnsi="Sylfaen" w:cs="Arial"/>
            <w:color w:val="000E2A"/>
            <w:lang w:val="hy"/>
            <w:rPrChange w:id="127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7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27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7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արդյունավետության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7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7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նման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7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7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բարելավումներ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27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8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8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8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կատարել</w:delText>
        </w:r>
        <w:r w:rsidRPr="00461AD7" w:rsidDel="00461AD7">
          <w:rPr>
            <w:rFonts w:ascii="Sylfaen" w:hAnsi="Sylfaen" w:cs="Arial"/>
            <w:color w:val="000E2A"/>
            <w:lang w:val="hy"/>
            <w:rPrChange w:id="128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8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վաղ</w:delText>
        </w:r>
        <w:r w:rsidRPr="00461AD7" w:rsidDel="00461AD7">
          <w:rPr>
            <w:rFonts w:ascii="Sylfaen" w:hAnsi="Sylfaen" w:cs="Arial"/>
            <w:color w:val="000E2A"/>
            <w:lang w:val="hy"/>
            <w:rPrChange w:id="128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2G </w:delText>
        </w:r>
        <w:r w:rsidRPr="00461AD7" w:rsidDel="00461AD7">
          <w:rPr>
            <w:rFonts w:ascii="Sylfaen" w:hAnsi="Sylfaen" w:cs="Arial"/>
            <w:color w:val="000E2A"/>
            <w:rPrChange w:id="128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ցանցերից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28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28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461AD7" w:rsidDel="00461AD7">
          <w:rPr>
            <w:rFonts w:ascii="Sylfaen" w:hAnsi="Sylfaen" w:cs="Arial"/>
            <w:color w:val="000E2A"/>
            <w:lang w:val="hy"/>
            <w:rPrChange w:id="128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9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ապահովում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29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9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էին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29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29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մոտավորապես</w:delText>
        </w:r>
        <w:r w:rsidRPr="00461AD7" w:rsidDel="00461AD7">
          <w:rPr>
            <w:rFonts w:ascii="Sylfaen" w:hAnsi="Sylfaen" w:cs="Arial"/>
            <w:color w:val="000E2A"/>
            <w:lang w:val="hy"/>
            <w:rPrChange w:id="129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0,1 </w:delText>
        </w:r>
        <w:r w:rsidRPr="00461AD7" w:rsidDel="00461AD7">
          <w:rPr>
            <w:rFonts w:ascii="Sylfaen" w:hAnsi="Sylfaen" w:cs="Arial"/>
            <w:color w:val="000E2A"/>
            <w:rPrChange w:id="129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Մեգաբիթ</w:delText>
        </w:r>
        <w:r w:rsidRPr="00461AD7" w:rsidDel="00461AD7">
          <w:rPr>
            <w:rFonts w:ascii="Sylfaen" w:hAnsi="Sylfaen" w:cs="Arial"/>
            <w:color w:val="000E2A"/>
            <w:lang w:val="hy"/>
            <w:rPrChange w:id="129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461AD7" w:rsidDel="00461AD7">
          <w:rPr>
            <w:rFonts w:ascii="Sylfaen" w:hAnsi="Sylfaen" w:cs="Arial"/>
            <w:color w:val="000E2A"/>
            <w:rPrChange w:id="129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վրկ</w:delText>
        </w:r>
        <w:r w:rsidRPr="00461AD7" w:rsidDel="00461AD7">
          <w:rPr>
            <w:rFonts w:ascii="Sylfaen" w:hAnsi="Sylfaen" w:cs="Arial"/>
            <w:color w:val="000E2A"/>
            <w:lang w:val="hy"/>
            <w:rPrChange w:id="129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30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461AD7" w:rsidDel="00461AD7">
          <w:rPr>
            <w:rFonts w:ascii="Sylfaen" w:hAnsi="Sylfaen" w:cs="Arial"/>
            <w:color w:val="000E2A"/>
            <w:lang w:val="hy"/>
            <w:rPrChange w:id="130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30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ժամանակակից</w:delText>
        </w:r>
        <w:r w:rsidRPr="00461AD7" w:rsidDel="00461AD7">
          <w:rPr>
            <w:rFonts w:ascii="Sylfaen" w:hAnsi="Sylfaen" w:cs="Arial"/>
            <w:color w:val="000E2A"/>
            <w:lang w:val="hy"/>
            <w:rPrChange w:id="130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5G </w:delText>
        </w:r>
        <w:r w:rsidRPr="00461AD7" w:rsidDel="00461AD7">
          <w:rPr>
            <w:rFonts w:ascii="Sylfaen" w:hAnsi="Sylfaen" w:cs="Arial"/>
            <w:color w:val="000E2A"/>
            <w:rPrChange w:id="130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ցանցերը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30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30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461AD7" w:rsidDel="00461AD7">
          <w:rPr>
            <w:rFonts w:ascii="Sylfaen" w:hAnsi="Sylfaen" w:cs="Arial"/>
            <w:color w:val="000E2A"/>
            <w:lang w:val="hy"/>
            <w:rPrChange w:id="130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30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առաջարկում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30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31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31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200 </w:delText>
        </w:r>
        <w:r w:rsidRPr="00461AD7" w:rsidDel="00461AD7">
          <w:rPr>
            <w:rFonts w:ascii="Sylfaen" w:hAnsi="Sylfaen" w:cs="Arial"/>
            <w:color w:val="000E2A"/>
            <w:rPrChange w:id="131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Մեգաբիթ</w:delText>
        </w:r>
        <w:r w:rsidRPr="00461AD7" w:rsidDel="00461AD7">
          <w:rPr>
            <w:rFonts w:ascii="Sylfaen" w:hAnsi="Sylfaen" w:cs="Arial"/>
            <w:color w:val="000E2A"/>
            <w:lang w:val="hy"/>
            <w:rPrChange w:id="131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/</w:delText>
        </w:r>
        <w:r w:rsidRPr="00461AD7" w:rsidDel="00461AD7">
          <w:rPr>
            <w:rFonts w:ascii="Sylfaen" w:hAnsi="Sylfaen" w:cs="Arial"/>
            <w:color w:val="000E2A"/>
            <w:rPrChange w:id="131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վրկ</w:delText>
        </w:r>
        <w:r w:rsidRPr="00461AD7" w:rsidDel="00461AD7">
          <w:rPr>
            <w:rFonts w:ascii="Sylfaen" w:hAnsi="Sylfaen" w:cs="Arial"/>
            <w:color w:val="000E2A"/>
            <w:lang w:val="hy"/>
            <w:rPrChange w:id="131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31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31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31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31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32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միացումներ։</w:delText>
        </w:r>
        <w:r w:rsidRPr="00461AD7" w:rsidDel="00461AD7">
          <w:rPr>
            <w:rFonts w:ascii="Sylfaen" w:hAnsi="Sylfaen" w:cs="Arial"/>
            <w:color w:val="000E2A"/>
            <w:lang w:val="hy"/>
            <w:rPrChange w:id="132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.</w:delText>
        </w:r>
      </w:del>
    </w:p>
    <w:p w14:paraId="05BB2F95" w14:textId="4F9BC180" w:rsidR="00D27701" w:rsidRPr="00461AD7" w:rsidDel="00461AD7" w:rsidRDefault="00D27701" w:rsidP="00D27701">
      <w:pPr>
        <w:pStyle w:val="NormalWeb"/>
        <w:shd w:val="clear" w:color="auto" w:fill="FFFFFF"/>
        <w:rPr>
          <w:del w:id="1322" w:author="Derenik Petrosyan" w:date="2024-04-14T23:05:00Z"/>
          <w:rFonts w:ascii="Sylfaen" w:hAnsi="Sylfaen" w:cs="Arial"/>
          <w:color w:val="000E2A"/>
          <w:lang w:val="hy"/>
          <w:rPrChange w:id="1323" w:author="Derenik Petrosyan" w:date="2024-04-14T23:07:00Z">
            <w:rPr>
              <w:del w:id="1324" w:author="Derenik Petrosyan" w:date="2024-04-14T23:05:00Z"/>
              <w:rFonts w:ascii="Sylfaen" w:hAnsi="Sylfaen" w:cs="Arial"/>
              <w:color w:val="000E2A"/>
            </w:rPr>
          </w:rPrChange>
        </w:rPr>
      </w:pPr>
      <w:del w:id="1325" w:author="Derenik Petrosyan" w:date="2024-04-14T23:05:00Z"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2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IIoT-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2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2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2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նաև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3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3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տեխնոլոգիաների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3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3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պատմություն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3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3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3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3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3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3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փոխզիջումների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4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4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տարբեր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4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4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համակցություններ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4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4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4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4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ստեղծում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4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4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տիրույթի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5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5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5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5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օգտագործման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5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5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5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5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արագության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5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5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վերաբերյալ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6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6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Ռադիոհաճախականության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6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6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նույնականացումը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6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6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մինչև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6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300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6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ֆուտ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6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6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7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7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ավելի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7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7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միջակայքերով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7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7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և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7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7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մոտ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7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7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դաշտային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8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8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հաղորդակցության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8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8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տեխնոլոգիաները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8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8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որոնք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8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8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պահանջում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8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8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9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9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սերտ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9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9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շփում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9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9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երկուսն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9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9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էլ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39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39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օգտակար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0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0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0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IIoT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0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կարգավորումներում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0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0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ընդ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0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0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որում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0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RFID-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0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1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1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հաճախ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1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1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օգտագործվում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1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1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1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1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ակտիվներին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1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1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հետևելու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2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2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2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2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իսկ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2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NFC-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2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ն՝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2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2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մուտքի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2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2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վերահսկման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3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3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վճարումների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3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3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3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3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տվյալների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3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3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փոխանակման</w:delText>
        </w:r>
        <w:r w:rsidRPr="00461AD7" w:rsidDel="00461AD7">
          <w:rPr>
            <w:rFonts w:ascii="Sylfaen" w:hAnsi="Sylfaen" w:cs="Arial"/>
            <w:color w:val="000E2A"/>
            <w:highlight w:val="yellow"/>
            <w:lang w:val="hy"/>
            <w:rPrChange w:id="143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highlight w:val="yellow"/>
            <w:rPrChange w:id="143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44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791D2158" w14:textId="472E43D3" w:rsidR="00D27701" w:rsidRPr="00461AD7" w:rsidDel="00461AD7" w:rsidRDefault="00D27701" w:rsidP="00D27701">
      <w:pPr>
        <w:pStyle w:val="NormalWeb"/>
        <w:shd w:val="clear" w:color="auto" w:fill="FFFFFF"/>
        <w:rPr>
          <w:del w:id="1441" w:author="Derenik Petrosyan" w:date="2024-04-14T23:05:00Z"/>
          <w:rFonts w:ascii="Sylfaen" w:hAnsi="Sylfaen" w:cs="Arial"/>
          <w:color w:val="000E2A"/>
          <w:lang w:val="hy"/>
          <w:rPrChange w:id="1442" w:author="Derenik Petrosyan" w:date="2024-04-14T23:07:00Z">
            <w:rPr>
              <w:del w:id="1443" w:author="Derenik Petrosyan" w:date="2024-04-14T23:05:00Z"/>
              <w:rFonts w:ascii="Sylfaen" w:hAnsi="Sylfaen" w:cs="Arial"/>
              <w:color w:val="000E2A"/>
            </w:rPr>
          </w:rPrChange>
        </w:rPr>
      </w:pPr>
      <w:del w:id="1444" w:author="Derenik Petrosyan" w:date="2024-04-14T23:05:00Z">
        <w:r w:rsidRPr="00461AD7" w:rsidDel="00461AD7">
          <w:rPr>
            <w:rFonts w:ascii="Sylfaen" w:hAnsi="Sylfaen" w:cs="Arial"/>
            <w:color w:val="000E2A"/>
            <w:rPrChange w:id="144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Այլ</w:delText>
        </w:r>
        <w:r w:rsidRPr="00461AD7" w:rsidDel="00461AD7">
          <w:rPr>
            <w:rFonts w:ascii="Sylfaen" w:hAnsi="Sylfaen" w:cs="Arial"/>
            <w:color w:val="000E2A"/>
            <w:lang w:val="hy"/>
            <w:rPrChange w:id="144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4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տեխնոլոգիաներ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44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44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ինչպիսիք</w:delText>
        </w:r>
        <w:r w:rsidRPr="00461AD7" w:rsidDel="00461AD7">
          <w:rPr>
            <w:rFonts w:ascii="Sylfaen" w:hAnsi="Sylfaen" w:cs="Arial"/>
            <w:color w:val="000E2A"/>
            <w:lang w:val="hy"/>
            <w:rPrChange w:id="145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5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45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Long Range Wide Area Network-</w:delText>
        </w:r>
        <w:r w:rsidRPr="00461AD7" w:rsidDel="00461AD7">
          <w:rPr>
            <w:rFonts w:ascii="Sylfaen" w:hAnsi="Sylfaen" w:cs="Arial"/>
            <w:color w:val="000E2A"/>
            <w:rPrChange w:id="145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45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45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ցածր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45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5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էներգիայի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45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45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լայն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46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6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տարածության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46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6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ցանցի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46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6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տեսակը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46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6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46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6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Նեղաշերտ</w:delText>
        </w:r>
        <w:r w:rsidRPr="00461AD7" w:rsidDel="00461AD7">
          <w:rPr>
            <w:rFonts w:ascii="Sylfaen" w:hAnsi="Sylfaen" w:cs="Arial"/>
            <w:color w:val="000E2A"/>
            <w:lang w:val="hy"/>
            <w:rPrChange w:id="147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461AD7" w:rsidDel="00461AD7">
          <w:rPr>
            <w:rFonts w:ascii="Sylfaen" w:hAnsi="Sylfaen" w:cs="Arial"/>
            <w:color w:val="000E2A"/>
            <w:rPrChange w:id="147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ը՝</w:delText>
        </w:r>
        <w:r w:rsidRPr="00461AD7" w:rsidDel="00461AD7">
          <w:rPr>
            <w:rFonts w:ascii="Sylfaen" w:hAnsi="Sylfaen" w:cs="Arial"/>
            <w:color w:val="000E2A"/>
            <w:lang w:val="hy"/>
            <w:rPrChange w:id="147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4G-</w:delText>
        </w:r>
        <w:r w:rsidRPr="00461AD7" w:rsidDel="00461AD7">
          <w:rPr>
            <w:rFonts w:ascii="Sylfaen" w:hAnsi="Sylfaen" w:cs="Arial"/>
            <w:color w:val="000E2A"/>
            <w:rPrChange w:id="147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47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7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տարբերակ</w:delText>
        </w:r>
        <w:r w:rsidRPr="00461AD7" w:rsidDel="00461AD7">
          <w:rPr>
            <w:rFonts w:ascii="Sylfaen" w:hAnsi="Sylfaen" w:cs="Arial"/>
            <w:color w:val="000E2A"/>
            <w:lang w:val="hy"/>
            <w:rPrChange w:id="147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461AD7" w:rsidDel="00461AD7">
          <w:rPr>
            <w:rFonts w:ascii="Sylfaen" w:hAnsi="Sylfaen" w:cs="Arial"/>
            <w:color w:val="000E2A"/>
            <w:rPrChange w:id="147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47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7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համար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48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48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որտեղ</w:delText>
        </w:r>
        <w:r w:rsidRPr="00461AD7" w:rsidDel="00461AD7">
          <w:rPr>
            <w:rFonts w:ascii="Sylfaen" w:hAnsi="Sylfaen" w:cs="Arial"/>
            <w:color w:val="000E2A"/>
            <w:lang w:val="hy"/>
            <w:rPrChange w:id="148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8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ոչ</w:delText>
        </w:r>
        <w:r w:rsidRPr="00461AD7" w:rsidDel="00461AD7">
          <w:rPr>
            <w:rFonts w:ascii="Sylfaen" w:hAnsi="Sylfaen" w:cs="Arial"/>
            <w:color w:val="000E2A"/>
            <w:lang w:val="hy"/>
            <w:rPrChange w:id="148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8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շատ</w:delText>
        </w:r>
        <w:r w:rsidRPr="00461AD7" w:rsidDel="00461AD7">
          <w:rPr>
            <w:rFonts w:ascii="Sylfaen" w:hAnsi="Sylfaen" w:cs="Arial"/>
            <w:color w:val="000E2A"/>
            <w:lang w:val="hy"/>
            <w:rPrChange w:id="148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8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բարձր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48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8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արագություններ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49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9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49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9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անհրաժեշտ</w:delText>
        </w:r>
        <w:r w:rsidRPr="00461AD7" w:rsidDel="00461AD7">
          <w:rPr>
            <w:rFonts w:ascii="Sylfaen" w:hAnsi="Sylfaen" w:cs="Arial"/>
            <w:color w:val="000E2A"/>
            <w:lang w:val="hy"/>
            <w:rPrChange w:id="149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49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լուծում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49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9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49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49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կոնկրետ</w:delText>
        </w:r>
        <w:r w:rsidRPr="00461AD7" w:rsidDel="00461AD7">
          <w:rPr>
            <w:rFonts w:ascii="Sylfaen" w:hAnsi="Sylfaen" w:cs="Arial"/>
            <w:color w:val="000E2A"/>
            <w:lang w:val="hy"/>
            <w:rPrChange w:id="150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0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խնդիրներ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50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: </w:delText>
        </w:r>
        <w:r w:rsidRPr="00461AD7" w:rsidDel="00461AD7">
          <w:rPr>
            <w:rFonts w:ascii="Sylfaen" w:hAnsi="Sylfaen" w:cs="Arial"/>
            <w:color w:val="000E2A"/>
            <w:rPrChange w:id="150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Կենտրոնացված</w:delText>
        </w:r>
        <w:r w:rsidRPr="00461AD7" w:rsidDel="00461AD7">
          <w:rPr>
            <w:rFonts w:ascii="Sylfaen" w:hAnsi="Sylfaen" w:cs="Arial"/>
            <w:color w:val="000E2A"/>
            <w:lang w:val="hy"/>
            <w:rPrChange w:id="150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0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խմբերը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50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50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ինչպիսիք</w:delText>
        </w:r>
        <w:r w:rsidRPr="00461AD7" w:rsidDel="00461AD7">
          <w:rPr>
            <w:rFonts w:ascii="Sylfaen" w:hAnsi="Sylfaen" w:cs="Arial"/>
            <w:color w:val="000E2A"/>
            <w:lang w:val="hy"/>
            <w:rPrChange w:id="150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0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51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Wireless Smart Ubiquitous Networks Alliance-</w:delText>
        </w:r>
        <w:r w:rsidRPr="00461AD7" w:rsidDel="00461AD7">
          <w:rPr>
            <w:rFonts w:ascii="Sylfaen" w:hAnsi="Sylfaen" w:cs="Arial"/>
            <w:color w:val="000E2A"/>
            <w:rPrChange w:id="151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ը</w:delText>
        </w:r>
        <w:r w:rsidRPr="00461AD7" w:rsidDel="00461AD7">
          <w:rPr>
            <w:rFonts w:ascii="Sylfaen" w:hAnsi="Sylfaen" w:cs="Arial"/>
            <w:color w:val="000E2A"/>
            <w:lang w:val="hy"/>
            <w:rPrChange w:id="151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, </w:delText>
        </w:r>
        <w:r w:rsidRPr="00461AD7" w:rsidDel="00461AD7">
          <w:rPr>
            <w:rFonts w:ascii="Sylfaen" w:hAnsi="Sylfaen" w:cs="Arial"/>
            <w:color w:val="000E2A"/>
            <w:rPrChange w:id="151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ձգտում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51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1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են</w:delText>
        </w:r>
        <w:r w:rsidRPr="00461AD7" w:rsidDel="00461AD7">
          <w:rPr>
            <w:rFonts w:ascii="Sylfaen" w:hAnsi="Sylfaen" w:cs="Arial"/>
            <w:color w:val="000E2A"/>
            <w:lang w:val="hy"/>
            <w:rPrChange w:id="151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1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լուծել</w:delText>
        </w:r>
        <w:r w:rsidRPr="00461AD7" w:rsidDel="00461AD7">
          <w:rPr>
            <w:rFonts w:ascii="Sylfaen" w:hAnsi="Sylfaen" w:cs="Arial"/>
            <w:color w:val="000E2A"/>
            <w:lang w:val="hy"/>
            <w:rPrChange w:id="151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1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խելացի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52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2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քաղաքների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52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2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կամ</w:delText>
        </w:r>
        <w:r w:rsidRPr="00461AD7" w:rsidDel="00461AD7">
          <w:rPr>
            <w:rFonts w:ascii="Sylfaen" w:hAnsi="Sylfaen" w:cs="Arial"/>
            <w:color w:val="000E2A"/>
            <w:lang w:val="hy"/>
            <w:rPrChange w:id="152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IoT-</w:delText>
        </w:r>
        <w:r w:rsidRPr="00461AD7" w:rsidDel="00461AD7">
          <w:rPr>
            <w:rFonts w:ascii="Sylfaen" w:hAnsi="Sylfaen" w:cs="Arial"/>
            <w:color w:val="000E2A"/>
            <w:rPrChange w:id="152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52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2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կոմունալ</w:delText>
        </w:r>
        <w:r w:rsidRPr="00461AD7" w:rsidDel="00461AD7">
          <w:rPr>
            <w:rFonts w:ascii="Sylfaen" w:hAnsi="Sylfaen" w:cs="Arial"/>
            <w:color w:val="000E2A"/>
            <w:lang w:val="hy"/>
            <w:rPrChange w:id="152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29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հավելվածների</w:delText>
        </w:r>
        <w:r w:rsidRPr="00461AD7" w:rsidDel="00461AD7">
          <w:rPr>
            <w:rFonts w:ascii="Sylfaen" w:hAnsi="Sylfaen" w:cs="Arial"/>
            <w:color w:val="000E2A"/>
            <w:lang w:val="hy"/>
            <w:rPrChange w:id="1530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31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հետ</w:delText>
        </w:r>
        <w:r w:rsidRPr="00461AD7" w:rsidDel="00461AD7">
          <w:rPr>
            <w:rFonts w:ascii="Sylfaen" w:hAnsi="Sylfaen" w:cs="Arial"/>
            <w:color w:val="000E2A"/>
            <w:lang w:val="hy"/>
            <w:rPrChange w:id="1532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33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կապված</w:delText>
        </w:r>
        <w:r w:rsidRPr="00461AD7" w:rsidDel="00461AD7">
          <w:rPr>
            <w:rFonts w:ascii="Sylfaen" w:hAnsi="Sylfaen" w:cs="Arial"/>
            <w:color w:val="000E2A"/>
            <w:lang w:val="hy"/>
            <w:rPrChange w:id="1534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35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կոնկրետ</w:delText>
        </w:r>
        <w:r w:rsidRPr="00461AD7" w:rsidDel="00461AD7">
          <w:rPr>
            <w:rFonts w:ascii="Sylfaen" w:hAnsi="Sylfaen" w:cs="Arial"/>
            <w:color w:val="000E2A"/>
            <w:lang w:val="hy"/>
            <w:rPrChange w:id="1536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 xml:space="preserve"> </w:delText>
        </w:r>
        <w:r w:rsidRPr="00461AD7" w:rsidDel="00461AD7">
          <w:rPr>
            <w:rFonts w:ascii="Sylfaen" w:hAnsi="Sylfaen" w:cs="Arial"/>
            <w:color w:val="000E2A"/>
            <w:rPrChange w:id="1537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խնդիրներ</w:delText>
        </w:r>
        <w:r w:rsidRPr="00461AD7" w:rsidDel="00461AD7">
          <w:rPr>
            <w:rFonts w:ascii="Sylfaen" w:hAnsi="Sylfaen" w:cs="Arial"/>
            <w:color w:val="000E2A"/>
            <w:lang w:val="hy"/>
            <w:rPrChange w:id="1538" w:author="Derenik Petrosyan" w:date="2024-04-14T23:07:00Z">
              <w:rPr>
                <w:rFonts w:ascii="Sylfaen" w:hAnsi="Sylfaen" w:cs="Arial"/>
                <w:color w:val="000E2A"/>
              </w:rPr>
            </w:rPrChange>
          </w:rPr>
          <w:delText>:</w:delText>
        </w:r>
      </w:del>
    </w:p>
    <w:p w14:paraId="61C2AA52" w14:textId="77777777" w:rsidR="00E4298E" w:rsidRPr="00461AD7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  <w:rPrChange w:id="1539" w:author="Derenik Petrosyan" w:date="2024-04-14T23:07:00Z">
            <w:rPr>
              <w:rFonts w:ascii="Sylfaen" w:eastAsia="Arial" w:hAnsi="Sylfaen" w:cs="Arial"/>
              <w:sz w:val="24"/>
              <w:szCs w:val="24"/>
            </w:rPr>
          </w:rPrChange>
        </w:rPr>
      </w:pPr>
    </w:p>
    <w:bookmarkStart w:id="1540" w:name="_heading=h.2et92p0" w:colFirst="0" w:colLast="0"/>
    <w:bookmarkEnd w:id="1540"/>
    <w:p w14:paraId="040CF8AA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33"/>
          <w:id w:val="2042304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2.3 Հիմնական հասկացություններ և մարտահրավերներ 5G-IIoT ինտեգրման մեջ</w:t>
          </w:r>
        </w:sdtContent>
      </w:sdt>
    </w:p>
    <w:p w14:paraId="00AC425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4"/>
        <w:id w:val="-546755665"/>
      </w:sdtPr>
      <w:sdtEndPr/>
      <w:sdtContent>
        <w:p w14:paraId="6CAD2899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Հիմնական հասկացությունները 5G-IIoT ինտեգրման մեջ</w:t>
          </w:r>
        </w:p>
        <w:p w14:paraId="49FB6AB2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D3904E8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1. Ultra-Reliable Low-Latency Communication (URLLC):</w:t>
          </w:r>
        </w:p>
        <w:p w14:paraId="1F7E14BF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2EE9C68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URLLC-ը 5G ցանցերի հիմնական հատկանիշն է, որը թույլ է տալիս չափազանց ցածր ուշացում և բարձր հուսալիություն հաղորդակցություն, որը կարևոր է արդյունաբերական միջավայրերում իրական ժամանակում կիրառելու համար, ինչպիսիք են արդյունաբերական ավտոմատացումը, հեռակառավարումը և գործընթացի մոնիտորինգը:</w:t>
          </w:r>
        </w:p>
        <w:p w14:paraId="56F32463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2. Massive Machine-Type Communication (mMTC):</w:t>
          </w:r>
        </w:p>
        <w:p w14:paraId="48C7C54D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2E904EC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mMTC-ն թույլ է տալիս 5G ցանցերին աջակցել մեծ թվով միացված սարքերի, ինչը հնարավորություն է տալիս տեղակայել սենսորների, ակտուատորների և արդյունաբերական սարքավորումների խիտ ցանցերը IIoT հավելվածներում: Սա հեշտացնում է իրական ժամանակի մոնիտորինգը, տվյալների հավաքագրումը և արդյունաբերական գործընթացների և ակտիվների վերահսկումը:</w:t>
          </w:r>
        </w:p>
        <w:p w14:paraId="306EA56E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3. Ցանցի կտրում.</w:t>
          </w:r>
        </w:p>
        <w:p w14:paraId="1FCD42AE" w14:textId="1482562C" w:rsidR="00296C59" w:rsidRPr="00296C59" w:rsidDel="00D25005" w:rsidRDefault="00296C59" w:rsidP="00296C59">
          <w:pPr>
            <w:spacing w:line="360" w:lineRule="auto"/>
            <w:jc w:val="both"/>
            <w:rPr>
              <w:del w:id="1541" w:author="Sargis Sargsyan" w:date="2024-04-10T19:51:00Z"/>
              <w:rFonts w:ascii="Sylfaen" w:eastAsia="Tahoma" w:hAnsi="Sylfaen" w:cs="Tahoma"/>
              <w:sz w:val="24"/>
              <w:szCs w:val="24"/>
            </w:rPr>
          </w:pPr>
        </w:p>
        <w:p w14:paraId="2083DF42" w14:textId="7E00ADB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Ցանցի կտրումը հնարավորություն է տալիս ստեղծել վիրտուալացված, մեկուսացված ցանցի հատվածներ մեկ ֆիզիկական ենթակառուցվածքի շրջանակներում, որոնցից յուրաքանչյուրը հարմարեցված է հատուկ պահանջներին, ինչպիսիք են թողունակությունը, </w:t>
          </w:r>
          <w:del w:id="1542" w:author="Derenik Petrosyan" w:date="2024-04-14T23:08:00Z">
            <w:r w:rsidRPr="00D25005" w:rsidDel="00461AD7">
              <w:rPr>
                <w:rFonts w:ascii="Sylfaen" w:eastAsia="Tahoma" w:hAnsi="Sylfaen" w:cs="Tahoma"/>
                <w:sz w:val="24"/>
                <w:szCs w:val="24"/>
                <w:highlight w:val="yellow"/>
                <w:rPrChange w:id="1543" w:author="Sargis Sargsyan" w:date="2024-04-10T19:54:00Z">
                  <w:rPr>
                    <w:rFonts w:ascii="Sylfaen" w:eastAsia="Tahoma" w:hAnsi="Sylfaen" w:cs="Tahoma"/>
                    <w:sz w:val="24"/>
                    <w:szCs w:val="24"/>
                  </w:rPr>
                </w:rPrChange>
              </w:rPr>
              <w:delText>հետաձգումը</w:delText>
            </w:r>
            <w:r w:rsidRPr="00296C59" w:rsidDel="00461AD7">
              <w:rPr>
                <w:rFonts w:ascii="Sylfaen" w:eastAsia="Tahoma" w:hAnsi="Sylfaen" w:cs="Tahoma"/>
                <w:sz w:val="24"/>
                <w:szCs w:val="24"/>
              </w:rPr>
              <w:delText xml:space="preserve"> </w:delText>
            </w:r>
          </w:del>
          <w:ins w:id="1544" w:author="Derenik Petrosyan" w:date="2024-04-14T23:08:00Z">
            <w:r w:rsidR="00461AD7">
              <w:rPr>
                <w:rFonts w:ascii="Sylfaen" w:eastAsia="Tahoma" w:hAnsi="Sylfaen" w:cs="Tahoma"/>
                <w:sz w:val="24"/>
                <w:szCs w:val="24"/>
                <w:lang w:val="hy-AM"/>
              </w:rPr>
              <w:t>հապաղումը</w:t>
            </w:r>
            <w:r w:rsidR="00461AD7" w:rsidRPr="00296C5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Pr="00296C59">
            <w:rPr>
              <w:rFonts w:ascii="Sylfaen" w:eastAsia="Tahoma" w:hAnsi="Sylfaen" w:cs="Tahoma"/>
              <w:sz w:val="24"/>
              <w:szCs w:val="24"/>
            </w:rPr>
            <w:t>և հուսալիությունը: Սա թույլ է տալիս օպերատորներին արդյունավետորեն բաշխել ռեսուրսները և ապահովել հարմարեցված կապ տարբեր IIoT հավելվածների համար՝ տարբեր կարիքներով:</w:t>
          </w:r>
        </w:p>
        <w:p w14:paraId="51D04188" w14:textId="77777777" w:rsidR="00D25005" w:rsidRDefault="00D25005" w:rsidP="00296C59">
          <w:pPr>
            <w:spacing w:line="360" w:lineRule="auto"/>
            <w:jc w:val="both"/>
            <w:rPr>
              <w:ins w:id="1545" w:author="Sargis Sargsyan" w:date="2024-04-10T19:54:00Z"/>
              <w:rFonts w:ascii="Sylfaen" w:eastAsia="Tahoma" w:hAnsi="Sylfaen" w:cs="Tahoma"/>
              <w:sz w:val="24"/>
              <w:szCs w:val="24"/>
            </w:rPr>
          </w:pPr>
        </w:p>
        <w:p w14:paraId="7E18BCD7" w14:textId="329D263A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4. Edge Computing:</w:t>
          </w:r>
        </w:p>
        <w:p w14:paraId="16118A74" w14:textId="0A680A9C" w:rsidR="00296C59" w:rsidRPr="00296C59" w:rsidDel="00D25005" w:rsidRDefault="00296C59" w:rsidP="00296C59">
          <w:pPr>
            <w:spacing w:line="360" w:lineRule="auto"/>
            <w:jc w:val="both"/>
            <w:rPr>
              <w:del w:id="1546" w:author="Sargis Sargsyan" w:date="2024-04-10T19:54:00Z"/>
              <w:rFonts w:ascii="Sylfaen" w:eastAsia="Tahoma" w:hAnsi="Sylfaen" w:cs="Tahoma"/>
              <w:sz w:val="24"/>
              <w:szCs w:val="24"/>
            </w:rPr>
          </w:pPr>
        </w:p>
        <w:p w14:paraId="39F951D8" w14:textId="6BF21D7A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Edge computing-ը մշակման և վերլուծության հնարավորություններն ավելի է մոտեցնում տվյալների ստեղծման կետին՝ նվազեցնելով </w:t>
          </w:r>
          <w:del w:id="1547" w:author="Sargis Sargsyan" w:date="2024-04-10T19:54:00Z">
            <w:r w:rsidRPr="00296C59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հետաձգումը </w:delText>
            </w:r>
          </w:del>
          <w:ins w:id="1548" w:author="Sargis Sargsyan" w:date="2024-04-10T19:54:00Z">
            <w:r w:rsidR="00D25005">
              <w:rPr>
                <w:rFonts w:ascii="Sylfaen" w:eastAsia="Tahoma" w:hAnsi="Sylfaen" w:cs="Tahoma"/>
                <w:sz w:val="24"/>
                <w:szCs w:val="24"/>
              </w:rPr>
              <w:t>հապաղումը</w:t>
            </w:r>
            <w:r w:rsidR="00D25005" w:rsidRPr="00296C5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Pr="00296C59">
            <w:rPr>
              <w:rFonts w:ascii="Sylfaen" w:eastAsia="Tahoma" w:hAnsi="Sylfaen" w:cs="Tahoma"/>
              <w:sz w:val="24"/>
              <w:szCs w:val="24"/>
            </w:rPr>
            <w:t>և հնարավորություն տալով իրական ժամանակում որոշումներ կայացնել և վերահսկել IIoT հավելվածներում: Վերամշակելով տվյալները ցանցի եզրին, ավելի մոտ արդյունաբերական սարքերին և սենսորներին, եզրային հաշվարկը բարձրացնում է արձագանքման և արդյունավետությունը արդյունաբերական գործընթացներում:</w:t>
          </w:r>
        </w:p>
        <w:p w14:paraId="2CC58CCF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5. Անվտանգություն և գաղտնիություն.</w:t>
          </w:r>
        </w:p>
        <w:p w14:paraId="31B7A3A9" w14:textId="247E54D9" w:rsidR="00296C59" w:rsidRPr="00296C59" w:rsidDel="00D25005" w:rsidRDefault="00296C59" w:rsidP="00296C59">
          <w:pPr>
            <w:spacing w:line="360" w:lineRule="auto"/>
            <w:jc w:val="both"/>
            <w:rPr>
              <w:del w:id="1549" w:author="Sargis Sargsyan" w:date="2024-04-10T19:55:00Z"/>
              <w:rFonts w:ascii="Sylfaen" w:eastAsia="Tahoma" w:hAnsi="Sylfaen" w:cs="Tahoma"/>
              <w:sz w:val="24"/>
              <w:szCs w:val="24"/>
            </w:rPr>
          </w:pPr>
        </w:p>
        <w:p w14:paraId="6D0E68A7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Անվտանգությունն ու գաղտնիությունը առաջնային են 5G-IIoT ինտեգրման մեջ՝ հաշվի առնելով արդյունաբերական տվյալների զգայուն բնույթը և անվտանգության խախտումների հնարավոր ազդեցությունը: Հիմնական հասկացությունները ներառում են անվտանգ նույնականացում, գաղտնագրում, մուտքի վերահսկում և անվտանգ </w:t>
          </w:r>
          <w:r w:rsidRPr="00296C59">
            <w:rPr>
              <w:rFonts w:ascii="Sylfaen" w:eastAsia="Tahoma" w:hAnsi="Sylfaen" w:cs="Tahoma"/>
              <w:sz w:val="24"/>
              <w:szCs w:val="24"/>
            </w:rPr>
            <w:lastRenderedPageBreak/>
            <w:t>սարքի կառավարում՝ ապահովելու IIoT տվյալների և համակարգերի գաղտնիությունը, ամբողջականությունը և հասանելիությունը:</w:t>
          </w:r>
        </w:p>
        <w:p w14:paraId="5CD1BBD6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5G-IIoT ինտեգրման մարտահրավերները</w:t>
          </w:r>
        </w:p>
        <w:p w14:paraId="751FF39B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5D16C9B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1. Փոխգործունակություն.</w:t>
          </w:r>
        </w:p>
        <w:p w14:paraId="2E405458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4F08C3B" w14:textId="60A51C7B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IIoT էկոհամակարգերում </w:t>
          </w:r>
          <w:del w:id="1550" w:author="Sargis Sargsyan" w:date="2024-04-10T19:56:00Z">
            <w:r w:rsidRPr="00296C59" w:rsidDel="00D25005">
              <w:rPr>
                <w:rFonts w:ascii="Sylfaen" w:eastAsia="Tahoma" w:hAnsi="Sylfaen" w:cs="Tahoma"/>
                <w:sz w:val="24"/>
                <w:szCs w:val="24"/>
              </w:rPr>
              <w:delText xml:space="preserve">տարասեռ </w:delText>
            </w:r>
          </w:del>
          <w:ins w:id="1551" w:author="Sargis Sargsyan" w:date="2024-04-11T12:10:00Z">
            <w:r w:rsidR="00F142CB">
              <w:rPr>
                <w:rFonts w:ascii="Sylfaen" w:eastAsia="Tahoma" w:hAnsi="Sylfaen" w:cs="Tahoma"/>
                <w:sz w:val="24"/>
                <w:szCs w:val="24"/>
                <w:lang w:val="hy-AM"/>
              </w:rPr>
              <w:t>տ</w:t>
            </w:r>
          </w:ins>
          <w:ins w:id="1552" w:author="Sargis Sargsyan" w:date="2024-04-10T19:56:00Z">
            <w:r w:rsidR="00D25005">
              <w:rPr>
                <w:rFonts w:ascii="Sylfaen" w:eastAsia="Tahoma" w:hAnsi="Sylfaen" w:cs="Tahoma"/>
                <w:sz w:val="24"/>
                <w:szCs w:val="24"/>
              </w:rPr>
              <w:t>արբեր</w:t>
            </w:r>
            <w:r w:rsidR="00D25005" w:rsidRPr="00296C59">
              <w:rPr>
                <w:rFonts w:ascii="Sylfaen" w:eastAsia="Tahoma" w:hAnsi="Sylfaen" w:cs="Tahoma"/>
                <w:sz w:val="24"/>
                <w:szCs w:val="24"/>
              </w:rPr>
              <w:t xml:space="preserve"> </w:t>
            </w:r>
          </w:ins>
          <w:r w:rsidRPr="00296C59">
            <w:rPr>
              <w:rFonts w:ascii="Sylfaen" w:eastAsia="Tahoma" w:hAnsi="Sylfaen" w:cs="Tahoma"/>
              <w:sz w:val="24"/>
              <w:szCs w:val="24"/>
            </w:rPr>
            <w:t>սարքերի, արձանագրությունների և հարթակների միջև փոխգործունակության ապահովումը նշանակալի մարտահրավեր է: Հին համակարգերի ինտեգրումը ժամանակակից 5G ցանցերի և IIoT սարքերի հետ պահանջում է ստանդարտացված արձանագրություններ, միջերեսներ և տվյալների ձևաչափեր՝ անխափան հաղորդակցությունը և տվյալների փոխանակումը հեշտացնելու համար:</w:t>
          </w:r>
        </w:p>
        <w:p w14:paraId="4B40B296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2. Ցանցի ծածկույթ և հուսալիություն.</w:t>
          </w:r>
        </w:p>
        <w:p w14:paraId="0C1007C7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5E070441" w14:textId="74ED2FE9" w:rsidR="00296C59" w:rsidRPr="000F4995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Արդյունաբերական միջավայրերում ամենուրեք ցանցի ծածկույթի և բարձր հուսալիության հասնելը կարող է դժվար լինել այնպիսի գործոնների պատճառով, ինչպիսիք են ազդանշանի</w:t>
          </w:r>
          <w:ins w:id="1553" w:author="Sargis Sargsyan" w:date="2024-04-10T19:57:00Z">
            <w:r w:rsidR="00D25005">
              <w:rPr>
                <w:rFonts w:ascii="Sylfaen" w:eastAsia="Tahoma" w:hAnsi="Sylfaen" w:cs="Tahoma"/>
                <w:sz w:val="24"/>
                <w:szCs w:val="24"/>
              </w:rPr>
              <w:t xml:space="preserve"> էներգիայի</w:t>
            </w:r>
          </w:ins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 թուլացումը</w:t>
          </w:r>
          <w:del w:id="1554" w:author="Sargis Sargsyan" w:date="2024-04-10T19:58:00Z">
            <w:r w:rsidRPr="00296C59" w:rsidDel="00D25005">
              <w:rPr>
                <w:rFonts w:ascii="Sylfaen" w:eastAsia="Tahoma" w:hAnsi="Sylfaen" w:cs="Tahoma"/>
                <w:sz w:val="24"/>
                <w:szCs w:val="24"/>
              </w:rPr>
              <w:delText>, միջամտությունը</w:delText>
            </w:r>
          </w:del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 և շրջակա միջավայրի պայմանները: Արդյունաբերական միջավայրերում 5G ենթակառուցվածքի, ներառյալ բազային կայանների և փոքր բջիջների տեղակայումը պահանջում է մանրակրկիտ պլանավորում և օպտիմիզացում՝ ապահովելու համապատասխան ծածկույթ և կատարում:</w:t>
          </w:r>
        </w:p>
        <w:p w14:paraId="4E3B1CD6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3. </w:t>
          </w:r>
          <w:r w:rsidRPr="00427A06">
            <w:rPr>
              <w:rFonts w:ascii="Sylfaen" w:eastAsia="Tahoma" w:hAnsi="Sylfaen" w:cs="Tahoma"/>
              <w:sz w:val="24"/>
              <w:szCs w:val="24"/>
              <w:highlight w:val="yellow"/>
              <w:rPrChange w:id="1555" w:author="Sargis Sargsyan" w:date="2024-04-10T22:0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Ընդարձակություն</w:t>
          </w: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 և ռեսուրսների կառավարում.</w:t>
          </w:r>
        </w:p>
        <w:p w14:paraId="4CCE14CF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9012597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5G ցանցերում մասշտաբայնության և ռեսուրսների բաշխման կառավարումը` IIoT-ի տեղակայման մեջ միացված սարքերի և հավելվածների աճող թվին աջակցելու համար բարդ խնդիր է: Ռեսուրսների արդյունավետ կառավարումը, ներառյալ սպեկտրի </w:t>
          </w:r>
          <w:r w:rsidRPr="00296C59">
            <w:rPr>
              <w:rFonts w:ascii="Sylfaen" w:eastAsia="Tahoma" w:hAnsi="Sylfaen" w:cs="Tahoma"/>
              <w:sz w:val="24"/>
              <w:szCs w:val="24"/>
            </w:rPr>
            <w:lastRenderedPageBreak/>
            <w:t>տեղաբաշխումը, թողունակության ապահովումը և ցանցի կտրումը, կարևոր է IIoT հավելվածների բազմազան պահանջները բավարարելու համար՝ միաժամանակ օպտիմալացնելով ցանցի կատարումն ու արդյունավետությունը:</w:t>
          </w:r>
        </w:p>
        <w:p w14:paraId="5C0BC3E8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>4. Տվյալների կառավարում և վերլուծություն.</w:t>
          </w:r>
        </w:p>
        <w:p w14:paraId="4A678202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7FF361B0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IIoT սարքերի կողմից ստեղծված հսկայական տվյալների կառավարումը և </w:t>
          </w:r>
          <w:r w:rsidRPr="00427A06">
            <w:rPr>
              <w:rFonts w:ascii="Sylfaen" w:eastAsia="Tahoma" w:hAnsi="Sylfaen" w:cs="Tahoma"/>
              <w:sz w:val="24"/>
              <w:szCs w:val="24"/>
              <w:highlight w:val="yellow"/>
              <w:rPrChange w:id="1556" w:author="Sargis Sargsyan" w:date="2024-04-10T22:0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գործող պատկերացումների արդյունահանումը զգալի մարտահրավերներ են ստեղծում</w:t>
          </w: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: Տվյալների արդյունավետ կառավարումը, պահպանումը, մշակումը և վերլուծությունը կարևոր են </w:t>
          </w:r>
          <w:r w:rsidRPr="00427A06">
            <w:rPr>
              <w:rFonts w:ascii="Sylfaen" w:eastAsia="Tahoma" w:hAnsi="Sylfaen" w:cs="Tahoma"/>
              <w:sz w:val="24"/>
              <w:szCs w:val="24"/>
              <w:highlight w:val="yellow"/>
              <w:rPrChange w:id="1557" w:author="Sargis Sargsyan" w:date="2024-04-10T22:0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IIoT տվյալներից արժեք ստանալու</w:t>
          </w: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 և արդյունաբերական գործընթացներում տեղեկացված որոշումներ կայացնելու համար:</w:t>
          </w:r>
        </w:p>
        <w:p w14:paraId="36F78A69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5. </w:t>
          </w:r>
          <w:r w:rsidRPr="00427A06">
            <w:rPr>
              <w:rFonts w:ascii="Sylfaen" w:eastAsia="Tahoma" w:hAnsi="Sylfaen" w:cs="Tahoma"/>
              <w:sz w:val="24"/>
              <w:szCs w:val="24"/>
              <w:highlight w:val="yellow"/>
              <w:rPrChange w:id="1558" w:author="Sargis Sargsyan" w:date="2024-04-10T22:06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Կանոնակարգային համապատասխանություն</w:t>
          </w:r>
          <w:r w:rsidRPr="00296C59">
            <w:rPr>
              <w:rFonts w:ascii="Sylfaen" w:eastAsia="Tahoma" w:hAnsi="Sylfaen" w:cs="Tahoma"/>
              <w:sz w:val="24"/>
              <w:szCs w:val="24"/>
            </w:rPr>
            <w:t>.</w:t>
          </w:r>
        </w:p>
        <w:p w14:paraId="5185A028" w14:textId="77777777" w:rsidR="00296C59" w:rsidRPr="00296C59" w:rsidRDefault="00296C59" w:rsidP="00296C59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B78C583" w14:textId="0E5DF959" w:rsidR="00E4298E" w:rsidRPr="00DC2830" w:rsidRDefault="00296C59" w:rsidP="00296C59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Տվյալների գաղտնիության, անվտանգության և բնապահպանական կանոնակարգերի հետ կապված կարգավորող պահանջներին և արդյունաբերության ստանդարտներին համապատասխանելը կարևոր նշանակություն ունի IIoT տեղակայման ժամանակ: Կանոնակարգերի հետ համապատասխանության ապահովումը, ինչպիսիք են </w:t>
          </w:r>
          <w:r w:rsidRPr="00427A06">
            <w:rPr>
              <w:rFonts w:ascii="Sylfaen" w:eastAsia="Tahoma" w:hAnsi="Sylfaen" w:cs="Tahoma"/>
              <w:sz w:val="24"/>
              <w:szCs w:val="24"/>
              <w:highlight w:val="yellow"/>
              <w:rPrChange w:id="1559" w:author="Sargis Sargsyan" w:date="2024-04-10T22:07:00Z">
                <w:rPr>
                  <w:rFonts w:ascii="Sylfaen" w:eastAsia="Tahoma" w:hAnsi="Sylfaen" w:cs="Tahoma"/>
                  <w:sz w:val="24"/>
                  <w:szCs w:val="24"/>
                </w:rPr>
              </w:rPrChange>
            </w:rPr>
            <w:t>GDPR-ը, HIPAA-ն</w:t>
          </w:r>
          <w:r w:rsidRPr="00296C59">
            <w:rPr>
              <w:rFonts w:ascii="Sylfaen" w:eastAsia="Tahoma" w:hAnsi="Sylfaen" w:cs="Tahoma"/>
              <w:sz w:val="24"/>
              <w:szCs w:val="24"/>
            </w:rPr>
            <w:t xml:space="preserve"> և ոլորտի հատուկ ստանդարտները, պահանջում են տվյալների կառավարման ամուր շրջանակներ, անվտանգության միջոցներ և լավագույն փորձի պահպանում: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:</w:t>
          </w:r>
        </w:p>
      </w:sdtContent>
    </w:sdt>
    <w:p w14:paraId="133E1340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35"/>
          <w:id w:val="5020150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2.4 5G-IIoT ինտեգրման հնարավորություններն ու առավելությունները</w:t>
          </w:r>
        </w:sdtContent>
      </w:sdt>
    </w:p>
    <w:p w14:paraId="4F75496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18DD560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36"/>
          <w:id w:val="172780277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հետ 5G ցանցերի ինտեգրման հնարավորություններն ու առավելությունները : Ընդգծեք պոտենցիալ ծրագրերը, ինչպիսիք են կանխատեսելի սպասարկումը, ինքնավար գործառնությունները, հեռակառավարման մոնիտորինգը և մատակարարման շղթայի օպտիմալացումը, և քննարկեք, թե ինչպես են այս տեխնոլոգիաները կարող խթանել արդյունավետությունը, արտադրողականությունը և նորարարությունը արդյունաբերական միջավայրերում:</w:t>
          </w:r>
        </w:sdtContent>
      </w:sdt>
    </w:p>
    <w:p w14:paraId="193F9F5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60" w:name="_heading=h.3dy6vkm" w:colFirst="0" w:colLast="0"/>
    <w:bookmarkEnd w:id="1560"/>
    <w:p w14:paraId="38D1844F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37"/>
          <w:id w:val="52205420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2.5 Դեպքերի ուսումնասիրություն և օգտագործման դեպքեր </w:t>
          </w:r>
        </w:sdtContent>
      </w:sdt>
    </w:p>
    <w:p w14:paraId="58CD962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sdt>
      <w:sdtPr>
        <w:rPr>
          <w:rFonts w:ascii="Sylfaen" w:hAnsi="Sylfaen"/>
          <w:sz w:val="24"/>
          <w:szCs w:val="24"/>
        </w:rPr>
        <w:tag w:val="goog_rdk_38"/>
        <w:id w:val="-311480201"/>
      </w:sdtPr>
      <w:sdtEndPr/>
      <w:sdtContent>
        <w:p w14:paraId="69751E09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Օգտագործման դեպք 1. Կանխատեսելի սպասարկում</w:t>
          </w:r>
        </w:p>
        <w:p w14:paraId="4D0E331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4CB8BF8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Արտադրող ընկերությունն օգտագործում է 5G-ով միացված IIoT սենսորները, որոնք ներկառուցված են արտադրական մեքենաներում՝ իրական ժամանակում վերահսկելու սարքավորումների առողջությունը:</w:t>
          </w:r>
        </w:p>
        <w:p w14:paraId="7FC577EA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սենսորները հավաքում են տվյալներ ջերմաստիճանի, թրթռումների և այլ հիմնական ցուցանիշների վերաբերյալ, որոնք փոխանցվում են 5G ցանցերի միջոցով ամպի վրա հիմնված վերլուծական հարթակներ:</w:t>
          </w:r>
        </w:p>
        <w:p w14:paraId="55964F82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Կանխատեսող սպասարկման ալգորիթմները վերլուծում են տվյալները՝ հայտնաբերելու անոմալիաները և կանխատեսելու սարքավորումների խափանումները նախքան դրանք տեղի ունենալը, նվազագույնի հասցնելով պարապուրդը, նվազեցնելով պահպանման ծախսերը և օպտիմալացնելով ակտիվների օգտագործումը:</w:t>
          </w:r>
        </w:p>
        <w:p w14:paraId="0274FFA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2. Խելացի գործարաններ</w:t>
          </w:r>
        </w:p>
        <w:p w14:paraId="5D815455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58D1B78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Գործարանն ընդունում է 5G-ով միացված IIoT լուծումներ՝ խելացի արտադրական միջավայր ստեղծելու համար:</w:t>
          </w:r>
        </w:p>
        <w:p w14:paraId="5163AC39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5G ցանցերը միացնում են բազմաթիվ սենսորներ, ռոբոտներ և կառավարման համակարգեր գործարանի հատակով, ինչը հնարավորություն է տալիս իրական ժամանակում վերահսկել, վերահսկել և օպտիմիզացնել արտադրական գործընթացները:</w:t>
          </w:r>
        </w:p>
        <w:p w14:paraId="77D2FA8B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Առավելությունները. Բարելավված արդյունավետություն, ճկունություն և ճկունություն արտադրական գործառնություններում, այնպիսի առավելություններով, ինչպիսիք են 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lastRenderedPageBreak/>
            <w:t>ցիկլի ժամանակի կրճատումը, որակի ուժեղացված վերահսկողությունը և փոփոխվող արտադրության պահանջներին հարմարվողականության բարձրացումը:</w:t>
          </w:r>
        </w:p>
        <w:p w14:paraId="73E29FA7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2. Տրանսպորտային արդյունաբերություն</w:t>
          </w:r>
        </w:p>
        <w:p w14:paraId="5813BEEE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89094A5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3. Ինքնավար տրանսպորտային միջոցներ</w:t>
          </w:r>
        </w:p>
        <w:p w14:paraId="2DA32BC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7D4113E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Ավտոմոբիլային ընկերություն մշակում է ինքնավար մեքենաներ, որոնք սնուցվում են 5G կապով:</w:t>
          </w:r>
        </w:p>
        <w:p w14:paraId="4DA65316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5G ցանցերը հնարավորություն են տալիս իրական ժամանակի հաղորդակցություն տրանսպորտային միջոցների, ենթակառուցվածքների և ամպի վրա հիմնված կառավարման համակարգերի միջև՝ հեշտացնելով այնպիսի գործառույթներ, ինչպիսիք են նավիգացիան, բախումներից խուսափելը և երթևեկության կառավարումը:</w:t>
          </w:r>
        </w:p>
        <w:p w14:paraId="00CE4B7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բարելավված անվտանգություն, արդյունավետություն և հարմարավետություն ճանապարհին, այնպիսի առավելություններով, ինչպիսիք են վթարների նվազեցումը, երթևեկության օպտիմալացված հոսքը և ուղևորների բարելավված փորձը:</w:t>
          </w:r>
        </w:p>
        <w:p w14:paraId="05329B62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4. նավատորմի կառավարում</w:t>
          </w:r>
        </w:p>
        <w:p w14:paraId="017FAF16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A6C8B9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Լոգիստիկ ընկերությունն օգտագործում է 5G-ով միացված IIoT լուծումներ՝ նավատորմի կառավարման գործառնությունները օպտիմալացնելու համար:</w:t>
          </w:r>
        </w:p>
        <w:p w14:paraId="5134A51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5G ցանցերը միացնում են տրանսպորտային միջոցները, բեռների բեռնարկղերը և լոգիստիկ հանգույցները՝ հնարավորություն տալով իրական ժամանակում հետևել, մոնիտորինգ և օպտիմալացնել բեռնափոխադրումների և առաքման ուղիները:</w:t>
          </w:r>
        </w:p>
        <w:p w14:paraId="6BAEF0F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lastRenderedPageBreak/>
            <w:t>Առավելությունները. Բարելավված տեսանելիություն, արդյունավետություն և հուսալիություն լոգիստիկ գործառնություններում, այնպիսի առավելություններով, ինչպիսիք են տարանցման ժամանակի կրճատումը, վառելիքի ցածր սպառումը և մատակարարման շղթայի ուժեղացված ճկունությունը:</w:t>
          </w:r>
        </w:p>
        <w:p w14:paraId="315FD28F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3. Առողջապահության արդյունաբերություն</w:t>
          </w:r>
        </w:p>
        <w:p w14:paraId="441D77B7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9867110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5. Հիվանդի հեռակառավարման մոնիտորինգ</w:t>
          </w:r>
        </w:p>
        <w:p w14:paraId="75AC3486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6A67DDFB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Առողջապահության մատակարարը իրականացնում է 5G-ով միացված IIoT լուծումներ՝ հիվանդների հեռավոր մոնիտորինգի համար:</w:t>
          </w:r>
        </w:p>
        <w:p w14:paraId="2DBBD634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</w:t>
          </w:r>
          <w:r w:rsidRPr="0046672F">
            <w:rPr>
              <w:rFonts w:ascii="Times New Roman" w:eastAsia="Tahoma" w:hAnsi="Times New Roman" w:cs="Times New Roman"/>
              <w:sz w:val="24"/>
              <w:szCs w:val="24"/>
            </w:rPr>
            <w:t>․</w:t>
          </w:r>
          <w:r w:rsidRPr="0046672F">
            <w:rPr>
              <w:rFonts w:ascii="Sylfaen" w:eastAsia="Tahoma" w:hAnsi="Sylfaen" w:cs="Tahoma"/>
              <w:sz w:val="24"/>
              <w:szCs w:val="24"/>
            </w:rPr>
            <w:t xml:space="preserve"> բիոսենսորներով հագեցված կրելի սարքերը հավաքում են առողջական տվյալներ, ինչպիսիք են սրտի հաճախությունը, արյան ճնշումը և գլյուկոզայի մակարդակը, որը փոխանցվում է 5G ցանցերի միջոցով առողջապահական ծառայություններ մատուցողներին՝ իրական ժամանակում մոնիտորինգի և միջամտության համար։</w:t>
          </w:r>
        </w:p>
        <w:p w14:paraId="1A155193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Օգուտներ. հիվանդի արդյունքների բարելավում, առողջապահական ծախսերի կրճատում և առողջապահական ծառայությունների բարելավված հասանելիություն՝ օգուտներով, ինչպիսիք են առողջական խնդիրների վաղ հայտնաբերումը, ակտիվ միջամտությունները և հիվանդանոցային հետընդունումների կրճատումը:</w:t>
          </w:r>
        </w:p>
        <w:p w14:paraId="3EE72F39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6. Հեռաբժշկություն</w:t>
          </w:r>
        </w:p>
        <w:p w14:paraId="460B67BC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3E9782D2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Հեռաբժշկության պլատֆորմը օգտագործում է 5G կապի հնարավորություն՝ հեռավար խորհրդատվությունների և բժշկական պրոցեդուրաների համար:</w:t>
          </w:r>
        </w:p>
        <w:p w14:paraId="55827ED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lastRenderedPageBreak/>
            <w:t>Իրականացում. 5G ցանցերն ապահովում են բարձր արագությամբ, ցածր ուշացման միացում իրական ժամանակում վիդեոկոնֆերանսների, բժշկական պատկերների և ախտորոշիչ ծառայությունների համար հիվանդների և բուժաշխատողների միջև:</w:t>
          </w:r>
        </w:p>
        <w:p w14:paraId="0A49D68E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Առողջապահական ծառայությունների հասանելիության բարձրացում, հիվանդների արդյունքների բարելավում և առողջապահական անհամամասնությունների նվազում՝ օգուտներով, ինչպիսիք են հեռահար ախտորոշումը, բուժումը և խորհրդատվությունը, հատկապես անբավարար կամ հեռավոր տարածքներում:</w:t>
          </w:r>
        </w:p>
        <w:p w14:paraId="4DB8B923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4. Էներգետիկ արդյունաբերություն</w:t>
          </w:r>
        </w:p>
        <w:p w14:paraId="42A34C5B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0DB51455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7. Խելացի ցանցեր</w:t>
          </w:r>
        </w:p>
        <w:p w14:paraId="76D9A91D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1739AC22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Համառոտ նկարագիր. Կոմունալ ծառայություններ մատուցող ընկերությունն ընդունում է 5G-ով միացված IIoT լուծումներ՝ արդիականացնելու իր էլեկտրացանցային ենթակառուցվածքը:</w:t>
          </w:r>
        </w:p>
        <w:p w14:paraId="1A8D4BBA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5G ցանցերը միացնում են խելացի հաշվիչները, ենթակայանները և էլեկտրաէներգիայի արտադրության օբյեկտները՝ հնարավորություն տալով իրական ժամանակի մոնիտորինգ, վերահսկում և օպտիմալացում էներգիայի բաշխման և սպառման համար:</w:t>
          </w:r>
        </w:p>
        <w:p w14:paraId="399EDAF7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Ցանցի հուսալիության, արդյունավետության և ճկունության բարձրացում՝ օգուտներով, ինչպիսիք են կրճատված անջատումները, բարելավված էներգաարդյունավետությունը և վերականգնվող էներգիայի աղբյուրների ուժեղացված ինտեգրումը:</w:t>
          </w:r>
        </w:p>
        <w:p w14:paraId="1E42F8A5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Օգտագործեք դեպք 8. Ակտիվների կառավարում</w:t>
          </w:r>
        </w:p>
        <w:p w14:paraId="0A498D4A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</w:p>
        <w:p w14:paraId="42BDFDF7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lastRenderedPageBreak/>
            <w:t>Համառոտ նկարագիր. Էներգետիկ ընկերությունն օգտագործում է 5G-ով միացված IIoT լուծումներ ակտիվների կառավարման և կանխատեսելի սպասարկման համար:</w:t>
          </w:r>
        </w:p>
        <w:p w14:paraId="0DC4BB69" w14:textId="77777777" w:rsidR="0046672F" w:rsidRPr="0046672F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Իրականացում. 5G ցանցերը միացնում են սենսորները և մոնիտորինգի սարքերը, որոնք տեղադրված են կարևոր ենթակառուցվածքային ակտիվների վրա, ինչպիսիք են էլեկտրակայանները, խողովակաշարերը և հաղորդման գծերը, ինչը հնարավորություն է տալիս իրական ժամանակի մոնիտորինգ իրականացնել ակտիվների առողջության և կատարողականի վրա:</w:t>
          </w:r>
        </w:p>
        <w:p w14:paraId="21EB3438" w14:textId="4F5653FB" w:rsidR="00E4298E" w:rsidRDefault="0046672F" w:rsidP="0046672F">
          <w:pPr>
            <w:spacing w:line="360" w:lineRule="auto"/>
            <w:jc w:val="both"/>
            <w:rPr>
              <w:rFonts w:ascii="Sylfaen" w:eastAsia="Tahoma" w:hAnsi="Sylfaen" w:cs="Tahoma"/>
              <w:sz w:val="24"/>
              <w:szCs w:val="24"/>
            </w:rPr>
          </w:pPr>
          <w:r w:rsidRPr="0046672F">
            <w:rPr>
              <w:rFonts w:ascii="Sylfaen" w:eastAsia="Tahoma" w:hAnsi="Sylfaen" w:cs="Tahoma"/>
              <w:sz w:val="24"/>
              <w:szCs w:val="24"/>
            </w:rPr>
            <w:t>Առավելությունները. Ակտիվների հուսալիության, երկարակեցության և կատարողականի բարելավում, այնպիսի առավելություններով, ինչպիսիք են պարապուրդի կրճատումը, սպասարկման օպտիմիզացված գրաֆիկները և ուժեղացված անվտանգությունն ու համապատասխանությունը:</w:t>
          </w:r>
        </w:p>
        <w:p w14:paraId="3C2880C9" w14:textId="77777777" w:rsidR="0046672F" w:rsidRPr="00DC2830" w:rsidRDefault="00440322" w:rsidP="0046672F">
          <w:pPr>
            <w:spacing w:line="360" w:lineRule="auto"/>
            <w:jc w:val="both"/>
            <w:rPr>
              <w:rFonts w:ascii="Sylfaen" w:eastAsia="Arial" w:hAnsi="Sylfaen" w:cs="Arial"/>
              <w:sz w:val="24"/>
              <w:szCs w:val="24"/>
            </w:rPr>
          </w:pPr>
        </w:p>
      </w:sdtContent>
    </w:sdt>
    <w:bookmarkStart w:id="1561" w:name="_heading=h.1t3h5sf" w:colFirst="0" w:colLast="0"/>
    <w:bookmarkEnd w:id="1561"/>
    <w:p w14:paraId="573F1B5D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39"/>
          <w:id w:val="-201390812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2.6 Ամփոփում և բացերի վերլուծություն </w:t>
          </w:r>
        </w:sdtContent>
      </w:sdt>
    </w:p>
    <w:p w14:paraId="2B09A28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BAC72BA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0"/>
          <w:id w:val="83773170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գրականության վերանայման հիմնական արդյունքները և կատարեք բացերի վերլուծություն՝ բացահայտելու այն ոլորտները, որտեղ անհրաժեշտ է հետագա հետազոտություն: Ընդգծեք գիտելիքների բացերը, չլուծված խնդիրները և ապագա հետազոտությունների և նորարարությունների հնարավորությունները 5G-IIoT ինտեգրման ոլորտում:</w:t>
          </w:r>
        </w:sdtContent>
      </w:sdt>
    </w:p>
    <w:p w14:paraId="11BA1C12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62" w:name="_heading=h.4d34og8" w:colFirst="0" w:colLast="0"/>
    <w:bookmarkEnd w:id="1562"/>
    <w:p w14:paraId="2BD3917E" w14:textId="77777777" w:rsidR="00E4298E" w:rsidRPr="00DC2830" w:rsidRDefault="00440322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1"/>
          <w:id w:val="352925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 5G-IIoT ինտեգրման տեխնիկական ասպեկտները</w:t>
          </w:r>
        </w:sdtContent>
      </w:sdt>
    </w:p>
    <w:p w14:paraId="6E81560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63" w:name="_heading=h.2s8eyo1" w:colFirst="0" w:colLast="0"/>
    <w:bookmarkEnd w:id="1563"/>
    <w:p w14:paraId="72CE40C7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2"/>
          <w:id w:val="-15856785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3.1 5G տեխնոլոգիայի հիմնական գործառույթները</w:t>
          </w:r>
        </w:sdtContent>
      </w:sdt>
    </w:p>
    <w:p w14:paraId="6D98046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7BEDFC32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3"/>
          <w:id w:val="-173731662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Սկսեք քննարկելով 5G տեխնոլոգիայի հիմնական գործառույթները և ինչպես են դրանք հեշտացնում ինտեգրումը Իրերի արդյունաբերական ինտերնետին ( IIoT ): Նշեք հիմնական հատկանիշները, ինչպիսիք են.</w:t>
          </w:r>
        </w:sdtContent>
      </w:sdt>
    </w:p>
    <w:p w14:paraId="73F0F216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4"/>
          <w:id w:val="-75428381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 mmWave ընդդեմ Sub-6 GHz հաճախականությունների. Բացատրեք mmWave-ի և sub-6 GHz հաճախականությունների միջև եղած տարբերությունները , դրանց համապատասխան առավելություններն ու սահմանափակումները և դրանց համապատասխանությունը արդյունաբերական միջավայրերում տարբեր օգտագործման դեպքերի համար:</w:t>
          </w:r>
        </w:sdtContent>
      </w:sdt>
    </w:p>
    <w:p w14:paraId="7D8433CB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5"/>
          <w:id w:val="-1415568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Ցանցի կտրատում. Քննարկեք ցանցի կտրման հայեցակարգը և այն, թե ինչպես է այն հնարավորություն տալիս ստեղծել վիրտուալացված, մեկուսացված ցանցի հատվածներ, որոնք հարմարեցված են IIoT-ի հատուկ հավելվածներին և պահանջներին:</w:t>
          </w:r>
        </w:sdtContent>
      </w:sdt>
    </w:p>
    <w:p w14:paraId="53C3F20C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6"/>
          <w:id w:val="16797021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Edge Computing. ուսումնասիրեք եզրային հաշվարկների ինտեգրումը 5G ցանցերի հետ և ինչպես է այն հնարավորություն տալիս իրական ժամանակում մշակել, վերլուծել և որոշումներ կայացնել ցանցի եզրին, նվազեցնելով ուշացումը և բարձրացնելով արձագանքման հնարավորությունը IIoT հավելվածների համար:</w:t>
          </w:r>
        </w:sdtContent>
      </w:sdt>
    </w:p>
    <w:p w14:paraId="1F29A79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64" w:name="_heading=h.17dp8vu" w:colFirst="0" w:colLast="0"/>
    <w:bookmarkEnd w:id="1564"/>
    <w:p w14:paraId="1C0E9DDA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7"/>
          <w:id w:val="-19575496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3.2 Տեխնիկական նկատառումներ 5G-IIoT ինտեգրման համար</w:t>
          </w:r>
        </w:sdtContent>
      </w:sdt>
    </w:p>
    <w:p w14:paraId="77CA79C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DAFA3DC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8"/>
          <w:id w:val="23691779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Ավելի խորը ուսումնասիրեք 5G ցանցերը IIoT-ի հետ ինտեգրելու տեխնիկական նկատառումները , ներառյալ՝</w:t>
          </w:r>
        </w:sdtContent>
      </w:sdt>
    </w:p>
    <w:p w14:paraId="462E0876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49"/>
          <w:id w:val="-39197106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Անվտանգության արձանագրություններ. Քննարկեք անվտանգության կարևորությունը IIoT տեղակայման մեջ և ուսումնասիրեք անվտանգության արձանագրություններն ու մեխանիզմները՝ ապահովելու տվյալների գաղտնիությունը, ամբողջականությունը և իսկությունը 5G-ով միացված IIoT համակարգերում:</w:t>
          </w:r>
        </w:sdtContent>
      </w:sdt>
    </w:p>
    <w:p w14:paraId="6F077307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0"/>
          <w:id w:val="33280895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էկոհամակարգերում տարասեռ սարքերի, սենսորների և հարթակների միջև անխափան հաղորդակցության և ինտեգրման համար :</w:t>
          </w:r>
        </w:sdtContent>
      </w:sdt>
    </w:p>
    <w:p w14:paraId="0BD4BD6C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1"/>
          <w:id w:val="71015707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հավելվածների հուսալիությունը, հասանելիությունը և կատարումը 5G ցանցերում, հատկապես առաքելության կարևոր և հետաձգման նկատմամբ զգայուն օգտագործման դեպքերի համար:</w:t>
          </w:r>
        </w:sdtContent>
      </w:sdt>
    </w:p>
    <w:p w14:paraId="7B737EA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65" w:name="_heading=h.3rdcrjn" w:colFirst="0" w:colLast="0"/>
    <w:bookmarkEnd w:id="1565"/>
    <w:p w14:paraId="18CF6D4B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2"/>
          <w:id w:val="-200349541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3.3 Ցանցի ճարտարապետության և տեղակայման նկատառումներ</w:t>
          </w:r>
        </w:sdtContent>
      </w:sdt>
    </w:p>
    <w:p w14:paraId="68A0A3C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75B8A2DF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3"/>
          <w:id w:val="199337154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ցանցի ճարտարապետությունը և տեղակայման նկատառումները 5G-ով միացված IIoT տեղակայումների համար, ներառյալ.</w:t>
          </w:r>
        </w:sdtContent>
      </w:sdt>
    </w:p>
    <w:p w14:paraId="474D3614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4"/>
          <w:id w:val="-30053376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Բջջային ենթակառուցվածք. Վերլուծեք 5G բազային կայանների, փոքր բջիջների և բաշխված ալեհավաքային համակարգերի (DAS) տեղակայումը` արդյունաբերական միջավայրերում IIoT հավելվածների համար ծածկույթ և հզորություն ապահովելու համար:</w:t>
          </w:r>
        </w:sdtContent>
      </w:sdt>
    </w:p>
    <w:p w14:paraId="78207AD9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5"/>
          <w:id w:val="127466451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Backhaul և Fronthaul Networks. Ուսումնասիրեք backhaul և fronthaul ցանցային ճարտարապետությունները՝ 5G բազային կայանները հիմնական ցանցերին և եզրային հաշվողական ռեսուրսներին միացնելու համար՝ ապահովելով տվյալների բարձր արագության փոխանցում և ցածր լատենտային հաղորդակցություն:</w:t>
          </w:r>
        </w:sdtContent>
      </w:sdt>
    </w:p>
    <w:p w14:paraId="1115D204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6"/>
          <w:id w:val="-19542439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Cloud and Edge Integration. Քննարկեք ամպային և ծայրամասային հաշվողական ռեսուրսների ինտեգրումը 5G ցանցերի հետ, և ինչպես է այն հնարավորություն տալիս IIoT տվյալների բաշխված մշակումն ու վերլուծությունը աջակցել իրական ժամանակում որոշումների կայացմանը և վերահսկմանը:</w:t>
          </w:r>
        </w:sdtContent>
      </w:sdt>
    </w:p>
    <w:p w14:paraId="0D26AE9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66" w:name="_heading=h.26in1rg" w:colFirst="0" w:colLast="0"/>
    <w:bookmarkEnd w:id="1566"/>
    <w:p w14:paraId="20055145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7"/>
          <w:id w:val="-679116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3.4 Վիզուալիզացիա և նկարազարդում</w:t>
          </w:r>
        </w:sdtContent>
      </w:sdt>
    </w:p>
    <w:p w14:paraId="070B7932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E351E52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8"/>
          <w:id w:val="16678184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Տրամադրեք տեսողական օժանդակ միջոցներ, դիագրամներ և նկարազարդումներ՝ օգնելու պատկերացնել 5G-IIoT ինտեգրման տեխնիկական ասպեկտները, ներառյալ ցանցային ճարտարապետությունները, տեղակայման սցենարները և տվյալների հոսքի դիագրամները: Օգտագործեք այս վիզուալները բարդ հասկացությունների և տեխնոլոգիաների ըմբռնումն ու հստակությունը բարելավելու համար:</w:t>
          </w:r>
        </w:sdtContent>
      </w:sdt>
    </w:p>
    <w:p w14:paraId="36D9219B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67" w:name="_heading=h.lnxbz9" w:colFirst="0" w:colLast="0"/>
    <w:bookmarkEnd w:id="1567"/>
    <w:p w14:paraId="42EB0DC7" w14:textId="77777777" w:rsidR="00E4298E" w:rsidRPr="00DC2830" w:rsidRDefault="00440322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59"/>
          <w:id w:val="-8571956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4. 5G-IIoT ինտեգրման մարտահրավերներն ու հնարավորությունները</w:t>
          </w:r>
        </w:sdtContent>
      </w:sdt>
    </w:p>
    <w:p w14:paraId="4E7C564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68" w:name="_heading=h.35nkun2" w:colFirst="0" w:colLast="0"/>
    <w:bookmarkEnd w:id="1568"/>
    <w:p w14:paraId="130774A2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0"/>
          <w:id w:val="19925246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4.1 Մարտահրավերներ </w:t>
          </w:r>
        </w:sdtContent>
      </w:sdt>
    </w:p>
    <w:p w14:paraId="2012283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69" w:name="_heading=h.1ksv4uv" w:colFirst="0" w:colLast="0"/>
    <w:bookmarkEnd w:id="1569"/>
    <w:p w14:paraId="739DBD1D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1"/>
          <w:id w:val="1157263378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4.1.1 Ենթակառուցվածքային ներդրումներ.</w:t>
          </w:r>
        </w:sdtContent>
      </w:sdt>
    </w:p>
    <w:p w14:paraId="056CFA66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2"/>
          <w:id w:val="-95478515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զգալի ներդրումները, որոնք անհրաժեշտ են 5G ենթակառուցվածքի տեղակայման համար, որոնք կարող են աջակցել IIoT հավելվածներին, ներառյալ բազային կայանների կառուցումը, արդիականացման backhaul ցանցերը և ներդրման եզրային հաշվողական հնարավորությունները:</w:t>
          </w:r>
        </w:sdtContent>
      </w:sdt>
    </w:p>
    <w:p w14:paraId="40CECE1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570" w:name="_heading=h.44sinio" w:colFirst="0" w:colLast="0"/>
    <w:bookmarkEnd w:id="1570"/>
    <w:p w14:paraId="58C4C9DA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3"/>
          <w:id w:val="12987231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4.1.2 Փոխգործունակության խնդիրներ:</w:t>
          </w:r>
        </w:sdtContent>
      </w:sdt>
    </w:p>
    <w:p w14:paraId="1080A250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4"/>
          <w:id w:val="-125274228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էկոհամակարգի տարբեր սարքերի, արձանագրությունների և հարթակների միջև անխափան փոխգործունակության ապահովման հետ կապված մարտահրավերները և քննարկեք ստանդարտացված արձանագրությունների և միջերեսների կարևորությունը:</w:t>
          </w:r>
        </w:sdtContent>
      </w:sdt>
    </w:p>
    <w:p w14:paraId="31DFA30A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571" w:name="_heading=h.2jxsxqh" w:colFirst="0" w:colLast="0"/>
    <w:bookmarkEnd w:id="1571"/>
    <w:p w14:paraId="6B7E9783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5"/>
          <w:id w:val="-10904530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4.1.3 Անվտանգության մտահոգություններ.</w:t>
          </w:r>
        </w:sdtContent>
      </w:sdt>
    </w:p>
    <w:p w14:paraId="72877778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6"/>
          <w:id w:val="-8826399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տեղակայման հետ կապված անվտանգության խոցելիությունը և ռիսկերը , ներառյալ տվյալների խախտումները, չարտոնված մուտքը և չարամիտ ծրագրերի հարձակումները, և քննարկեք անվտանգության կայուն միջոցների կարևորությունը, ինչպիսիք են գաղտնագրումը, նույնականացումը և անվտանգ սարքի կառավարումը:</w:t>
          </w:r>
        </w:sdtContent>
      </w:sdt>
    </w:p>
    <w:p w14:paraId="51FF329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572" w:name="_heading=h.z337ya" w:colFirst="0" w:colLast="0"/>
    <w:bookmarkEnd w:id="1572"/>
    <w:p w14:paraId="46450919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7"/>
          <w:id w:val="-148794019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4.1.4 Տվյալների կառավարում և վերլուծություն:</w:t>
          </w:r>
        </w:sdtContent>
      </w:sdt>
    </w:p>
    <w:p w14:paraId="617AE50A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68"/>
          <w:id w:val="-212869339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մարտահրավերները՝ կապված 5G-ով ապահովված IIoT սարքերի կողմից ստեղծված հսկայական քանակությամբ տվյալների կառավարման և վերլուծության հետ, ներառյալ պահեստավորումը, մշակումը և գործնական պատկերացումների արդյունահանումը, և քննարկեք առաջադեմ վերլուծական գործիքների և տեխնիկայի անհրաժեշտությունը:</w:t>
          </w:r>
        </w:sdtContent>
      </w:sdt>
    </w:p>
    <w:p w14:paraId="42B18C1F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573" w:name="_heading=h.3j2qqm3" w:colFirst="0" w:colLast="0"/>
    <w:bookmarkEnd w:id="1573"/>
    <w:p w14:paraId="305952C9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69"/>
          <w:id w:val="-45163357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4.1.5 Կարգավորման և Համապատասխանության հարցեր.</w:t>
          </w:r>
        </w:sdtContent>
      </w:sdt>
    </w:p>
    <w:p w14:paraId="6DC9B478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0"/>
          <w:id w:val="9112801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պահանջները և արդյունաբերության ստանդարտները՝ կապված տվյալների գաղտնիության, անվտանգության և բնապահպանական կանոնակարգերի հետ, և ուսումնասիրեք մարտահրավերները՝ կապված այնպիսի կանոնակարգերի, ինչպիսիք են GDPR-ը, HIPAA-ն և ոլորտի հատուկ ստանդարտներին համապատասխանությունն ապահովելու համար:</w:t>
          </w:r>
        </w:sdtContent>
      </w:sdt>
    </w:p>
    <w:p w14:paraId="6E1D5C6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74" w:name="_heading=h.1y810tw" w:colFirst="0" w:colLast="0"/>
    <w:bookmarkEnd w:id="1574"/>
    <w:p w14:paraId="776F8CBF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1"/>
          <w:id w:val="-4006704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4.2 Հնարավորություններ </w:t>
          </w:r>
        </w:sdtContent>
      </w:sdt>
    </w:p>
    <w:p w14:paraId="0D7782C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75" w:name="_heading=h.4i7ojhp" w:colFirst="0" w:colLast="0"/>
    <w:bookmarkEnd w:id="1575"/>
    <w:p w14:paraId="3CE11530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72"/>
          <w:id w:val="582881279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4.2.1 Բարելավված միացում:</w:t>
          </w:r>
        </w:sdtContent>
      </w:sdt>
    </w:p>
    <w:p w14:paraId="21F6A6CF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3"/>
          <w:id w:val="-42612391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5G ցանցերն առաջարկում տվյալների ավելի բարձր արագություն, ավելի ցածր ուշացում և ավելի մեծ հզորություն՝ համեմատած նախորդ սերունդների հետ՝ թույլ տալով անխափան կապ և հաղորդակցություն IIoT հավելվածների համար արդյունաբերական միջավայրերում:</w:t>
          </w:r>
        </w:sdtContent>
      </w:sdt>
    </w:p>
    <w:p w14:paraId="0E6A1AE9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576" w:name="_heading=h.2xcytpi" w:colFirst="0" w:colLast="0"/>
    <w:bookmarkEnd w:id="1576"/>
    <w:p w14:paraId="1797099B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74"/>
          <w:id w:val="1355774083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4.2.2 Իրական ժամանակում որոշումների կայացում.</w:t>
          </w:r>
        </w:sdtContent>
      </w:sdt>
    </w:p>
    <w:p w14:paraId="18583230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5"/>
          <w:id w:val="-17518094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ցանցերի ծայրահեղ ցածր հետաձգումը և բարձր հուսալիությունը հնարավորություն են տալիս իրական ժամանակում մոնիտորինգ, վերահսկում և որոշումներ կայացնել արդյունաբերական գործընթացներում՝ բարձրացնելով գործառնական արդյունավետությունն ու արձագանքողությունը:</w:t>
          </w:r>
        </w:sdtContent>
      </w:sdt>
    </w:p>
    <w:p w14:paraId="0A8A1BBB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577" w:name="_heading=h.1ci93xb" w:colFirst="0" w:colLast="0"/>
    <w:bookmarkEnd w:id="1577"/>
    <w:p w14:paraId="6F568290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76"/>
          <w:id w:val="-1428204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4.2.3 Ընդլայնված ավտոմատացում:</w:t>
          </w:r>
        </w:sdtContent>
      </w:sdt>
    </w:p>
    <w:p w14:paraId="64DBBFE7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7"/>
          <w:id w:val="56422250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5G-ով միացված IIoT-ն նպաստում արդյունաբերական գործընթացների ավտոմատացման ավելի մեծ մակարդակներին՝ նվազեցնելով ձեռքի միջամտությունից կախվածությունը և բարելավելով արդյունավետությունն ու արտադրողականությունը:</w:t>
          </w:r>
        </w:sdtContent>
      </w:sdt>
    </w:p>
    <w:p w14:paraId="5D5DE8D8" w14:textId="77777777" w:rsidR="00E4298E" w:rsidRPr="00DC2830" w:rsidRDefault="0059570A">
      <w:pPr>
        <w:pStyle w:val="Heading3"/>
        <w:rPr>
          <w:rFonts w:ascii="Sylfaen" w:eastAsia="Arial" w:hAnsi="Sylfaen" w:cs="Arial"/>
        </w:rPr>
      </w:pPr>
      <w:r w:rsidRPr="00DC2830">
        <w:rPr>
          <w:rFonts w:ascii="Sylfaen" w:eastAsia="Arial" w:hAnsi="Sylfaen" w:cs="Arial"/>
        </w:rPr>
        <w:lastRenderedPageBreak/>
        <w:t xml:space="preserve">   </w:t>
      </w:r>
    </w:p>
    <w:bookmarkStart w:id="1578" w:name="_heading=h.3whwml4" w:colFirst="0" w:colLast="0"/>
    <w:bookmarkEnd w:id="1578"/>
    <w:p w14:paraId="76BA7DD5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78"/>
          <w:id w:val="-777719711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4.2.4 Նորարար օգտագործման դեպքեր:</w:t>
          </w:r>
        </w:sdtContent>
      </w:sdt>
    </w:p>
    <w:p w14:paraId="6B7A4CA3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79"/>
          <w:id w:val="8785243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 նորարարական օգտագործման դեպքերն ու հավելվածները, որոնք միացված են 5G-ով միացված IIoT- ով , ինչպիսիք են կանխատեսելի սպասարկումը, ինքնավար գործառնությունները, հեռակառավարման մոնիտորինգը և մատակարարման շղթայի օպտիմալացումը, և քննարկեք դրանց հնարավոր ազդեցությունը արդյունաբերական գործունեության վրա:</w:t>
          </w:r>
        </w:sdtContent>
      </w:sdt>
    </w:p>
    <w:p w14:paraId="4DDAF795" w14:textId="77777777" w:rsidR="00E4298E" w:rsidRPr="00DC2830" w:rsidRDefault="0059570A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r w:rsidRPr="00DC2830">
        <w:rPr>
          <w:rFonts w:ascii="Sylfaen" w:eastAsia="Arial" w:hAnsi="Sylfaen" w:cs="Arial"/>
          <w:sz w:val="24"/>
          <w:szCs w:val="24"/>
        </w:rPr>
        <w:t xml:space="preserve">   </w:t>
      </w:r>
    </w:p>
    <w:bookmarkStart w:id="1579" w:name="_heading=h.2bn6wsx" w:colFirst="0" w:colLast="0"/>
    <w:bookmarkEnd w:id="1579"/>
    <w:p w14:paraId="6458FE65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80"/>
          <w:id w:val="-894589504"/>
        </w:sdtPr>
        <w:sdtEndPr/>
        <w:sdtContent>
          <w:r w:rsidR="0059570A" w:rsidRPr="00DC2830">
            <w:rPr>
              <w:rFonts w:ascii="Sylfaen" w:eastAsia="Tahoma" w:hAnsi="Sylfaen" w:cs="Tahoma"/>
            </w:rPr>
            <w:t>4.2.5 Ընդարձակություն և ճկունություն:</w:t>
          </w:r>
        </w:sdtContent>
      </w:sdt>
    </w:p>
    <w:p w14:paraId="45245EC7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1"/>
          <w:id w:val="17308156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5G ցանցերը նախագծված՝ բավարարելու IIoT տեղակայման աճող պահանջները՝ աջակցելով միացված սարքերի և հավելվածների զանգվածային թվով տարբեր պահանջներով, և ընձեռելով ընդլայնելիություն և ճկունություն արդյունաբերական պարամետրերում:</w:t>
          </w:r>
        </w:sdtContent>
      </w:sdt>
    </w:p>
    <w:p w14:paraId="1F54DC5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0" w:name="_heading=h.qsh70q" w:colFirst="0" w:colLast="0"/>
    <w:bookmarkEnd w:id="1580"/>
    <w:p w14:paraId="15952270" w14:textId="77777777" w:rsidR="00E4298E" w:rsidRPr="00DC2830" w:rsidRDefault="00440322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2"/>
          <w:id w:val="-158082028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 5G-միացված IIoT- ի դեպքերի ուսումնասիրություններ և կիրառություններ </w:t>
          </w:r>
        </w:sdtContent>
      </w:sdt>
    </w:p>
    <w:p w14:paraId="1556E4B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1" w:name="_heading=h.3as4poj" w:colFirst="0" w:colLast="0"/>
    <w:bookmarkEnd w:id="1581"/>
    <w:p w14:paraId="419081D7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3"/>
          <w:id w:val="141443638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5.1 Արտադրական արդյունաբերություն </w:t>
          </w:r>
        </w:sdtContent>
      </w:sdt>
    </w:p>
    <w:p w14:paraId="5FD1F4A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2" w:name="_heading=h.1pxezwc" w:colFirst="0" w:colLast="0"/>
    <w:bookmarkEnd w:id="1582"/>
    <w:p w14:paraId="14A301C3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84"/>
          <w:id w:val="1358755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5.1.1 Կանխատեսող սպասարկում:</w:t>
          </w:r>
        </w:sdtContent>
      </w:sdt>
    </w:p>
    <w:p w14:paraId="4C874292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5"/>
          <w:id w:val="-47505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արտադրողները օգտագործում 5G-ով միացված IIoT-ը կանխատեսելի սպասարկման համար՝ օգտագործելով մեքենաների մեջ ներկառուցված սենսորների իրական ժամանակի տվյալները՝ կանխատեսելու և կանխելու սարքավորումների խափանումները, նվազագույնի հասցնելու պարապուրդը և օպտիմալացնելու սպասարկման գրաֆիկները:</w:t>
          </w:r>
        </w:sdtContent>
      </w:sdt>
    </w:p>
    <w:p w14:paraId="7C11C5B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3" w:name="_heading=h.49x2ik5" w:colFirst="0" w:colLast="0"/>
    <w:bookmarkEnd w:id="1583"/>
    <w:p w14:paraId="50DBB050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86"/>
          <w:id w:val="-102271036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5.1.2 Խելացի գործարաններ:</w:t>
          </w:r>
        </w:sdtContent>
      </w:sdt>
    </w:p>
    <w:p w14:paraId="1707C003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7"/>
          <w:id w:val="55967646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Քննարկեք խելացի գործարանների հայեցակարգը, որոնք սնուցվում են 5G-ով միացված IIoT- ով , որտեղ փոխկապակցված սարքերը, սենսորները և կառավարման համակարգերը հնարավորություն են տալիս անխափան հաղորդակցություն, իրական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ժամանակի մոնիտորինգ և հարմարվողական արտադրական գործընթացներ՝ հանգեցնելով բարելավված արդյունավետության և արտադրողականության:</w:t>
          </w:r>
        </w:sdtContent>
      </w:sdt>
    </w:p>
    <w:p w14:paraId="1F5DE97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4" w:name="_heading=h.2p2csry" w:colFirst="0" w:colLast="0"/>
    <w:bookmarkEnd w:id="1584"/>
    <w:p w14:paraId="70D3354D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88"/>
          <w:id w:val="-8278208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5.2 Տրանսպորտային արդյունաբերություն</w:t>
          </w:r>
        </w:sdtContent>
      </w:sdt>
    </w:p>
    <w:p w14:paraId="71B0C37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5" w:name="_heading=h.147n2zr" w:colFirst="0" w:colLast="0"/>
    <w:bookmarkEnd w:id="1585"/>
    <w:p w14:paraId="25473C58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89"/>
          <w:id w:val="176433549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5.2.1 Ինքնավար Տրանսպորտ :</w:t>
          </w:r>
        </w:sdtContent>
      </w:sdt>
    </w:p>
    <w:p w14:paraId="38E2B18B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0"/>
          <w:id w:val="-15146068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է 5G կապը հեշտացնում հաղորդակցությունը ինքնավար մեքենաների և ենթակառուցվածքների միջև՝ հնարավորություն տալով իրական ժամանակում նավիգացիան, բախումներից խուսափելը և երթևեկության կառավարումը և քննարկել ճանապարհային անվտանգության և երթևեկության արդյունավետության վրա հնարավոր ազդեցությունը:</w:t>
          </w:r>
        </w:sdtContent>
      </w:sdt>
    </w:p>
    <w:p w14:paraId="6BC1F67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6" w:name="_heading=h.3o7alnk" w:colFirst="0" w:colLast="0"/>
    <w:bookmarkEnd w:id="1586"/>
    <w:p w14:paraId="0B190C53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91"/>
          <w:id w:val="-89700837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5.2.2 Նավատորմի կառավարում:</w:t>
          </w:r>
        </w:sdtContent>
      </w:sdt>
    </w:p>
    <w:p w14:paraId="5AFA7E94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2"/>
          <w:id w:val="-63449129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IIoT-ն հնարավորություն է տալիս իրական ժամանակում հետևել և վերահսկել տրանսպորտային միջոցների և բեռնափոխադրումների ոլորտում տրանսպորտային ոլորտում, օպտիմալացնելով երթուղու պլանավորումը, բարելավելով վառելիքի արդյունավետությունը և ընդլայնելով լոգիստիկ գործողությունները:</w:t>
          </w:r>
        </w:sdtContent>
      </w:sdt>
    </w:p>
    <w:p w14:paraId="56D6D6F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7" w:name="_heading=h.23ckvvd" w:colFirst="0" w:colLast="0"/>
    <w:bookmarkEnd w:id="1587"/>
    <w:p w14:paraId="0B01D4D1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3"/>
          <w:id w:val="-207611912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5.3 Առողջապահության արդյունաբերություն </w:t>
          </w:r>
        </w:sdtContent>
      </w:sdt>
    </w:p>
    <w:p w14:paraId="604E1EE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8" w:name="_heading=h.ihv636" w:colFirst="0" w:colLast="0"/>
    <w:bookmarkEnd w:id="1588"/>
    <w:p w14:paraId="300480F9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94"/>
          <w:id w:val="297737035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5.3.1 Հեռավոր հիվանդի մոնիտորինգ :</w:t>
          </w:r>
        </w:sdtContent>
      </w:sdt>
    </w:p>
    <w:p w14:paraId="37D4B05E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5"/>
          <w:id w:val="138837428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Բացահայտեք, թե ինչպես են առողջապահական ծառայություններ մատուցողները օգտագործում 5G-ով միացված IIoT-ը հիվանդների հեռավոր մոնիտորինգի համար՝ օգտագործելով կրելի սարքեր և սենսորներ՝ իրական ժամանակում կենսական նշաններ և առողջական տվյալներ հավաքելու համար՝ հնարավորություն տալով առողջապահական պրոակտիվ միջամտություններին և բարելավելով հիվանդների արդյունքները:</w:t>
          </w:r>
        </w:sdtContent>
      </w:sdt>
    </w:p>
    <w:p w14:paraId="757ECCCE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89" w:name="_heading=h.32hioqz" w:colFirst="0" w:colLast="0"/>
    <w:bookmarkEnd w:id="1589"/>
    <w:p w14:paraId="1C83DFB1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96"/>
          <w:id w:val="-1525395164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5.3.2 Հեռաբժշկություն:</w:t>
          </w:r>
        </w:sdtContent>
      </w:sdt>
    </w:p>
    <w:p w14:paraId="0A294FA9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7"/>
          <w:id w:val="40087483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դերը հեռաբժշկության կիրառությունները, ինչպիսիք են հեռահար խորհրդատվությունները, վիրտուալ կլինիկաները և վիրաբուժական պրոցեդուրաները, առողջապահական ծառայությունների հասանելիությունը բարելավելու և առողջապահական անհամամասնությունները նվազեցնելու գործում:</w:t>
          </w:r>
        </w:sdtContent>
      </w:sdt>
    </w:p>
    <w:p w14:paraId="6DE1CF5F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0" w:name="_heading=h.1hmsyys" w:colFirst="0" w:colLast="0"/>
    <w:bookmarkEnd w:id="1590"/>
    <w:p w14:paraId="0ADD6C92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98"/>
          <w:id w:val="145290299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5.4 Էներգետիկ արդյունաբերություն</w:t>
          </w:r>
        </w:sdtContent>
      </w:sdt>
    </w:p>
    <w:p w14:paraId="6B9AD6A8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1" w:name="_heading=h.41mghml" w:colFirst="0" w:colLast="0"/>
    <w:bookmarkEnd w:id="1591"/>
    <w:p w14:paraId="2E29DF06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99"/>
          <w:id w:val="1663195122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5.4.1 Խելացի ցանցեր:</w:t>
          </w:r>
        </w:sdtContent>
      </w:sdt>
    </w:p>
    <w:p w14:paraId="175DA38D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0"/>
          <w:id w:val="87280084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Վերլուծեք, թե ինչպես են կոմունալ ծառայությունները օգտագործում 5G-ով միացված IIoT-ը խելացի ցանցերի կիրառման համար, ինչպիսիք են էներգիայի արտադրության, բաշխման և սպառման իրական ժամանակի մոնիտորինգը, էներգաարդյունավետության օպտիմալացումը և ցանցի հուսալիությունն ու ճկունությունը:</w:t>
          </w:r>
        </w:sdtContent>
      </w:sdt>
    </w:p>
    <w:p w14:paraId="7E581EC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2" w:name="_heading=h.2grqrue" w:colFirst="0" w:colLast="0"/>
    <w:bookmarkEnd w:id="1592"/>
    <w:p w14:paraId="15A2A2B9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01"/>
          <w:id w:val="-1634018286"/>
        </w:sdtPr>
        <w:sdtEndPr/>
        <w:sdtContent>
          <w:r w:rsidR="0059570A" w:rsidRPr="00DC2830">
            <w:rPr>
              <w:rFonts w:ascii="Sylfaen" w:eastAsia="Tahoma" w:hAnsi="Sylfaen" w:cs="Tahoma"/>
            </w:rPr>
            <w:t>5.4.2 Ակտիվների կառավարում:</w:t>
          </w:r>
        </w:sdtContent>
      </w:sdt>
    </w:p>
    <w:p w14:paraId="1B495D9D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2"/>
          <w:id w:val="36356198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են էներգետիկ ընկերությունները օգտագործում 5G-ով միացված IIoT ակտիվների կառավարման համար, հետևում են ենթակառուցվածքային ակտիվների վիճակին և կատարողականին, ինչպիսիք են էլեկտրակայանները, ենթակայանները և խողովակաշարերը, օպտիմալացնելով սպասարկման ժամանակացույցերը և երկարացնելով ակտիվների կյանքի ցիկլերը:</w:t>
          </w:r>
        </w:sdtContent>
      </w:sdt>
    </w:p>
    <w:p w14:paraId="689911A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3" w:name="_heading=h.vx1227" w:colFirst="0" w:colLast="0"/>
    <w:bookmarkEnd w:id="1593"/>
    <w:p w14:paraId="5347D1D1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3"/>
          <w:id w:val="-4147023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5.5 Ամփոփում և վերլուծություն </w:t>
          </w:r>
        </w:sdtContent>
      </w:sdt>
    </w:p>
    <w:p w14:paraId="05493312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6438DB7B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4"/>
          <w:id w:val="-97722901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ուսումնասիրություններից և կիրառություններից տարբեր ոլորտներում:</w:t>
          </w:r>
        </w:sdtContent>
      </w:sdt>
    </w:p>
    <w:p w14:paraId="7448E262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5"/>
          <w:id w:val="4398130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ընդհանուր թեմաները, հաջողության գործոնները և մարտահրավերները, որոնց բախվում են 5G-ով ապահովված IIoT լուծումներ տեղակայող կազմակերպությունները և քննարկեք արդյունաբերական վերափոխման և նորարարության հետևանքները:</w:t>
          </w:r>
        </w:sdtContent>
      </w:sdt>
    </w:p>
    <w:p w14:paraId="2B21CE9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4" w:name="_heading=h.3fwokq0" w:colFirst="0" w:colLast="0"/>
    <w:bookmarkEnd w:id="1594"/>
    <w:p w14:paraId="4AFFAD4E" w14:textId="77777777" w:rsidR="00E4298E" w:rsidRPr="00DC2830" w:rsidRDefault="00440322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6"/>
          <w:id w:val="-17184253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 5G-IIoT ինտեգրման ապագա ուղղություններն ու հետևանքները</w:t>
          </w:r>
        </w:sdtContent>
      </w:sdt>
    </w:p>
    <w:p w14:paraId="4DA86E7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5" w:name="_heading=h.1v1yuxt" w:colFirst="0" w:colLast="0"/>
    <w:bookmarkEnd w:id="1595"/>
    <w:p w14:paraId="51A3937E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7"/>
          <w:id w:val="35239684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6.1 Զարգացող տեխնոլոգիաներ և միտումներ</w:t>
          </w:r>
        </w:sdtContent>
      </w:sdt>
    </w:p>
    <w:p w14:paraId="0B5E19B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6" w:name="_heading=h.4f1mdlm" w:colFirst="0" w:colLast="0"/>
    <w:bookmarkEnd w:id="1596"/>
    <w:p w14:paraId="340CA219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08"/>
          <w:id w:val="1361240534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6.1.1 Եզրային հաշվարկ:</w:t>
          </w:r>
        </w:sdtContent>
      </w:sdt>
    </w:p>
    <w:p w14:paraId="63B36A27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09"/>
          <w:id w:val="8193890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եզրային հաշվարկների աճող կարևորությունը 5G-ով միացված IIoT տեղակայումներում և ուսումնասիրեք զարգացող միտումները, ինչպիսիք են եզրային AI-ն և եզրային վերլուծությունը, որոնք հնարավորություն են տալիս իրական ժամանակում մշակել և վերլուծել տվյալների ցանցի եզրին, նվազեցնելով ուշացումը և բարձրացնելով արձագանքման հնարավորությունը:</w:t>
          </w:r>
        </w:sdtContent>
      </w:sdt>
    </w:p>
    <w:p w14:paraId="74FC488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7" w:name="_heading=h.2u6wntf" w:colFirst="0" w:colLast="0"/>
    <w:bookmarkEnd w:id="1597"/>
    <w:p w14:paraId="0D779EF7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10"/>
          <w:id w:val="30790961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6.1.2 AI և մեքենայական ուսուցում :</w:t>
          </w:r>
        </w:sdtContent>
      </w:sdt>
    </w:p>
    <w:p w14:paraId="411A327C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1"/>
          <w:id w:val="-6834364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Վերլուծեք AI-ի և մեքենայական ուսուցման դերը 5G-ով միացված IIoT հավելվածներում, ինչպիսիք են կանխատեսելի սպասարկումը, անոմալիաների հայտնաբերումը և օպտիմալացումը, և քննարկեք, թե ինչպես են այս տեխնոլոգիաները թույլ տալիս ինքնուրույն որոշումներ կայացնել և օպտիմալացնել արդյունաբերական գործընթացներում:</w:t>
          </w:r>
        </w:sdtContent>
      </w:sdt>
    </w:p>
    <w:p w14:paraId="250FA73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8" w:name="_heading=h.19c6y18" w:colFirst="0" w:colLast="0"/>
    <w:bookmarkEnd w:id="1598"/>
    <w:p w14:paraId="648E156F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2"/>
          <w:id w:val="-73870883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6.2 Արդյունաբերական տրանսֆորմացիայի հետևանքները</w:t>
          </w:r>
        </w:sdtContent>
      </w:sdt>
    </w:p>
    <w:p w14:paraId="39D92F39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599" w:name="_heading=h.3tbugp1" w:colFirst="0" w:colLast="0"/>
    <w:bookmarkEnd w:id="1599"/>
    <w:p w14:paraId="5BF566C3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13"/>
          <w:id w:val="65557794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6.2.1 Թվային փոխակերպում:</w:t>
          </w:r>
        </w:sdtContent>
      </w:sdt>
    </w:p>
    <w:p w14:paraId="7074247F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4"/>
          <w:id w:val="192929980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Ուսումնասիրեք 5G-IIoT ինտեգրման ավելի լայն հետևանքները արդյունաբերական վերափոխման համար, ներառյալ դեպի թվայնացում, ավտոմատացում և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արդյունաբերական գործընթացներում և գործառնություններում տվյալների վրա հիմնված որոշումների կայացման անցումը:</w:t>
          </w:r>
        </w:sdtContent>
      </w:sdt>
    </w:p>
    <w:p w14:paraId="32A91E4A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0" w:name="_heading=h.28h4qwu" w:colFirst="0" w:colLast="0"/>
    <w:bookmarkEnd w:id="1600"/>
    <w:p w14:paraId="1CFBC3FE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15"/>
          <w:id w:val="56376418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6.2.2 Բիզնես մոդելներ և արժեքային շղթաներ.</w:t>
          </w:r>
        </w:sdtContent>
      </w:sdt>
    </w:p>
    <w:p w14:paraId="019AA937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6"/>
          <w:id w:val="-199232302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Քննարկեք, թե ինչպես է 5G-ով միացված IIoT-ը վերափոխում ավանդական բիզնես մոդելները և արժեքային շղթաները այնպիսի ոլորտներում, ինչպիսիք են արտադրությունը, տրանսպորտը և առողջապահությունը, և ուսումնասիրեք եկամուտների ստեղծման և արժեքի ստեղծման նոր հնարավորություններ:</w:t>
          </w:r>
        </w:sdtContent>
      </w:sdt>
    </w:p>
    <w:p w14:paraId="255A507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1" w:name="_heading=h.nmf14n" w:colFirst="0" w:colLast="0"/>
    <w:bookmarkEnd w:id="1601"/>
    <w:p w14:paraId="14CDA287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7"/>
          <w:id w:val="988208578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6.3 Մարտահրավերներ և նկատառումներ</w:t>
          </w:r>
        </w:sdtContent>
      </w:sdt>
    </w:p>
    <w:p w14:paraId="2FE0C3F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2" w:name="_heading=h.37m2jsg" w:colFirst="0" w:colLast="0"/>
    <w:bookmarkEnd w:id="1602"/>
    <w:p w14:paraId="5CCB7FD0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18"/>
          <w:id w:val="-1254122545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6.3.1 Կիբերանվտանգություն:</w:t>
          </w:r>
        </w:sdtContent>
      </w:sdt>
    </w:p>
    <w:p w14:paraId="05F327EB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19"/>
          <w:id w:val="-111775163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 տեղակայման համատեքստում և քննարկեք կիբերանվտանգության ռիսկերն ու խոցելիությունները, ներառյալ սպառնալիքների հայտնաբերումը, կանխարգելումը և միջադեպերին արձագանքելու ռազմավարությունները:</w:t>
          </w:r>
        </w:sdtContent>
      </w:sdt>
    </w:p>
    <w:p w14:paraId="5C4F19F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3" w:name="_heading=h.1mrcu09" w:colFirst="0" w:colLast="0"/>
    <w:bookmarkEnd w:id="1603"/>
    <w:p w14:paraId="61A41064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20"/>
          <w:id w:val="798426559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6.3.2 Կարգավորող շրջանակներ.</w:t>
          </w:r>
        </w:sdtContent>
      </w:sdt>
    </w:p>
    <w:p w14:paraId="6E15A93D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1"/>
          <w:id w:val="-96033541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Քննարկեք կարգավորող շրջանակների և ստանդարտների անհրաժեշտությունը՝ կարգավորելու 5G-ով միացված IIoT-ի տեղակայումները, ապահովելով տվյալների գաղտնիության, անվտանգության և փոխգործունակության պահանջներին համապատասխանությունը, ինչպես նաև խրախուսելով վստահությունն ու վստահությունը այս տեխնոլոգիաների ընդունման նկատմամբ:</w:t>
          </w:r>
        </w:sdtContent>
      </w:sdt>
    </w:p>
    <w:p w14:paraId="500A6BF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4" w:name="_heading=h.46r0co2" w:colFirst="0" w:colLast="0"/>
    <w:bookmarkEnd w:id="1604"/>
    <w:p w14:paraId="3ADDB93A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2"/>
          <w:id w:val="-371460675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6.4 Էթիկական և սոցիալական հետևանքներ</w:t>
          </w:r>
        </w:sdtContent>
      </w:sdt>
    </w:p>
    <w:p w14:paraId="6717CA9F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5" w:name="_heading=h.2lwamvv" w:colFirst="0" w:colLast="0"/>
    <w:bookmarkEnd w:id="1605"/>
    <w:p w14:paraId="16C52CD3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23"/>
          <w:id w:val="-1094621103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6.4.1 Գաղտնիություն և տվյալների կառավարում:</w:t>
          </w:r>
        </w:sdtContent>
      </w:sdt>
    </w:p>
    <w:p w14:paraId="2555662F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4"/>
          <w:id w:val="8777472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- Ուսումնասիրեք էթիկական նկատառումները՝ կապված տվյալների հավաքագրման, օգտագործման և փոխանակման հետ 5G-ով միացված IIoT տեղակայումներում և </w:t>
          </w:r>
          <w:r w:rsidR="0059570A" w:rsidRPr="00DC2830">
            <w:rPr>
              <w:rFonts w:ascii="Sylfaen" w:eastAsia="Tahoma" w:hAnsi="Sylfaen" w:cs="Tahoma"/>
              <w:sz w:val="24"/>
              <w:szCs w:val="24"/>
            </w:rPr>
            <w:lastRenderedPageBreak/>
            <w:t>քննարկեք գաղտնիության, թափանցիկության և հաշվետվողականության կարևորությունը տվյալների կառավարման շրջանակներում:</w:t>
          </w:r>
        </w:sdtContent>
      </w:sdt>
    </w:p>
    <w:p w14:paraId="583DD02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6" w:name="_heading=h.111kx3o" w:colFirst="0" w:colLast="0"/>
    <w:bookmarkEnd w:id="1606"/>
    <w:p w14:paraId="566708B0" w14:textId="77777777" w:rsidR="00E4298E" w:rsidRPr="00DC2830" w:rsidRDefault="00440322">
      <w:pPr>
        <w:pStyle w:val="Heading3"/>
        <w:rPr>
          <w:rFonts w:ascii="Sylfaen" w:eastAsia="Arial" w:hAnsi="Sylfaen" w:cs="Arial"/>
        </w:rPr>
      </w:pPr>
      <w:sdt>
        <w:sdtPr>
          <w:rPr>
            <w:rFonts w:ascii="Sylfaen" w:hAnsi="Sylfaen"/>
          </w:rPr>
          <w:tag w:val="goog_rdk_125"/>
          <w:id w:val="-693531501"/>
        </w:sdtPr>
        <w:sdtEndPr/>
        <w:sdtContent>
          <w:r w:rsidR="0059570A" w:rsidRPr="00DC2830">
            <w:rPr>
              <w:rFonts w:ascii="Sylfaen" w:eastAsia="Tahoma" w:hAnsi="Sylfaen" w:cs="Tahoma"/>
            </w:rPr>
            <w:t>6.4.2 Ազդեցություն աշխատուժի վրա.</w:t>
          </w:r>
        </w:sdtContent>
      </w:sdt>
    </w:p>
    <w:p w14:paraId="49C51B55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6"/>
          <w:id w:val="125463046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 ի հնարավոր ազդեցությունը աշխատուժի վրա, ներառյալ աշխատանքի դերերի, հմտությունների պահանջների և աշխատավայրի դինամիկայի փոփոխությունները և քննարկել աշխատուժի վերապատրաստման, վերապատրաստման և նոր տեխնոլոգիաներին հարմարվելու ռազմավարությունները:</w:t>
          </w:r>
        </w:sdtContent>
      </w:sdt>
    </w:p>
    <w:p w14:paraId="29B66C17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7" w:name="_heading=h.3l18frh" w:colFirst="0" w:colLast="0"/>
    <w:bookmarkEnd w:id="1607"/>
    <w:p w14:paraId="565D6A86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7"/>
          <w:id w:val="-56704123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6.5 Ամփոփում և եզրակացություն </w:t>
          </w:r>
        </w:sdtContent>
      </w:sdt>
    </w:p>
    <w:p w14:paraId="58CC6B0C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3533996E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8"/>
          <w:id w:val="-1603490793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Ամփոփեք 5G-IIoT ինտեգրման հիմնական պատկերացումներն ու հետևանքները արդյունաբերական վերափոխման, տեխնոլոգիաների ընդունման և հասարակության ազդեցության համար:</w:t>
          </w:r>
        </w:sdtContent>
      </w:sdt>
    </w:p>
    <w:p w14:paraId="1791E449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29"/>
          <w:id w:val="16106301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կողմից ներկայացված հնարավորությունների և մարտահրավերների մասին և առաջարկություններ տրամադրեք արդյունաբերական կազմակերպություններին, քաղաքականություն մշակողներին և հետազոտողներին՝ նավարկելու այս զարգացող լանդշաֆտը:</w:t>
          </w:r>
        </w:sdtContent>
      </w:sdt>
    </w:p>
    <w:p w14:paraId="52EF7765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8" w:name="_heading=h.206ipza" w:colFirst="0" w:colLast="0"/>
    <w:bookmarkEnd w:id="1608"/>
    <w:p w14:paraId="47C44458" w14:textId="77777777" w:rsidR="00E4298E" w:rsidRPr="00DC2830" w:rsidRDefault="00440322">
      <w:pPr>
        <w:pStyle w:val="Heading1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0"/>
          <w:id w:val="44420327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 Եզրակացություն </w:t>
          </w:r>
        </w:sdtContent>
      </w:sdt>
    </w:p>
    <w:p w14:paraId="4F7EB7F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09" w:name="_heading=h.4k668n3" w:colFirst="0" w:colLast="0"/>
    <w:bookmarkEnd w:id="1609"/>
    <w:p w14:paraId="4B6449F5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1"/>
          <w:id w:val="63274800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7.1 Հիմնական բացահայտումների ամփոփում </w:t>
          </w:r>
        </w:sdtContent>
      </w:sdt>
    </w:p>
    <w:p w14:paraId="617623ED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0C4D38D5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2"/>
          <w:id w:val="-112121934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Ամփոփեք թեզի հիմնական բացահայտումները և պատկերացումները՝ ընդգծելով յուրաքանչյուր բաժնում քննարկված հիմնական կետերը, ներառյալ.</w:t>
          </w:r>
        </w:sdtContent>
      </w:sdt>
    </w:p>
    <w:p w14:paraId="0989EEEA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3"/>
          <w:id w:val="9196858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և իրերի արդյունաբերական ինտերնետի ակնարկ ( IIoT ):</w:t>
          </w:r>
        </w:sdtContent>
      </w:sdt>
    </w:p>
    <w:p w14:paraId="0B9F4EF1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4"/>
          <w:id w:val="92354324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տեխնիկական ասպեկտները, մարտահրավերները և հնարավորությունները:</w:t>
          </w:r>
        </w:sdtContent>
      </w:sdt>
    </w:p>
    <w:p w14:paraId="79A43569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5"/>
          <w:id w:val="-32581859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- 5G-ով միացված IIoT-ի դեպքերի ուսումնասիրություններ և կիրառություններ տարբեր ոլորտներում:</w:t>
          </w:r>
        </w:sdtContent>
      </w:sdt>
    </w:p>
    <w:p w14:paraId="2BA1F063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6"/>
          <w:id w:val="8674879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Արդյունաբերական վերափոխման համար 5G-IIoT ինտեգրման ապագա ուղղություններն ու հետևանքները:</w:t>
          </w:r>
        </w:sdtContent>
      </w:sdt>
    </w:p>
    <w:p w14:paraId="7E8FC78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10" w:name="_heading=h.2zbgiuw" w:colFirst="0" w:colLast="0"/>
    <w:bookmarkEnd w:id="1610"/>
    <w:p w14:paraId="6CE65D68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7"/>
          <w:id w:val="-133752159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7.2 Ներդրումներ և նշանակություն </w:t>
          </w:r>
        </w:sdtContent>
      </w:sdt>
    </w:p>
    <w:p w14:paraId="5C9A573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280FC8BF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8"/>
          <w:id w:val="-54723014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Քննարկեք թեզի ներդրումը 5G-IIoT ինտեգրման ոլորտում, ներառյալ.</w:t>
          </w:r>
        </w:sdtContent>
      </w:sdt>
    </w:p>
    <w:p w14:paraId="009507FB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39"/>
          <w:id w:val="-116917032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 ցանցերի ինտեգրման հետ կապված տեխնիկական ասպեկտների, մարտահրավերների և հնարավորությունների ըմբռնումը IIoT- ի հետ :</w:t>
          </w:r>
        </w:sdtContent>
      </w:sdt>
    </w:p>
    <w:p w14:paraId="705FCB53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0"/>
          <w:id w:val="1083268851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IIoT-ի դեպքերի վերաբերյալ տարբեր ոլորտներում:</w:t>
          </w:r>
        </w:sdtContent>
      </w:sdt>
    </w:p>
    <w:p w14:paraId="26081043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1"/>
          <w:id w:val="-15954216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ապագա ուղղությունների և հետևանքների բացահայտում արդյունաբերական վերափոխման, տեխնոլոգիաների ընդունման և հասարակության վրա ազդեցության համար:</w:t>
          </w:r>
        </w:sdtContent>
      </w:sdt>
    </w:p>
    <w:p w14:paraId="1E64A8F1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11" w:name="_heading=h.1egqt2p" w:colFirst="0" w:colLast="0"/>
    <w:bookmarkEnd w:id="1611"/>
    <w:p w14:paraId="16B1EDC9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2"/>
          <w:id w:val="1348056784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7.3 Առաջարկություններ </w:t>
          </w:r>
        </w:sdtContent>
      </w:sdt>
    </w:p>
    <w:p w14:paraId="42FBEF64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61BB215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3"/>
          <w:id w:val="-1494399962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Տրամադրել առաջարկություններ արդյունաբերական կազմակերպություններին, քաղաքականություն մշակողներին և հետազոտողներին՝ հիմնվելով թեզի արդյունքների և պատկերացումների վրա, ներառյալ.</w:t>
          </w:r>
        </w:sdtContent>
      </w:sdt>
    </w:p>
    <w:p w14:paraId="7F8BB8E6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4"/>
          <w:id w:val="-1325651460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- 5G-IIoT ինտեգրման հետ կապված մարտահրավերների հաղթահարման և հնարավորությունների հաղթահարման ռազմավարություններ:</w:t>
          </w:r>
        </w:sdtContent>
      </w:sdt>
    </w:p>
    <w:p w14:paraId="2E4157A0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5"/>
          <w:id w:val="-32759743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Արդյունաբերական միջավայրում 5G-ով ապահովված IIoT համակարգերի տեղակայման և շահագործման լավագույն փորձը :</w:t>
          </w:r>
        </w:sdtContent>
      </w:sdt>
    </w:p>
    <w:p w14:paraId="1BCB6992" w14:textId="77777777" w:rsidR="00E4298E" w:rsidRPr="00DC2830" w:rsidRDefault="00440322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6"/>
          <w:id w:val="-152447290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- Հետագա հետազոտությունների և հետախուզման ոլորտներ՝ 5G-IIoT ինտեգրման ոլորտը առաջ մղելու և մնացած բացերն ու մարտահրավերները լուծելու համար:</w:t>
          </w:r>
        </w:sdtContent>
      </w:sdt>
    </w:p>
    <w:p w14:paraId="659DD4B6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bookmarkStart w:id="1612" w:name="_heading=h.3ygebqi" w:colFirst="0" w:colLast="0"/>
    <w:bookmarkEnd w:id="1612"/>
    <w:p w14:paraId="72F63FAD" w14:textId="77777777" w:rsidR="00E4298E" w:rsidRPr="00DC2830" w:rsidRDefault="00440322">
      <w:pPr>
        <w:pStyle w:val="Heading2"/>
        <w:rPr>
          <w:rFonts w:ascii="Sylfaen" w:eastAsia="Arial" w:hAnsi="Sylfaen" w:cs="Arial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7"/>
          <w:id w:val="-1703553076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 xml:space="preserve">7.4 Եզրակացություն </w:t>
          </w:r>
        </w:sdtContent>
      </w:sdt>
    </w:p>
    <w:p w14:paraId="6BF5CFD3" w14:textId="77777777" w:rsidR="00E4298E" w:rsidRPr="00DC2830" w:rsidRDefault="00E4298E">
      <w:pPr>
        <w:spacing w:line="360" w:lineRule="auto"/>
        <w:jc w:val="both"/>
        <w:rPr>
          <w:rFonts w:ascii="Sylfaen" w:eastAsia="Arial" w:hAnsi="Sylfaen" w:cs="Arial"/>
          <w:sz w:val="24"/>
          <w:szCs w:val="24"/>
        </w:rPr>
      </w:pPr>
    </w:p>
    <w:p w14:paraId="5032B4C8" w14:textId="77777777" w:rsidR="00E4298E" w:rsidRPr="00DC2830" w:rsidRDefault="00440322">
      <w:pPr>
        <w:spacing w:line="360" w:lineRule="auto"/>
        <w:jc w:val="both"/>
        <w:rPr>
          <w:rFonts w:ascii="Sylfaen" w:hAnsi="Sylfaen"/>
          <w:sz w:val="24"/>
          <w:szCs w:val="24"/>
        </w:rPr>
      </w:pPr>
      <w:sdt>
        <w:sdtPr>
          <w:rPr>
            <w:rFonts w:ascii="Sylfaen" w:hAnsi="Sylfaen"/>
            <w:sz w:val="24"/>
            <w:szCs w:val="24"/>
          </w:rPr>
          <w:tag w:val="goog_rdk_148"/>
          <w:id w:val="379056599"/>
        </w:sdtPr>
        <w:sdtEndPr/>
        <w:sdtContent>
          <w:r w:rsidR="0059570A" w:rsidRPr="00DC2830">
            <w:rPr>
              <w:rFonts w:ascii="Sylfaen" w:eastAsia="Tahoma" w:hAnsi="Sylfaen" w:cs="Tahoma"/>
              <w:sz w:val="24"/>
              <w:szCs w:val="24"/>
            </w:rPr>
            <w:t>Ավարտեք թեզը` կրկնելով 5G-IIoT ինտեգրման կարևորությունը արդյունաբերական վերափոխման և նորարարության համար և ընդգծելով հնարավոր օգուտներն ու մարտահրավերները, որոնք կապված են արդյունաբերական միջավայրում 5G-ով միացված IIoT համակարգերի տեղակայման և շահագործման հետ: Մտածեք 5G-IIoT ինտեգրման ավելի լայն հետևանքների և սոցիալական ազդեցության մասին և լավատեսություն արտահայտեք Արդյունաբերություն 4.0-ի դարաշրջանում կապված արդյունաբերությունների ապագայի համար:</w:t>
          </w:r>
        </w:sdtContent>
      </w:sdt>
    </w:p>
    <w:p w14:paraId="3F6438CF" w14:textId="77777777" w:rsidR="001D2A07" w:rsidRPr="00DC2830" w:rsidRDefault="001D2A07">
      <w:pPr>
        <w:spacing w:line="360" w:lineRule="auto"/>
        <w:jc w:val="both"/>
        <w:rPr>
          <w:rFonts w:ascii="Sylfaen" w:hAnsi="Sylfaen"/>
          <w:sz w:val="24"/>
          <w:szCs w:val="24"/>
        </w:rPr>
      </w:pPr>
    </w:p>
    <w:sdt>
      <w:sdtPr>
        <w:rPr>
          <w:rFonts w:ascii="Sylfaen" w:eastAsia="Calibri" w:hAnsi="Sylfaen" w:cs="Calibri"/>
          <w:color w:val="auto"/>
          <w:sz w:val="24"/>
          <w:szCs w:val="24"/>
        </w:rPr>
        <w:id w:val="1618102958"/>
        <w:docPartObj>
          <w:docPartGallery w:val="Bibliographies"/>
          <w:docPartUnique/>
        </w:docPartObj>
      </w:sdtPr>
      <w:sdtEndPr/>
      <w:sdtContent>
        <w:p w14:paraId="74BF7689" w14:textId="6E9DCDB4" w:rsidR="00263BA6" w:rsidRPr="00DC2830" w:rsidRDefault="00263BA6">
          <w:pPr>
            <w:pStyle w:val="Heading1"/>
            <w:rPr>
              <w:rFonts w:ascii="Sylfaen" w:hAnsi="Sylfaen" w:cs="Arial"/>
              <w:b/>
              <w:bCs/>
              <w:sz w:val="24"/>
              <w:szCs w:val="24"/>
              <w:lang w:val="hy-AM"/>
            </w:rPr>
          </w:pPr>
          <w:r w:rsidRPr="00DC2830">
            <w:rPr>
              <w:rFonts w:ascii="Sylfaen" w:hAnsi="Sylfaen" w:cs="Arial"/>
              <w:b/>
              <w:bCs/>
              <w:sz w:val="24"/>
              <w:szCs w:val="24"/>
              <w:lang w:val="hy-AM"/>
            </w:rPr>
            <w:t>Օգտագործված գրականության ցանկ</w:t>
          </w:r>
        </w:p>
        <w:sdt>
          <w:sdtPr>
            <w:rPr>
              <w:rFonts w:ascii="Sylfaen" w:hAnsi="Sylfaen"/>
              <w:sz w:val="24"/>
              <w:szCs w:val="24"/>
            </w:rPr>
            <w:id w:val="-573587230"/>
            <w:bibliography/>
          </w:sdtPr>
          <w:sdtEndPr/>
          <w:sdtContent>
            <w:p w14:paraId="1D27F966" w14:textId="77777777" w:rsidR="00DD7E97" w:rsidRDefault="00263BA6">
              <w:pPr>
                <w:rPr>
                  <w:noProof/>
                </w:rPr>
              </w:pPr>
              <w:r w:rsidRPr="00DC2830">
                <w:rPr>
                  <w:rFonts w:ascii="Sylfaen" w:hAnsi="Sylfaen"/>
                  <w:sz w:val="24"/>
                  <w:szCs w:val="24"/>
                </w:rPr>
                <w:fldChar w:fldCharType="begin"/>
              </w:r>
              <w:r w:rsidRPr="00DC2830">
                <w:rPr>
                  <w:rFonts w:ascii="Sylfaen" w:hAnsi="Sylfaen"/>
                  <w:sz w:val="24"/>
                  <w:szCs w:val="24"/>
                </w:rPr>
                <w:instrText xml:space="preserve"> BIBLIOGRAPHY </w:instrText>
              </w:r>
              <w:r w:rsidRPr="00DC2830">
                <w:rPr>
                  <w:rFonts w:ascii="Sylfaen" w:hAnsi="Sylfaen"/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2"/>
              </w:tblGrid>
              <w:tr w:rsidR="00DD7E97" w14:paraId="376C673F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D7F229" w14:textId="742DD3EC" w:rsidR="00DD7E97" w:rsidRDefault="00DD7E97">
                    <w:pPr>
                      <w:pStyle w:val="Bibliography"/>
                      <w:rPr>
                        <w:noProof/>
                        <w:sz w:val="24"/>
                        <w:szCs w:val="24"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720D13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H. Kadia, “TeckNexus,” 16 March 2024. [Առցանց]. Available: https://tecknexus.com/5g-network/5g-networks-know-about-5g.</w:t>
                    </w:r>
                  </w:p>
                </w:tc>
              </w:tr>
              <w:tr w:rsidR="00DD7E97" w14:paraId="0F2EFA26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C1B174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C1999E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A. H. R. P. S. S. R. R. S. Mohd Javaid *, “Upgrading the manufacturing sector via applications of Industrial Internet of Things (IIoT),” </w:t>
                    </w:r>
                    <w:r>
                      <w:rPr>
                        <w:i/>
                        <w:iCs/>
                        <w:noProof/>
                        <w:lang w:val="hy-AM"/>
                      </w:rPr>
                      <w:t xml:space="preserve">Sensors International, </w:t>
                    </w:r>
                    <w:r>
                      <w:rPr>
                        <w:noProof/>
                        <w:lang w:val="hy-AM"/>
                      </w:rPr>
                      <w:t xml:space="preserve">p. 17, September 2021. </w:t>
                    </w:r>
                  </w:p>
                </w:tc>
              </w:tr>
              <w:tr w:rsidR="00DD7E97" w14:paraId="35CCE489" w14:textId="77777777">
                <w:trPr>
                  <w:divId w:val="21156369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3F3CAE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078D84" w14:textId="77777777" w:rsidR="00DD7E97" w:rsidRDefault="00DD7E97">
                    <w:pPr>
                      <w:pStyle w:val="Bibliography"/>
                      <w:rPr>
                        <w:noProof/>
                        <w:lang w:val="hy-AM"/>
                      </w:rPr>
                    </w:pPr>
                    <w:r>
                      <w:rPr>
                        <w:noProof/>
                        <w:lang w:val="hy-AM"/>
                      </w:rPr>
                      <w:t>Rajiv, “RF Page,” 4 July 2023 . [Առցանց]. Available: https://www.rfpage.com/evolution-of-wireless-technologies-1g-to-5g-in-mobile-communication/.</w:t>
                    </w:r>
                  </w:p>
                </w:tc>
              </w:tr>
            </w:tbl>
            <w:p w14:paraId="10681E9C" w14:textId="77777777" w:rsidR="00DD7E97" w:rsidRDefault="00DD7E97">
              <w:pPr>
                <w:divId w:val="2115636928"/>
                <w:rPr>
                  <w:rFonts w:eastAsia="Times New Roman"/>
                  <w:noProof/>
                </w:rPr>
              </w:pPr>
            </w:p>
            <w:p w14:paraId="70335423" w14:textId="1D181A51" w:rsidR="00263BA6" w:rsidRPr="00DC2830" w:rsidRDefault="00263BA6">
              <w:pPr>
                <w:rPr>
                  <w:rFonts w:ascii="Sylfaen" w:hAnsi="Sylfaen"/>
                  <w:sz w:val="24"/>
                  <w:szCs w:val="24"/>
                </w:rPr>
              </w:pPr>
              <w:r w:rsidRPr="00DC2830">
                <w:rPr>
                  <w:rFonts w:ascii="Sylfaen" w:hAnsi="Sylfae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842CAC2" w14:textId="77777777" w:rsidR="001D2A07" w:rsidRPr="00DC2830" w:rsidRDefault="001D2A07">
      <w:pPr>
        <w:spacing w:line="360" w:lineRule="auto"/>
        <w:jc w:val="both"/>
        <w:rPr>
          <w:rFonts w:ascii="Sylfaen" w:eastAsia="Arial" w:hAnsi="Sylfaen" w:cs="Arial"/>
          <w:sz w:val="24"/>
          <w:szCs w:val="24"/>
          <w:lang w:val="en-US"/>
        </w:rPr>
      </w:pPr>
    </w:p>
    <w:sectPr w:rsidR="001D2A07" w:rsidRPr="00DC2830">
      <w:pgSz w:w="11906" w:h="16838"/>
      <w:pgMar w:top="1134" w:right="851" w:bottom="1418" w:left="1701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01" w:author="Derenik Petrosyan" w:date="2024-04-14T22:45:00Z" w:initials="DP">
    <w:p w14:paraId="5F26023E" w14:textId="205BDFB9" w:rsidR="00DF17AC" w:rsidRDefault="00DF17AC">
      <w:pPr>
        <w:pStyle w:val="CommentText"/>
      </w:pPr>
      <w:r>
        <w:rPr>
          <w:rStyle w:val="CommentReference"/>
        </w:rPr>
        <w:annotationRef/>
      </w:r>
      <w:r w:rsidRPr="00DF17AC">
        <w:t>asset</w:t>
      </w:r>
    </w:p>
  </w:comment>
  <w:comment w:id="154" w:author="Derenik Petrosyan" w:date="2024-04-09T19:25:00Z" w:initials="DP">
    <w:p w14:paraId="75CED2FD" w14:textId="77777777" w:rsidR="00164DFA" w:rsidRPr="00EE5E95" w:rsidRDefault="00164DFA" w:rsidP="00164DFA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hyperlink r:id="rId1" w:history="1">
        <w:r w:rsidRPr="00401C14">
          <w:rPr>
            <w:rStyle w:val="Hyperlink"/>
          </w:rPr>
          <w:t>https://www.rfpage.com/evolution-of-wireless-technologies-1g-to-5g-in-mobile-communication/</w:t>
        </w:r>
      </w:hyperlink>
    </w:p>
  </w:comment>
  <w:comment w:id="171" w:author="Derenik Petrosyan" w:date="2024-04-09T19:23:00Z" w:initials="DP">
    <w:p w14:paraId="3372F514" w14:textId="145C1F54" w:rsidR="00C07338" w:rsidRDefault="00C07338" w:rsidP="00C07338">
      <w:pPr>
        <w:pStyle w:val="CommentText"/>
      </w:pPr>
      <w:r>
        <w:rPr>
          <w:rStyle w:val="CommentReference"/>
        </w:rPr>
        <w:annotationRef/>
      </w:r>
      <w:hyperlink r:id="rId2" w:history="1">
        <w:r w:rsidRPr="008E62AC">
          <w:rPr>
            <w:rStyle w:val="Hyperlink"/>
          </w:rPr>
          <w:t>https://www.techrepublic.com/article/brief-history-industrial-iot/</w:t>
        </w:r>
      </w:hyperlink>
    </w:p>
  </w:comment>
  <w:comment w:id="931" w:author="Sargis Sargsyan" w:date="2024-04-10T19:38:00Z" w:initials="SS">
    <w:p w14:paraId="1F420EDA" w14:textId="77777777" w:rsidR="005C094E" w:rsidRPr="00D25005" w:rsidRDefault="005C094E" w:rsidP="005C094E">
      <w:pPr>
        <w:pStyle w:val="CommentText"/>
        <w:rPr>
          <w:lang w:val="hy-AM"/>
        </w:rPr>
      </w:pPr>
      <w:r>
        <w:rPr>
          <w:rStyle w:val="CommentReference"/>
        </w:rPr>
        <w:annotationRef/>
      </w:r>
      <w:r>
        <w:rPr>
          <w:lang w:val="hy-AM"/>
        </w:rPr>
        <w:t xml:space="preserve">Ավելացնել ներածություն մինչև բուն թեմային անցնելը։ </w:t>
      </w:r>
    </w:p>
  </w:comment>
  <w:comment w:id="932" w:author="Sargis Sargsyan" w:date="2024-04-10T19:53:00Z" w:initials="SS">
    <w:p w14:paraId="5A2CA185" w14:textId="77777777" w:rsidR="00D25005" w:rsidRDefault="00D25005" w:rsidP="00D25005">
      <w:pPr>
        <w:pStyle w:val="CommentText"/>
      </w:pPr>
      <w:r>
        <w:rPr>
          <w:rStyle w:val="CommentReference"/>
        </w:rPr>
        <w:annotationRef/>
      </w:r>
      <w:r>
        <w:rPr>
          <w:lang w:val="hy-AM"/>
        </w:rPr>
        <w:t xml:space="preserve">նշել </w:t>
      </w:r>
      <w:r>
        <w:t xml:space="preserve">IoT </w:t>
      </w:r>
      <w:r>
        <w:rPr>
          <w:lang w:val="hy-AM"/>
        </w:rPr>
        <w:t xml:space="preserve">և </w:t>
      </w:r>
      <w:r>
        <w:t xml:space="preserve">IIoT </w:t>
      </w:r>
      <w:r>
        <w:rPr>
          <w:lang w:val="hy-AM"/>
        </w:rPr>
        <w:t xml:space="preserve">հիմնական տարբերությունները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26023E" w15:done="1"/>
  <w15:commentEx w15:paraId="75CED2FD" w15:done="0"/>
  <w15:commentEx w15:paraId="3372F514" w15:done="0"/>
  <w15:commentEx w15:paraId="1F420EDA" w15:done="0"/>
  <w15:commentEx w15:paraId="5A2CA185" w15:paraIdParent="1F420ED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6DB20" w16cex:dateUtc="2024-04-14T18:45:00Z"/>
  <w16cex:commentExtensible w16cex:durableId="1CF33D6B" w16cex:dateUtc="2024-04-09T15:25:00Z"/>
  <w16cex:commentExtensible w16cex:durableId="340CB60C" w16cex:dateUtc="2024-04-09T15:23:00Z"/>
  <w16cex:commentExtensible w16cex:durableId="2E525711" w16cex:dateUtc="2024-04-10T15:38:00Z"/>
  <w16cex:commentExtensible w16cex:durableId="0335AC1D" w16cex:dateUtc="2024-04-10T15:5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26023E" w16cid:durableId="29C6DB20"/>
  <w16cid:commentId w16cid:paraId="75CED2FD" w16cid:durableId="1CF33D6B"/>
  <w16cid:commentId w16cid:paraId="3372F514" w16cid:durableId="340CB60C"/>
  <w16cid:commentId w16cid:paraId="1F420EDA" w16cid:durableId="2E525711"/>
  <w16cid:commentId w16cid:paraId="5A2CA185" w16cid:durableId="0335AC1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76E49" w14:textId="77777777" w:rsidR="00440322" w:rsidRDefault="00440322" w:rsidP="00E57159">
      <w:pPr>
        <w:spacing w:after="0" w:line="240" w:lineRule="auto"/>
      </w:pPr>
      <w:r>
        <w:separator/>
      </w:r>
    </w:p>
  </w:endnote>
  <w:endnote w:type="continuationSeparator" w:id="0">
    <w:p w14:paraId="7C2E9321" w14:textId="77777777" w:rsidR="00440322" w:rsidRDefault="00440322" w:rsidP="00E57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4426FC2-DFF0-4367-8A9D-1B8B4293FA8A}"/>
    <w:embedBold r:id="rId2" w:fontKey="{C032B255-5A45-49EB-ACA6-B7E481D70BD9}"/>
    <w:embedItalic r:id="rId3" w:fontKey="{F36157F5-5360-4445-9035-16BADD01955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1BFB9483-57F7-4913-906D-7E4F322A974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BDFDF36-DD12-4981-A3CE-5CF861CCC701}"/>
    <w:embedItalic r:id="rId6" w:fontKey="{E90F27CE-CB5B-4053-9E70-B44B8B4CFB8B}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  <w:embedRegular r:id="rId7" w:fontKey="{12504691-3109-4A6C-8054-907AFE5F1AF2}"/>
    <w:embedBold r:id="rId8" w:fontKey="{F6586C57-1349-4779-BF9B-E9D6E5138FDC}"/>
    <w:embedItalic r:id="rId9" w:fontKey="{723DB22D-0295-4736-8E49-4E1D6CF32B67}"/>
    <w:embedBoldItalic r:id="rId10" w:fontKey="{02CEB775-372A-4D6D-A7B1-7EAF1D3ED7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5FC0B474-8277-499D-BEBF-8BA1A7B1948D}"/>
    <w:embedBold r:id="rId12" w:fontKey="{2B513C13-1C23-4564-8FFF-D5A5882491B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1482A472-A391-4710-9021-67C6C41D10C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62C9E55B-29DB-4A45-8A0F-1A1AC0668937}"/>
    <w:embedBold r:id="rId15" w:fontKey="{B3B40FE7-6F6E-4696-BBD5-37D1505F2E5F}"/>
    <w:embedBoldItalic r:id="rId16" w:fontKey="{22EAADBA-9CEC-4401-B858-947638C8D833}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7" w:fontKey="{8F7031E1-6687-4033-B930-83EC7B5D8EE0}"/>
    <w:embedBold r:id="rId18" w:fontKey="{F2967C98-0431-41EC-A992-AC8555B7554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7C675" w14:textId="77777777" w:rsidR="00440322" w:rsidRDefault="00440322" w:rsidP="00E57159">
      <w:pPr>
        <w:spacing w:after="0" w:line="240" w:lineRule="auto"/>
      </w:pPr>
      <w:r>
        <w:separator/>
      </w:r>
    </w:p>
  </w:footnote>
  <w:footnote w:type="continuationSeparator" w:id="0">
    <w:p w14:paraId="48E3BCEE" w14:textId="77777777" w:rsidR="00440322" w:rsidRDefault="00440322" w:rsidP="00E57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B53A3"/>
    <w:multiLevelType w:val="multilevel"/>
    <w:tmpl w:val="BA8AF3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1BC3"/>
    <w:multiLevelType w:val="multilevel"/>
    <w:tmpl w:val="7E982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287790"/>
    <w:multiLevelType w:val="multilevel"/>
    <w:tmpl w:val="27EE18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44D48"/>
    <w:multiLevelType w:val="multilevel"/>
    <w:tmpl w:val="1D6058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142660"/>
    <w:multiLevelType w:val="multilevel"/>
    <w:tmpl w:val="CCDA3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393A79"/>
    <w:multiLevelType w:val="multilevel"/>
    <w:tmpl w:val="F4CCFE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A74B66"/>
    <w:multiLevelType w:val="multilevel"/>
    <w:tmpl w:val="780CE5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A139E"/>
    <w:multiLevelType w:val="multilevel"/>
    <w:tmpl w:val="92F2E4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4273D"/>
    <w:multiLevelType w:val="multilevel"/>
    <w:tmpl w:val="337464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572FB6"/>
    <w:multiLevelType w:val="multilevel"/>
    <w:tmpl w:val="185247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1E10A4"/>
    <w:multiLevelType w:val="multilevel"/>
    <w:tmpl w:val="0EB6B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0"/>
  </w:num>
  <w:num w:numId="2">
    <w:abstractNumId w:val="8"/>
  </w:num>
  <w:num w:numId="3">
    <w:abstractNumId w:val="9"/>
  </w:num>
  <w:num w:numId="4">
    <w:abstractNumId w:val="6"/>
  </w:num>
  <w:num w:numId="5">
    <w:abstractNumId w:val="0"/>
  </w:num>
  <w:num w:numId="6">
    <w:abstractNumId w:val="5"/>
  </w:num>
  <w:num w:numId="7">
    <w:abstractNumId w:val="4"/>
  </w:num>
  <w:num w:numId="8">
    <w:abstractNumId w:val="2"/>
  </w:num>
  <w:num w:numId="9">
    <w:abstractNumId w:val="7"/>
  </w:num>
  <w:num w:numId="10">
    <w:abstractNumId w:val="1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renik Petrosyan">
    <w15:presenceInfo w15:providerId="Windows Live" w15:userId="55242f20ad5ff820"/>
  </w15:person>
  <w15:person w15:author="Sargis Sargsyan">
    <w15:presenceInfo w15:providerId="Windows Live" w15:userId="175aa0e7be5953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98E"/>
    <w:rsid w:val="000233F1"/>
    <w:rsid w:val="000B2C74"/>
    <w:rsid w:val="000F00DF"/>
    <w:rsid w:val="000F4995"/>
    <w:rsid w:val="00164DFA"/>
    <w:rsid w:val="001803F9"/>
    <w:rsid w:val="00191646"/>
    <w:rsid w:val="001B5FE3"/>
    <w:rsid w:val="001D2A07"/>
    <w:rsid w:val="002165CC"/>
    <w:rsid w:val="00263BA6"/>
    <w:rsid w:val="00296C59"/>
    <w:rsid w:val="002D6339"/>
    <w:rsid w:val="0030539B"/>
    <w:rsid w:val="00345BBA"/>
    <w:rsid w:val="003727EC"/>
    <w:rsid w:val="003B4B45"/>
    <w:rsid w:val="003E5135"/>
    <w:rsid w:val="00402A57"/>
    <w:rsid w:val="00427A06"/>
    <w:rsid w:val="00440322"/>
    <w:rsid w:val="00461AD7"/>
    <w:rsid w:val="0046672F"/>
    <w:rsid w:val="00474608"/>
    <w:rsid w:val="004B4847"/>
    <w:rsid w:val="005628DA"/>
    <w:rsid w:val="0059570A"/>
    <w:rsid w:val="005C094E"/>
    <w:rsid w:val="005C681F"/>
    <w:rsid w:val="00605B84"/>
    <w:rsid w:val="006210B6"/>
    <w:rsid w:val="00672CA2"/>
    <w:rsid w:val="00692F01"/>
    <w:rsid w:val="006C3772"/>
    <w:rsid w:val="006E64E5"/>
    <w:rsid w:val="00716079"/>
    <w:rsid w:val="00750985"/>
    <w:rsid w:val="00771F30"/>
    <w:rsid w:val="00803FF1"/>
    <w:rsid w:val="00815611"/>
    <w:rsid w:val="008744AC"/>
    <w:rsid w:val="008800AD"/>
    <w:rsid w:val="008A19CE"/>
    <w:rsid w:val="008A771E"/>
    <w:rsid w:val="008D6B65"/>
    <w:rsid w:val="00914079"/>
    <w:rsid w:val="00981B53"/>
    <w:rsid w:val="00984C8F"/>
    <w:rsid w:val="009B0ECF"/>
    <w:rsid w:val="009C238D"/>
    <w:rsid w:val="009C62F6"/>
    <w:rsid w:val="009E23B2"/>
    <w:rsid w:val="00A6677D"/>
    <w:rsid w:val="00A858DE"/>
    <w:rsid w:val="00A86B5E"/>
    <w:rsid w:val="00AC365F"/>
    <w:rsid w:val="00AE7C3D"/>
    <w:rsid w:val="00B37E27"/>
    <w:rsid w:val="00B737E0"/>
    <w:rsid w:val="00BD3520"/>
    <w:rsid w:val="00BE2658"/>
    <w:rsid w:val="00C07338"/>
    <w:rsid w:val="00C45B09"/>
    <w:rsid w:val="00C65A52"/>
    <w:rsid w:val="00C904BE"/>
    <w:rsid w:val="00CC4FDE"/>
    <w:rsid w:val="00D21AFD"/>
    <w:rsid w:val="00D25005"/>
    <w:rsid w:val="00D27701"/>
    <w:rsid w:val="00D7758C"/>
    <w:rsid w:val="00D815A7"/>
    <w:rsid w:val="00DC2830"/>
    <w:rsid w:val="00DD2B84"/>
    <w:rsid w:val="00DD7E97"/>
    <w:rsid w:val="00DE68FA"/>
    <w:rsid w:val="00DF17AC"/>
    <w:rsid w:val="00E03FA8"/>
    <w:rsid w:val="00E15A00"/>
    <w:rsid w:val="00E4298E"/>
    <w:rsid w:val="00E44C92"/>
    <w:rsid w:val="00E44DD9"/>
    <w:rsid w:val="00E57159"/>
    <w:rsid w:val="00EE5E95"/>
    <w:rsid w:val="00F142CB"/>
    <w:rsid w:val="00FC3AEB"/>
    <w:rsid w:val="00FD7CA1"/>
    <w:rsid w:val="00FE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3EF7E"/>
  <w15:docId w15:val="{269007F3-E934-4A82-B264-357B38329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C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0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va-legacy-e-listitem">
    <w:name w:val="nova-legacy-e-list__item"/>
    <w:basedOn w:val="Normal"/>
    <w:rsid w:val="00D57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D57109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710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710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71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57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10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0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3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347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4CB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CB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4CB1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C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CB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A03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03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03B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5352"/>
  </w:style>
  <w:style w:type="paragraph" w:styleId="Caption">
    <w:name w:val="caption"/>
    <w:basedOn w:val="Normal"/>
    <w:next w:val="Normal"/>
    <w:uiPriority w:val="35"/>
    <w:semiHidden/>
    <w:unhideWhenUsed/>
    <w:qFormat/>
    <w:rsid w:val="00B053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F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normaltextrun">
    <w:name w:val="normaltextrun"/>
    <w:basedOn w:val="DefaultParagraphFont"/>
    <w:rsid w:val="009E23B2"/>
  </w:style>
  <w:style w:type="character" w:customStyle="1" w:styleId="contentcontrolboundarysink">
    <w:name w:val="contentcontrolboundarysink"/>
    <w:basedOn w:val="DefaultParagraphFont"/>
    <w:rsid w:val="009E23B2"/>
  </w:style>
  <w:style w:type="paragraph" w:customStyle="1" w:styleId="msonormal0">
    <w:name w:val="msonormal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aragraph">
    <w:name w:val="paragraph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wacimagegroupcontainer">
    <w:name w:val="wacimagegroupcontainer"/>
    <w:basedOn w:val="DefaultParagraphFont"/>
    <w:rsid w:val="009C238D"/>
  </w:style>
  <w:style w:type="character" w:customStyle="1" w:styleId="wacimagecontainer">
    <w:name w:val="wacimagecontainer"/>
    <w:basedOn w:val="DefaultParagraphFont"/>
    <w:rsid w:val="009C238D"/>
  </w:style>
  <w:style w:type="character" w:customStyle="1" w:styleId="textrun">
    <w:name w:val="textrun"/>
    <w:basedOn w:val="DefaultParagraphFont"/>
    <w:rsid w:val="009C238D"/>
  </w:style>
  <w:style w:type="character" w:customStyle="1" w:styleId="contentcontrol">
    <w:name w:val="contentcontrol"/>
    <w:basedOn w:val="DefaultParagraphFont"/>
    <w:rsid w:val="009C238D"/>
  </w:style>
  <w:style w:type="character" w:customStyle="1" w:styleId="fieldrange">
    <w:name w:val="fieldrange"/>
    <w:basedOn w:val="DefaultParagraphFont"/>
    <w:rsid w:val="009C238D"/>
  </w:style>
  <w:style w:type="character" w:customStyle="1" w:styleId="eop">
    <w:name w:val="eop"/>
    <w:basedOn w:val="DefaultParagraphFont"/>
    <w:rsid w:val="009C238D"/>
  </w:style>
  <w:style w:type="paragraph" w:customStyle="1" w:styleId="outlineelement">
    <w:name w:val="outlineelement"/>
    <w:basedOn w:val="Normal"/>
    <w:rsid w:val="009C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nebreakblob">
    <w:name w:val="linebreakblob"/>
    <w:basedOn w:val="DefaultParagraphFont"/>
    <w:rsid w:val="009C238D"/>
  </w:style>
  <w:style w:type="character" w:customStyle="1" w:styleId="scxw112907714">
    <w:name w:val="scxw112907714"/>
    <w:basedOn w:val="DefaultParagraphFont"/>
    <w:rsid w:val="009C238D"/>
  </w:style>
  <w:style w:type="character" w:customStyle="1" w:styleId="wacimageborder">
    <w:name w:val="wacimageborder"/>
    <w:basedOn w:val="DefaultParagraphFont"/>
    <w:rsid w:val="009C238D"/>
  </w:style>
  <w:style w:type="character" w:styleId="CommentReference">
    <w:name w:val="annotation reference"/>
    <w:basedOn w:val="DefaultParagraphFont"/>
    <w:uiPriority w:val="99"/>
    <w:semiHidden/>
    <w:unhideWhenUsed/>
    <w:rsid w:val="00C073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73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73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338"/>
    <w:rPr>
      <w:b/>
      <w:bCs/>
      <w:sz w:val="20"/>
      <w:szCs w:val="20"/>
    </w:rPr>
  </w:style>
  <w:style w:type="character" w:customStyle="1" w:styleId="ztplmc">
    <w:name w:val="ztplmc"/>
    <w:basedOn w:val="DefaultParagraphFont"/>
    <w:rsid w:val="00EE5E95"/>
  </w:style>
  <w:style w:type="character" w:customStyle="1" w:styleId="hwtze">
    <w:name w:val="hwtze"/>
    <w:basedOn w:val="DefaultParagraphFont"/>
    <w:rsid w:val="00EE5E95"/>
  </w:style>
  <w:style w:type="character" w:customStyle="1" w:styleId="rynqvb">
    <w:name w:val="rynqvb"/>
    <w:basedOn w:val="DefaultParagraphFont"/>
    <w:rsid w:val="00EE5E95"/>
  </w:style>
  <w:style w:type="paragraph" w:styleId="Header">
    <w:name w:val="header"/>
    <w:basedOn w:val="Normal"/>
    <w:link w:val="Head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159"/>
  </w:style>
  <w:style w:type="paragraph" w:styleId="Footer">
    <w:name w:val="footer"/>
    <w:basedOn w:val="Normal"/>
    <w:link w:val="FooterChar"/>
    <w:uiPriority w:val="99"/>
    <w:unhideWhenUsed/>
    <w:rsid w:val="00E57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159"/>
  </w:style>
  <w:style w:type="paragraph" w:styleId="Revision">
    <w:name w:val="Revision"/>
    <w:hidden/>
    <w:uiPriority w:val="99"/>
    <w:semiHidden/>
    <w:rsid w:val="00E5715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techrepublic.com/article/brief-history-industrial-iot/" TargetMode="External"/><Relationship Id="rId1" Type="http://schemas.openxmlformats.org/officeDocument/2006/relationships/hyperlink" Target="https://www.rfpage.com/evolution-of-wireless-technologies-1g-to-5g-in-mobile-communication/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microsoft.com/office/2011/relationships/commentsExtended" Target="commentsExtended.xml"/><Relationship Id="rId17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twf5SvEfYL/WFgsr0R5EtPlCAg==">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DWgudWlqdDQyNDNzdDYyCWguMmRsb2x5YjgAciExdkRkaTJXVTFlTzR1N2duUjNKc2N6WG8tVmNCRDBwLX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Hem24</b:Tag>
    <b:SourceType>DocumentFromInternetSite</b:SourceType>
    <b:Guid>{13CDB3BC-499C-49D5-A5E2-5BC29582E235}</b:Guid>
    <b:Author>
      <b:Author>
        <b:NameList>
          <b:Person>
            <b:Last>Kadia</b:Last>
            <b:First>Hema</b:First>
          </b:Person>
        </b:NameList>
      </b:Author>
    </b:Author>
    <b:Title>TeckNexus</b:Title>
    <b:Year>2024</b:Year>
    <b:Month> March</b:Month>
    <b:Day>16</b:Day>
    <b:URL>https://tecknexus.com/5g-network/5g-networks-know-about-5g</b:URL>
    <b:RefOrder>1</b:RefOrder>
  </b:Source>
  <b:Source>
    <b:Tag>Moh21</b:Tag>
    <b:SourceType>JournalArticle</b:SourceType>
    <b:Guid>{6C38CC6B-8207-481D-A709-C72D4F98A5B3}</b:Guid>
    <b:Title>Upgrading the manufacturing sector via applications of Industrial Internet of Things (IIoT)</b:Title>
    <b:Year>2021</b:Year>
    <b:Month>September</b:Month>
    <b:URL>https://www.researchgate.net/publication/354877289</b:URL>
    <b:Author>
      <b:Author>
        <b:NameList>
          <b:Person>
            <b:Last>Mohd Javaid *</b:Last>
            <b:First>Abid</b:First>
            <b:Middle>Haleem, Ravi Pratap Singh, Shanay Rab, Rajiv Suman</b:Middle>
          </b:Person>
        </b:NameList>
      </b:Author>
    </b:Author>
    <b:JournalName>Sensors International</b:JournalName>
    <b:Pages>17</b:Pages>
    <b:DOI>10.1016/j.sintl.2021.100129</b:DOI>
    <b:RefOrder>2</b:RefOrder>
  </b:Source>
  <b:Source>
    <b:Tag>Raj23</b:Tag>
    <b:SourceType>DocumentFromInternetSite</b:SourceType>
    <b:Guid>{0F6B5BF0-BE96-45ED-A144-A5C35249EB57}</b:Guid>
    <b:Title>RF Page</b:Title>
    <b:Year> 2023 </b:Year>
    <b:Month> July</b:Month>
    <b:Day>4</b:Day>
    <b:URL>https://www.rfpage.com/evolution-of-wireless-technologies-1g-to-5g-in-mobile-communication/</b:URL>
    <b:Author>
      <b:Author>
        <b:NameList>
          <b:Person>
            <b:Last>Rajiv</b:La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4B68D3-F0ED-43EA-B9F0-4A3C8901E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30</Pages>
  <Words>7124</Words>
  <Characters>40610</Characters>
  <Application>Microsoft Office Word</Application>
  <DocSecurity>0</DocSecurity>
  <Lines>338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ICNT IChPh</dc:creator>
  <cp:lastModifiedBy>Derenik Petrosyan</cp:lastModifiedBy>
  <cp:revision>25</cp:revision>
  <dcterms:created xsi:type="dcterms:W3CDTF">2024-04-10T13:19:00Z</dcterms:created>
  <dcterms:modified xsi:type="dcterms:W3CDTF">2024-04-14T19:08:00Z</dcterms:modified>
</cp:coreProperties>
</file>