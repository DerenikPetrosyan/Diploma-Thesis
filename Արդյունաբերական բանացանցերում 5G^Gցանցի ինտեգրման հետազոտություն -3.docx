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 w:rsidP="00DD626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hAnsi="Sylfaen"/>
          <w:sz w:val="24"/>
          <w:szCs w:val="24"/>
        </w:rPr>
        <w:id w:val="-683049050"/>
        <w:docPartObj>
          <w:docPartGallery w:val="Table of Contents"/>
          <w:docPartUnique/>
        </w:docPartObj>
      </w:sdtPr>
      <w:sdtEndPr/>
      <w:sdtContent>
        <w:p w14:paraId="71380DDC" w14:textId="77777777" w:rsidR="00E4298E" w:rsidRPr="00DC2830" w:rsidRDefault="0059570A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left" w:pos="440"/>
                  <w:tab w:val="right" w:leader="dot" w:pos="9344"/>
                </w:tabs>
                <w:spacing w:after="100"/>
              </w:pPr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r w:rsidR="0031394C">
            <w:fldChar w:fldCharType="begin"/>
          </w:r>
          <w:r w:rsidR="0031394C">
            <w:instrText xml:space="preserve"> HYPERLINK \l "_heading=h.gjdgxs" \h </w:instrText>
          </w:r>
          <w:r w:rsidR="0031394C">
            <w:fldChar w:fldCharType="separate"/>
          </w:r>
          <w:r w:rsidRPr="00DC2830">
            <w:rPr>
              <w:rFonts w:ascii="Sylfaen" w:eastAsia="Arial" w:hAnsi="Sylfaen" w:cs="Arial"/>
              <w:b/>
              <w:color w:val="000000"/>
              <w:sz w:val="24"/>
              <w:szCs w:val="24"/>
            </w:rPr>
            <w:t>1.</w:t>
          </w:r>
          <w:r w:rsidR="0031394C">
            <w:rPr>
              <w:rFonts w:ascii="Sylfaen" w:eastAsia="Arial" w:hAnsi="Sylfaen" w:cs="Arial"/>
              <w:b/>
              <w:color w:val="000000"/>
              <w:sz w:val="24"/>
              <w:szCs w:val="24"/>
            </w:rPr>
            <w:fldChar w:fldCharType="end"/>
          </w:r>
          <w:r w:rsidR="0031394C">
            <w:fldChar w:fldCharType="begin"/>
          </w:r>
          <w:r w:rsidR="0031394C">
            <w:instrText xml:space="preserve"> HYPERLINK \l "_heading=h.gjdgxs" \h </w:instrText>
          </w:r>
          <w:r w:rsidR="0031394C">
            <w:fldChar w:fldCharType="separate"/>
          </w:r>
          <w:r w:rsidRPr="00DC2830">
            <w:rPr>
              <w:rFonts w:ascii="Sylfaen" w:hAnsi="Sylfaen"/>
              <w:color w:val="000000"/>
              <w:sz w:val="24"/>
              <w:szCs w:val="24"/>
            </w:rPr>
            <w:tab/>
          </w:r>
          <w:r w:rsidR="0031394C"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PAGEREF _heading=h.gjdgxs \h </w:instrText>
          </w:r>
          <w:r w:rsidRPr="00DC2830">
            <w:rPr>
              <w:rFonts w:ascii="Sylfaen" w:hAnsi="Sylfaen"/>
              <w:sz w:val="24"/>
              <w:szCs w:val="24"/>
            </w:rPr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sdt>
            <w:sdtPr>
              <w:rPr>
                <w:rFonts w:ascii="Sylfaen" w:hAnsi="Sylfaen"/>
                <w:sz w:val="24"/>
                <w:szCs w:val="24"/>
              </w:rPr>
              <w:tag w:val="goog_rdk_0"/>
              <w:id w:val="-1404522359"/>
            </w:sdtPr>
            <w:sdtEndPr/>
            <w:sdtContent>
              <w:r w:rsidRPr="00DC2830">
                <w:rPr>
                  <w:rFonts w:ascii="Sylfaen" w:eastAsia="Tahoma" w:hAnsi="Sylfaen" w:cs="Tahoma"/>
                  <w:b/>
                  <w:color w:val="000000"/>
                  <w:sz w:val="24"/>
                  <w:szCs w:val="24"/>
                </w:rPr>
                <w:t>Ներածություն</w:t>
              </w:r>
            </w:sdtContent>
          </w:sdt>
          <w:r w:rsidRPr="00DC2830">
            <w:rPr>
              <w:rFonts w:ascii="Sylfaen" w:hAnsi="Sylfaen"/>
              <w:color w:val="000000"/>
              <w:sz w:val="24"/>
              <w:szCs w:val="24"/>
            </w:rPr>
            <w:tab/>
            <w:t>3</w:t>
          </w: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  <w:p w14:paraId="0E78956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"_heading=h.30j0zll"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 Գրական ակնարկ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"_heading=h.30j0zll"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43085A39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"_heading=h.1fob9te"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2.1 Անլար կապի տեխնոլոգիաների էվոլյուցիան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"_heading=h.1fob9te"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27A1353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"_heading=h.3znysh7"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2.2 Իրերի արդյունաբերական ինտերնետի առաջացումը ( IIoT )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"_heading=h.3znysh7"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0443018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"_heading=h.2et92p0"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2.3 Հիմնական հասկացություններ և մարտահրավերներ 5G-IIoT ինտեգրման մեջ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"_heading=h.2et92p0"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2F5D380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"_heading=h.tyjcwt"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2.4 5G-IIoT ինտեգրման հնարավորություններն ու առավելությունները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</w:instrText>
          </w:r>
          <w:r>
            <w:instrText xml:space="preserve">HYPERLINK \l "_heading=h.tyjcwt"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4BBF939D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"_heading=h.3dy6vkm"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2.5 Դեպքերի ուսումնասիրություն և օգտագործման դեպքեր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"_heading=h.3dy6vkm"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F8EDE2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"_heading=h.1t3h5sf"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2.6 Ամփոփում և բացերի վերլուծություն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</w:instrText>
          </w:r>
          <w:r>
            <w:instrText xml:space="preserve">HYPERLINK \l "_heading=h.1t3h5sf"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6EC67A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"_heading=h.4d34og8"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3. 5G-IIoT ինտեգրման տեխնիկական ասպեկտները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"_heading=h.4d34og8"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650B546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1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"_heading=h.2s8eyo1"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3.1 5G տեխնոլոգիայի հիմնական գործառույթները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"_heading=h.2s8eyo1"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41472F59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1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"_heading=h.17dp8vu"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3.2 Տեխնիկական նկատառումներ 5G-IIoT ինտեգրման համար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"_heading=h.17dp8vu"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2F038E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1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"_heading=h.3rdcrjn"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3.3 Ցանցի ճարտարապետության և տեղակայման նկատառումներ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"_heading=h.3rdcrjn"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9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4C3F260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1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"_heading=h.26in1rg"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3.4 Վիզուալիզացիա և նկարազարդում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"_heading=h.26in1rg"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C361B66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1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"_heading=h.lnxbz9"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 5G-IIoT ինտեգրման մարտահրավերներն ու հնարավորությունները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"_heading=h.lnxbz9"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2C5FFAF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1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"_heading=h.35nkun2"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4.1 Մարտահրավերներ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"_heading=h.35nkun2"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0EE981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1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"_heading=h.1ksv4uv"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4.1.1 Ենթակառուցվածքային ներդրումներ.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"_heading=h.1ksv4uv"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C4CA68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1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"_heading=h.44sinio"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4.1.2 Փոխգործունակության խնդիրներ: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"_heading=h.44sinio"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39E826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1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"_heading=h.2jxsxqh"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4.1.3 Անվտանգության մտահոգություններ.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"_heading=h.2jxsxqh"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10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2FCB98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1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"_heading=h.z337ya"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4.1.4 Տվյալների կառավարում և վերլուծություն: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"_heading=h.z337ya"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46728CC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"_heading=h.3j2qqm3"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4.1.5 Կարգավորման և Համապատասխանության հարցեր.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"_heading=h.3j2qqm3"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494D408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2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"_heading=h.1y810tw"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4.2 Հնարավորություններ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"_heading=h.1y810tw"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C96FA0A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"_heading=h.4i7ojhp"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4.2.1 Բարելավված միացում: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</w:instrText>
          </w:r>
          <w:r>
            <w:instrText xml:space="preserve">NK \l "_heading=h.4i7ojhp"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703483F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"_heading=h.2xcytpi"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4.2.2 Իրական ժամանակում որոշումների կայացում.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"_heading=h.2xcytpi"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43F760F8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"_heading=h.1ci93xb"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4.2.3 Ընդլայնված ավտոմատացում: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</w:instrText>
          </w:r>
          <w:r>
            <w:instrText xml:space="preserve">eading=h.1ci93xb"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11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44FD9E5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lastRenderedPageBreak/>
            <w:fldChar w:fldCharType="begin"/>
          </w:r>
          <w:r>
            <w:instrText xml:space="preserve"> HYPERLINK \l "_heading=h.3whwml4"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4.2.4 Նորարար օգտագործման դեպքեր: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"_heading=h.3whwml4"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666EAD4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"_heading=h.2bn6wsx"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4.2.5 Ընդարձակություն և ճկունություն: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"_heading=h.2bn6w</w:instrText>
          </w:r>
          <w:r>
            <w:instrText xml:space="preserve">sx"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54B892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2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"_heading=h.qsh70q"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"_heading=h.qsh70q"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DDA6C19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2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"_heading=h.3as4poj"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5.1 Արտադրական արդյունաբերություն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"_heading=h.3as4poj"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F71D260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2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"_heading=h.1pxezwc"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5.1.1 Կանխատեսող սպասարկում: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"_heading=h.1pxezwc"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CA077C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"_heading=h.49x2ik5"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5.1.2 Խելացի գործարաններ: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"_heading=h.49x2ik5"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12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320E5E3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3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"_heading=h.2p2csry"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5.2 Տրանսպորտային արդյունաբերություն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"_heading=h.2p2csry"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0201D51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"_heading=h.147n2zr"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5.2.1 Ինքնավար Տրանսպորտ 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</w:instrText>
          </w:r>
          <w:r>
            <w:instrText xml:space="preserve">eading=h.147n2zr"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B117CF8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"_heading=h.3o7alnk"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5.2.2 Նավատորմի կառավարում: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"_heading=h.3o7alnk"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8F44069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3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"_heading=h.23ckvvd"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5.3 Առողջապահության արդյունաբերություն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"_heading=h.23ckvvd" </w:instrText>
          </w:r>
          <w:r>
            <w:instrText xml:space="preserve">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D57E1F8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"_heading=h.ihv636"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5.3.1 Հեռավոր հիվանդի մոնիտորինգ 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"_heading=h.ihv636"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F84E18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"_heading=h.32hioqz"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5.3.2 Հեռաբժշկություն: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"_heading=h.32hioqz"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13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7CCCA64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3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"_heading=h.1hmsyys"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5.4 Էներգետիկ արդյունաբերություն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"_heading=h.1hmsyys"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67D29B5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"_heading=h.41mghml"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5.4.1 Խելացի ցանցեր: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"_heading=h.41mghml"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AB5D441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3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"_heading=h.2grqrue"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5.4.2 Ակտիվների կառավարում: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"_heading=h.2grqrue"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C9C90BD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4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"_heading=h.vx1227"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5.5 Ամփոփում և վերլուծություն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"_heading=h.vx</w:instrText>
          </w:r>
          <w:r>
            <w:instrText xml:space="preserve">1227"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D69754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4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"_heading=h.3fwokq0"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 5G-IIoT ինտեգրման ապագա ուղղություններն ու հետևանքները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"_heading=h.3fwokq0"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1C6189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4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"_heading=h.1v1yuxt"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6.1 Զարգացող տեխնոլոգիաներ և միտումներ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</w:instrText>
          </w:r>
          <w:r>
            <w:instrText xml:space="preserve">ading=h.1v1yuxt"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7AA17DE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4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"_heading=h.4f1mdlm"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6.1.1 Եզրային հաշվարկ: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"_heading=h.4f1mdlm"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14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36296A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4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"_heading=h.2u6wntf"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6.1.2 AI և մեքենայական ուսուցում 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"_heading=h.2u6wntf"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839AFC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4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"_heading=h.19c6y18"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6.2 Արդյունաբերական տրանսֆորմացիայի հետևանքները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"_heading=h.19c6y18"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819207D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4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"_heading=h.3tbugp1"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6.2.1 Թվային փոխակերպում: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</w:instrText>
          </w:r>
          <w:r>
            <w:instrText xml:space="preserve">l "_heading=h.3tbugp1"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70021EA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4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"_heading=h.28h4qwu"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6.2.2 Բիզնես մոդելներ և արժեքային շղթաներ.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"_heading=h.28h4qwu"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B220B4B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4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"_heading=h.nmf14n"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6.3 Մարտահրավերներ և նկատառումներ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</w:instrText>
          </w:r>
          <w:r>
            <w:instrText xml:space="preserve">g=h.nmf14n"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417E455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4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"_heading=h.37m2jsg"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6.3.1 Կիբերանվտանգություն: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"_heading=h.37m2jsg"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15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39F718A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5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lastRenderedPageBreak/>
            <w:fldChar w:fldCharType="begin"/>
          </w:r>
          <w:r>
            <w:instrText xml:space="preserve"> HYPERLINK \l "_heading=h.1mrcu09"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6.3.2 Կարգավորող շրջանակներ.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"_heading=h.1mrcu09"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6D37ABF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"_heading=h.46r0co2"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6.4 Էթիկական և սոցիալական հետևանքներ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"_heading=h.46r0co2"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A18D364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5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"_heading=h.2lwamvv"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6.4.1 Գաղտնիություն և տվյալների կառավարում: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"_heading=h.2lwamvv"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057293A6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rFonts w:ascii="Sylfaen" w:hAnsi="Sylfaen"/>
              <w:color w:val="000000"/>
              <w:sz w:val="24"/>
              <w:szCs w:val="24"/>
            </w:rPr>
            <w:pPrChange w:id="5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r>
            <w:fldChar w:fldCharType="begin"/>
          </w:r>
          <w:r>
            <w:instrText xml:space="preserve"> HYPERLINK \l "_heading=h.111kx3o"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>6.4.2 Ազդեցություն աշխատուժի վրա.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"_heading=h.111kx3o"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797057F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"_heading=h.3l18frh"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6.5 Ամփոփում և եզրակացություն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</w:instrText>
          </w:r>
          <w:r>
            <w:instrText xml:space="preserve">NK \l "_heading=h.3l18frh"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16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17BAA9D6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5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"_heading=h.206ipza"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7. Եզրակացություն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"_heading=h.206ipza"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6F124244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"_heading=h.4k668n3"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7.1 Հիմնական բացահայտումների ամփոփում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"_heading=h.4k668n3" \</w:instrText>
          </w:r>
          <w:r>
            <w:instrText xml:space="preserve">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2A852E81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"_heading=h.2zbgiuw"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7.2 Ներդրումներ և նշանակություն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"_heading=h.2zbgiuw"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5255D1D2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"_heading=h.1egqt2p"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7.3 Առաջարկություններ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"_heading=h.1egqt2p"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17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415F3FA7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rFonts w:ascii="Sylfaen" w:hAnsi="Sylfaen"/>
              <w:color w:val="000000"/>
              <w:sz w:val="24"/>
              <w:szCs w:val="24"/>
            </w:rPr>
            <w:pPrChange w:id="5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r>
            <w:fldChar w:fldCharType="begin"/>
          </w:r>
          <w:r>
            <w:instrText xml:space="preserve"> HYPERLINK \l "_headi</w:instrText>
          </w:r>
          <w:r>
            <w:instrText xml:space="preserve">ng=h.3ygebqi" \h </w:instrText>
          </w:r>
          <w:r>
            <w:fldChar w:fldCharType="separate"/>
          </w:r>
          <w:r w:rsidR="0059570A" w:rsidRPr="00DC2830">
            <w:rPr>
              <w:rFonts w:ascii="Sylfaen" w:eastAsia="Arial" w:hAnsi="Sylfaen" w:cs="Arial"/>
              <w:color w:val="000000"/>
              <w:sz w:val="24"/>
              <w:szCs w:val="24"/>
            </w:rPr>
            <w:t xml:space="preserve">7.4 Եզրակացություն </w:t>
          </w:r>
          <w:r>
            <w:rPr>
              <w:rFonts w:ascii="Sylfaen" w:eastAsia="Arial" w:hAnsi="Sylfaen" w:cs="Arial"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"_heading=h.3ygebqi"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7E19C5C0" w14:textId="77777777" w:rsidR="00E4298E" w:rsidRPr="00DC2830" w:rsidRDefault="0031394C" w:rsidP="00DD62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rFonts w:ascii="Sylfaen" w:hAnsi="Sylfaen"/>
              <w:color w:val="000000"/>
              <w:sz w:val="24"/>
              <w:szCs w:val="24"/>
            </w:rPr>
            <w:pPrChange w:id="6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r>
            <w:fldChar w:fldCharType="begin"/>
          </w:r>
          <w:r>
            <w:instrText xml:space="preserve"> HYPERLINK \l "_heading=h.2dlolyb" \h </w:instrText>
          </w:r>
          <w:r>
            <w:fldChar w:fldCharType="separate"/>
          </w:r>
          <w:r w:rsidR="0059570A" w:rsidRPr="00DC2830">
            <w:rPr>
              <w:rFonts w:ascii="Sylfaen" w:hAnsi="Sylfaen"/>
              <w:b/>
              <w:color w:val="000000"/>
              <w:sz w:val="24"/>
              <w:szCs w:val="24"/>
            </w:rPr>
            <w:t>Օգտագործված գրականության ցանկ</w:t>
          </w:r>
          <w:r>
            <w:rPr>
              <w:rFonts w:ascii="Sylfaen" w:hAnsi="Sylfaen"/>
              <w:b/>
              <w:color w:val="000000"/>
              <w:sz w:val="24"/>
              <w:szCs w:val="24"/>
            </w:rPr>
            <w:fldChar w:fldCharType="end"/>
          </w:r>
          <w:r>
            <w:fldChar w:fldCharType="begin"/>
          </w:r>
          <w:r>
            <w:instrText xml:space="preserve"> HYPERLINK \l "_heading=h.2dlolyb" \h </w:instrText>
          </w:r>
          <w:r>
            <w:fldChar w:fldCharType="separate"/>
          </w:r>
          <w:r w:rsidR="0059570A" w:rsidRPr="00DC2830">
            <w:rPr>
              <w:rFonts w:ascii="Sylfaen" w:hAnsi="Sylfaen"/>
              <w:color w:val="000000"/>
              <w:sz w:val="24"/>
              <w:szCs w:val="24"/>
            </w:rPr>
            <w:tab/>
            <w:t>18</w:t>
          </w:r>
          <w:r>
            <w:rPr>
              <w:rFonts w:ascii="Sylfaen" w:hAnsi="Sylfaen"/>
              <w:color w:val="000000"/>
              <w:sz w:val="24"/>
              <w:szCs w:val="24"/>
            </w:rPr>
            <w:fldChar w:fldCharType="end"/>
          </w:r>
        </w:p>
        <w:p w14:paraId="3DC46005" w14:textId="77777777" w:rsidR="00E4298E" w:rsidRPr="00DC2830" w:rsidRDefault="0059570A" w:rsidP="00DD6269">
          <w:pPr>
            <w:spacing w:line="360" w:lineRule="auto"/>
            <w:rPr>
              <w:rFonts w:ascii="Sylfaen" w:hAnsi="Sylfaen"/>
              <w:sz w:val="24"/>
              <w:szCs w:val="24"/>
            </w:rPr>
            <w:pPrChange w:id="61" w:author="Derenik Petrosyan" w:date="2024-04-16T14:15:00Z">
              <w:pPr/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 w:rsidP="00F26AD1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 w:rsidP="00DD6269">
      <w:p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62" w:author="Derenik Petrosyan" w:date="2024-04-16T14:15:00Z">
          <w:pPr/>
        </w:pPrChange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63" w:name="_heading=h.gjdgxs" w:colFirst="0" w:colLast="0"/>
    <w:bookmarkEnd w:id="63"/>
    <w:p w14:paraId="191F76E7" w14:textId="77777777" w:rsidR="00E4298E" w:rsidRPr="00DC2830" w:rsidRDefault="0031394C" w:rsidP="00DD6269">
      <w:pPr>
        <w:pStyle w:val="Heading1"/>
        <w:numPr>
          <w:ilvl w:val="0"/>
          <w:numId w:val="1"/>
        </w:num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64" w:author="Derenik Petrosyan" w:date="2024-04-16T14:15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Ներածություն </w:t>
          </w:r>
        </w:sdtContent>
      </w:sdt>
    </w:p>
    <w:p w14:paraId="6721438C" w14:textId="77777777" w:rsidR="00E4298E" w:rsidRPr="00DC2830" w:rsidRDefault="00E4298E" w:rsidP="00DD6269">
      <w:pPr>
        <w:spacing w:line="360" w:lineRule="auto"/>
        <w:rPr>
          <w:rFonts w:ascii="Sylfaen" w:hAnsi="Sylfaen"/>
          <w:sz w:val="24"/>
          <w:szCs w:val="24"/>
        </w:rPr>
        <w:pPrChange w:id="65" w:author="Derenik Petrosyan" w:date="2024-04-16T14:15:00Z">
          <w:pPr/>
        </w:pPrChange>
      </w:pPr>
    </w:p>
    <w:p w14:paraId="02294494" w14:textId="4B8E999F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66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67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68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69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70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71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72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7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74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75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76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77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78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79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80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81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82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E57159">
                <w:rPr>
                  <w:rFonts w:ascii="Sylfaen" w:eastAsia="Tahoma" w:hAnsi="Sylfaen" w:cs="Tahoma"/>
                  <w:noProof/>
                  <w:sz w:val="24"/>
                  <w:szCs w:val="24"/>
                  <w:rPrChange w:id="83" w:author="Sargis Sargsyan" w:date="2024-04-10T18:49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31394C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  <w:pPrChange w:id="84" w:author="Derenik Petrosyan" w:date="2024-04-16T14:15:00Z">
          <w:pPr>
            <w:spacing w:line="360" w:lineRule="auto"/>
            <w:ind w:firstLine="720"/>
            <w:jc w:val="center"/>
          </w:pPr>
        </w:pPrChange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77FDFD36" w:rsidR="00E4298E" w:rsidRPr="00DC2830" w:rsidRDefault="0031394C" w:rsidP="00DD6269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85" w:author="Derenik Petrosyan" w:date="2024-04-16T14:15:00Z">
          <w:pPr>
            <w:spacing w:line="360" w:lineRule="auto"/>
            <w:ind w:firstLine="720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86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87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88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89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90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91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92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93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94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95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96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97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98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99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100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101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102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103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104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105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106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107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108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109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110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111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112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113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114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115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116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117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118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119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120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121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122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123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124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125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126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127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128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129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130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131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132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133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134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135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136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137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138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139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140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141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142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143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9C62F6">
                <w:rPr>
                  <w:rFonts w:ascii="Sylfaen" w:eastAsia="Tahoma" w:hAnsi="Sylfaen" w:cs="Tahoma"/>
                  <w:noProof/>
                  <w:sz w:val="24"/>
                  <w:szCs w:val="24"/>
                  <w:rPrChange w:id="144" w:author="Derenik Petrosyan" w:date="2024-04-14T22:07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45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46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705CF036" w14:textId="6BDCBDA6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47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38783B28" w14:textId="03B01CEF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48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77824AF7" w14:textId="77777777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49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5C82D2F9" w14:textId="77777777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50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21E4945E" w14:textId="77777777" w:rsidR="00E4298E" w:rsidRPr="00DC2830" w:rsidRDefault="00E4298E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51" w:author="Derenik Petrosyan" w:date="2024-04-16T14:15:00Z">
          <w:pPr>
            <w:spacing w:line="360" w:lineRule="auto"/>
            <w:ind w:firstLine="720"/>
            <w:jc w:val="center"/>
          </w:pPr>
        </w:pPrChange>
      </w:pPr>
    </w:p>
    <w:p w14:paraId="3A7D01C0" w14:textId="77777777" w:rsidR="00E4298E" w:rsidRPr="00DC2830" w:rsidRDefault="0031394C" w:rsidP="00DD6269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  <w:pPrChange w:id="152" w:author="Derenik Petrosyan" w:date="2024-04-16T14:15:00Z">
          <w:pPr>
            <w:spacing w:line="360" w:lineRule="auto"/>
            <w:ind w:firstLine="720"/>
            <w:jc w:val="center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53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154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155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56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157"/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58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157"/>
          <w:r w:rsidR="00DF17AC">
            <w:rPr>
              <w:rStyle w:val="CommentReference"/>
            </w:rPr>
            <w:commentReference w:id="157"/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159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160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161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  <w:rPrChange w:id="162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  <w:rPrChange w:id="163" w:author="Derenik Petrosyan" w:date="2024-04-16T13:0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ւ</w:t>
          </w:r>
          <w:del w:id="164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  <w:rPrChange w:id="165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  <w:rPrChange w:id="166" w:author="Derenik Petrosyan" w:date="2024-04-16T13:0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յ</w:t>
          </w:r>
          <w:ins w:id="167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168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169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  <w:rPrChange w:id="170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  <w:rPrChange w:id="171" w:author="Derenik Petrosyan" w:date="2024-04-16T13:0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173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174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5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176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177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178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179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180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181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82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 w:rsidP="00DD6269">
          <w:pPr>
            <w:spacing w:line="360" w:lineRule="auto"/>
            <w:jc w:val="both"/>
            <w:rPr>
              <w:ins w:id="183" w:author="Derenik Petrosyan" w:date="2024-04-15T12:15:00Z"/>
              <w:rFonts w:ascii="Sylfaen" w:eastAsia="Tahoma" w:hAnsi="Sylfaen" w:cs="Tahoma"/>
              <w:sz w:val="24"/>
              <w:szCs w:val="24"/>
            </w:rPr>
            <w:pPrChange w:id="184" w:author="Derenik Petrosyan" w:date="2024-04-16T14:15:00Z">
              <w:pPr>
                <w:spacing w:line="360" w:lineRule="auto"/>
                <w:jc w:val="both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185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 w:rsidP="00DD6269">
          <w:pPr>
            <w:spacing w:line="360" w:lineRule="auto"/>
            <w:jc w:val="both"/>
            <w:rPr>
              <w:ins w:id="186" w:author="Derenik Petrosyan" w:date="2024-04-15T12:15:00Z"/>
              <w:rFonts w:ascii="Sylfaen" w:eastAsia="Tahoma" w:hAnsi="Sylfaen" w:cs="Tahoma"/>
              <w:sz w:val="24"/>
              <w:szCs w:val="24"/>
            </w:rPr>
            <w:pPrChange w:id="187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8370DF9" w14:textId="77777777" w:rsidR="00365502" w:rsidRDefault="00365502" w:rsidP="00DD6269">
          <w:pPr>
            <w:spacing w:line="360" w:lineRule="auto"/>
            <w:jc w:val="both"/>
            <w:rPr>
              <w:ins w:id="188" w:author="Derenik Petrosyan" w:date="2024-04-15T12:15:00Z"/>
              <w:rFonts w:ascii="Sylfaen" w:eastAsia="Tahoma" w:hAnsi="Sylfaen" w:cs="Tahoma"/>
              <w:sz w:val="24"/>
              <w:szCs w:val="24"/>
            </w:rPr>
            <w:pPrChange w:id="18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98272FF" w14:textId="77777777" w:rsidR="00365502" w:rsidRPr="00461AD7" w:rsidRDefault="0031394C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90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91" w:author="Derenik Petrosyan" w:date="2024-04-16T14:15:00Z">
              <w:pPr>
                <w:spacing w:line="360" w:lineRule="auto"/>
                <w:jc w:val="both"/>
              </w:pPr>
            </w:pPrChange>
          </w:pPr>
        </w:p>
      </w:sdtContent>
    </w:sdt>
    <w:p w14:paraId="71C646BA" w14:textId="62D3A491" w:rsidR="00E4298E" w:rsidRPr="00E44C92" w:rsidRDefault="0031394C" w:rsidP="00DD6269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92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pPrChange w:id="193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94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95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96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196"/>
              <w:ins w:id="197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98" w:author="Derenik Petrosyan" w:date="2024-04-14T23:02:00Z"/>
            </w:sdtContent>
          </w:sdt>
          <w:customXmlInsRangeEnd w:id="198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99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200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200"/>
          <w:del w:id="201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202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203" w:author="Derenik Petrosyan" w:date="2024-04-14T23:02:00Z"/>
        </w:sdtContent>
      </w:sdt>
      <w:customXmlDelRangeEnd w:id="203"/>
    </w:p>
    <w:p w14:paraId="5E9439B1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04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05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06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31394C" w:rsidP="00DD6269">
      <w:pPr>
        <w:spacing w:line="360" w:lineRule="auto"/>
        <w:jc w:val="both"/>
        <w:rPr>
          <w:del w:id="207" w:author="Sargis Sargsyan" w:date="2024-04-10T19:29:00Z"/>
          <w:rFonts w:ascii="Sylfaen" w:eastAsia="Arial" w:hAnsi="Sylfaen" w:cs="Arial"/>
          <w:sz w:val="24"/>
          <w:szCs w:val="24"/>
        </w:rPr>
        <w:pPrChange w:id="208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09" w:author="Derenik Petrosyan" w:date="2024-04-16T14:15:00Z">
          <w:pPr>
            <w:spacing w:line="360" w:lineRule="auto"/>
            <w:jc w:val="both"/>
          </w:pPr>
        </w:pPrChange>
      </w:pPr>
    </w:p>
    <w:p w14:paraId="1078FD89" w14:textId="77777777" w:rsidR="00E4298E" w:rsidRPr="00E44C92" w:rsidRDefault="0031394C" w:rsidP="00DD6269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210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  <w:pPrChange w:id="21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212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13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214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215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216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217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18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19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31394C" w:rsidP="00DD6269">
      <w:pPr>
        <w:spacing w:line="360" w:lineRule="auto"/>
        <w:jc w:val="both"/>
        <w:rPr>
          <w:del w:id="220" w:author="Derenik Petrosyan" w:date="2024-04-14T23:04:00Z"/>
          <w:rFonts w:ascii="Sylfaen" w:eastAsia="Arial" w:hAnsi="Sylfaen" w:cs="Arial"/>
          <w:sz w:val="24"/>
          <w:szCs w:val="24"/>
        </w:rPr>
        <w:pPrChange w:id="22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 w:rsidP="00DD6269">
      <w:pPr>
        <w:spacing w:line="360" w:lineRule="auto"/>
        <w:jc w:val="both"/>
        <w:rPr>
          <w:ins w:id="222" w:author="Derenik Petrosyan" w:date="2024-04-14T23:04:00Z"/>
          <w:rFonts w:ascii="Sylfaen" w:eastAsia="Arial" w:hAnsi="Sylfaen" w:cs="Arial"/>
          <w:sz w:val="24"/>
          <w:szCs w:val="24"/>
        </w:rPr>
        <w:pPrChange w:id="223" w:author="Derenik Petrosyan" w:date="2024-04-16T14:15:00Z">
          <w:pPr>
            <w:spacing w:line="360" w:lineRule="auto"/>
            <w:jc w:val="both"/>
          </w:pPr>
        </w:pPrChange>
      </w:pPr>
    </w:p>
    <w:p w14:paraId="5519DB77" w14:textId="77777777" w:rsidR="00E4298E" w:rsidRPr="00DC2830" w:rsidDel="00461AD7" w:rsidRDefault="00E4298E" w:rsidP="00DD6269">
      <w:pPr>
        <w:spacing w:line="360" w:lineRule="auto"/>
        <w:jc w:val="both"/>
        <w:rPr>
          <w:del w:id="224" w:author="Derenik Petrosyan" w:date="2024-04-14T23:04:00Z"/>
          <w:rFonts w:ascii="Sylfaen" w:eastAsia="Arial" w:hAnsi="Sylfaen" w:cs="Arial"/>
          <w:sz w:val="24"/>
          <w:szCs w:val="24"/>
        </w:rPr>
        <w:pPrChange w:id="225" w:author="Derenik Petrosyan" w:date="2024-04-16T14:15:00Z">
          <w:pPr>
            <w:spacing w:line="360" w:lineRule="auto"/>
            <w:jc w:val="both"/>
          </w:pPr>
        </w:pPrChange>
      </w:pPr>
    </w:p>
    <w:p w14:paraId="5C053A52" w14:textId="77777777" w:rsidR="00E4298E" w:rsidRPr="00DC2830" w:rsidDel="00461AD7" w:rsidRDefault="00E4298E" w:rsidP="00DD6269">
      <w:pPr>
        <w:spacing w:line="360" w:lineRule="auto"/>
        <w:jc w:val="both"/>
        <w:rPr>
          <w:del w:id="226" w:author="Derenik Petrosyan" w:date="2024-04-14T23:04:00Z"/>
          <w:rFonts w:ascii="Sylfaen" w:eastAsia="Arial" w:hAnsi="Sylfaen" w:cs="Arial"/>
          <w:sz w:val="24"/>
          <w:szCs w:val="24"/>
        </w:rPr>
        <w:pPrChange w:id="227" w:author="Derenik Petrosyan" w:date="2024-04-16T14:15:00Z">
          <w:pPr>
            <w:spacing w:line="360" w:lineRule="auto"/>
            <w:jc w:val="both"/>
          </w:pPr>
        </w:pPrChange>
      </w:pPr>
    </w:p>
    <w:p w14:paraId="4F9B50AD" w14:textId="487FB1E7" w:rsidR="00E4298E" w:rsidRPr="00DC2830" w:rsidDel="00461AD7" w:rsidRDefault="00E4298E" w:rsidP="00DD6269">
      <w:pPr>
        <w:spacing w:line="360" w:lineRule="auto"/>
        <w:jc w:val="both"/>
        <w:rPr>
          <w:del w:id="228" w:author="Derenik Petrosyan" w:date="2024-04-14T23:04:00Z"/>
          <w:rFonts w:ascii="Sylfaen" w:eastAsia="Arial" w:hAnsi="Sylfaen" w:cs="Arial"/>
          <w:sz w:val="24"/>
          <w:szCs w:val="24"/>
        </w:rPr>
        <w:pPrChange w:id="229" w:author="Derenik Petrosyan" w:date="2024-04-16T14:15:00Z">
          <w:pPr>
            <w:spacing w:line="360" w:lineRule="auto"/>
            <w:jc w:val="both"/>
          </w:pPr>
        </w:pPrChange>
      </w:pPr>
    </w:p>
    <w:p w14:paraId="1472E47A" w14:textId="65D8B685" w:rsidR="00E4298E" w:rsidRPr="00DC2830" w:rsidDel="00461AD7" w:rsidRDefault="00E4298E" w:rsidP="00DD6269">
      <w:pPr>
        <w:spacing w:line="360" w:lineRule="auto"/>
        <w:jc w:val="both"/>
        <w:rPr>
          <w:del w:id="230" w:author="Derenik Petrosyan" w:date="2024-04-14T23:04:00Z"/>
          <w:rFonts w:ascii="Sylfaen" w:eastAsia="Arial" w:hAnsi="Sylfaen" w:cs="Arial"/>
          <w:sz w:val="24"/>
          <w:szCs w:val="24"/>
        </w:rPr>
        <w:pPrChange w:id="231" w:author="Derenik Petrosyan" w:date="2024-04-16T14:15:00Z">
          <w:pPr>
            <w:spacing w:line="360" w:lineRule="auto"/>
            <w:jc w:val="both"/>
          </w:pPr>
        </w:pPrChange>
      </w:pPr>
    </w:p>
    <w:p w14:paraId="4432F0C4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232" w:author="Derenik Petrosyan" w:date="2024-04-16T14:15:00Z">
          <w:pPr>
            <w:spacing w:line="360" w:lineRule="auto"/>
            <w:jc w:val="both"/>
          </w:pPr>
        </w:pPrChange>
      </w:pPr>
    </w:p>
    <w:bookmarkStart w:id="233" w:name="_heading=h.30j0zll" w:colFirst="0" w:colLast="0" w:displacedByCustomXml="next"/>
    <w:bookmarkEnd w:id="233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 w:rsidP="00DD6269">
          <w:pPr>
            <w:pStyle w:val="Heading1"/>
            <w:spacing w:line="360" w:lineRule="auto"/>
            <w:rPr>
              <w:ins w:id="234" w:author="Derenik Petrosyan" w:date="2024-04-15T12:17:00Z"/>
              <w:rFonts w:ascii="Sylfaen" w:eastAsia="Tahoma" w:hAnsi="Sylfaen" w:cs="Tahoma"/>
              <w:sz w:val="24"/>
              <w:szCs w:val="24"/>
            </w:rPr>
            <w:pPrChange w:id="235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</w:p>
        <w:p w14:paraId="714B63DF" w14:textId="0E268379" w:rsidR="00E4298E" w:rsidRPr="00C45D34" w:rsidRDefault="0031394C" w:rsidP="00DD6269">
          <w:pPr>
            <w:spacing w:line="360" w:lineRule="auto"/>
            <w:rPr>
              <w:rPrChange w:id="236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237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238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239" w:name="_heading=h.1fob9te" w:colFirst="0" w:colLast="0" w:displacedByCustomXml="next"/>
    <w:bookmarkEnd w:id="239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 w:rsidP="00DD6269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240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241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241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241"/>
          </w:r>
        </w:p>
        <w:p w14:paraId="23EB0692" w14:textId="0B6DD8EC" w:rsidR="00B737E0" w:rsidRPr="00FC3AEB" w:rsidRDefault="0031394C" w:rsidP="00DD6269">
          <w:pPr>
            <w:spacing w:line="360" w:lineRule="auto"/>
            <w:rPr>
              <w:rStyle w:val="rynqvb"/>
            </w:rPr>
            <w:pPrChange w:id="242" w:author="Derenik Petrosyan" w:date="2024-04-16T14:15:00Z">
              <w:pPr/>
            </w:pPrChange>
          </w:pPr>
        </w:p>
      </w:sdtContent>
    </w:sdt>
    <w:p w14:paraId="49B51297" w14:textId="21FDC08E" w:rsidR="00B737E0" w:rsidRPr="0043674A" w:rsidRDefault="00DE68FA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43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244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245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4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24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4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4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25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5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25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rPrChange w:id="257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en-US"/>
            </w:rPr>
          </w:rPrChange>
        </w:rPr>
        <w:t>[3]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258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259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260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 w:rsidP="00DD6269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261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262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 w:rsidP="00DD6269">
      <w:pPr>
        <w:shd w:val="clear" w:color="auto" w:fill="FFFFFF"/>
        <w:spacing w:after="0" w:line="360" w:lineRule="auto"/>
        <w:jc w:val="both"/>
        <w:textAlignment w:val="baseline"/>
        <w:rPr>
          <w:ins w:id="263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26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26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6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2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7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27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78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27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80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281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82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284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85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86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8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88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28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90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91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9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293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94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95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9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9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29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99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00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302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03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30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305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30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307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08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1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1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1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 w:rsidP="00DD6269">
      <w:pPr>
        <w:shd w:val="clear" w:color="auto" w:fill="FFFFFF"/>
        <w:spacing w:after="0" w:line="360" w:lineRule="auto"/>
        <w:jc w:val="both"/>
        <w:textAlignment w:val="baseline"/>
        <w:rPr>
          <w:del w:id="313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314" w:author="Derenik Petrosyan" w:date="2024-04-15T12:24:00Z">
            <w:rPr>
              <w:del w:id="315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1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 w:rsidP="00DD6269">
      <w:pPr>
        <w:shd w:val="clear" w:color="auto" w:fill="FFFFFF"/>
        <w:spacing w:after="0" w:line="360" w:lineRule="auto"/>
        <w:jc w:val="both"/>
        <w:textAlignment w:val="baseline"/>
        <w:rPr>
          <w:del w:id="317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318" w:author="Derenik Petrosyan" w:date="2024-04-15T12:24:00Z">
            <w:rPr>
              <w:del w:id="319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 w:rsidP="00DD6269">
      <w:pPr>
        <w:shd w:val="clear" w:color="auto" w:fill="FFFFFF"/>
        <w:spacing w:after="0" w:line="360" w:lineRule="auto"/>
        <w:jc w:val="both"/>
        <w:textAlignment w:val="baseline"/>
        <w:rPr>
          <w:del w:id="321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322" w:author="Derenik Petrosyan" w:date="2024-04-15T12:24:00Z">
            <w:rPr>
              <w:del w:id="323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32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332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333" w:author="Derenik Petrosyan" w:date="2024-04-15T12:24:00Z">
            <w:rPr>
              <w:del w:id="334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3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337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38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3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340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41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343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44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345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346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347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348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350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5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5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354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355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35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357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58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59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36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361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62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363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36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37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7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7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7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7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7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378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79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80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81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8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8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385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86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87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8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389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90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391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392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9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9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396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9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9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9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0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40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lastRenderedPageBreak/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0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0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0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0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0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4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408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409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410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41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412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41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414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415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41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41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1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419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420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421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422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42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4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2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2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43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43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3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 w:rsidP="00DD6269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4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3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43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438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439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440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44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44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44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4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445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446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44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44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44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45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moveFrom w:id="451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45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453" w:author="Derenik Petrosyan" w:date="2024-04-15T12:16:00Z" w:name="move164075808"/>
      <w:moveFrom w:id="454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455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 w:rsidP="00DD6269">
      <w:pPr>
        <w:shd w:val="clear" w:color="auto" w:fill="FFFFFF"/>
        <w:spacing w:after="0" w:line="360" w:lineRule="auto"/>
        <w:jc w:val="both"/>
        <w:textAlignment w:val="baseline"/>
        <w:rPr>
          <w:moveFrom w:id="456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457" w:author="Sargis Sargsyan" w:date="2024-04-11T12:05:00Z">
            <w:rPr>
              <w:moveFrom w:id="458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5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moveFrom w:id="460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461" w:author="Sargis Sargsyan" w:date="2024-04-11T12:05:00Z">
            <w:rPr>
              <w:moveFrom w:id="462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46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464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465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466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467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moveFrom w:id="468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469" w:author="Sargis Sargsyan" w:date="2024-04-10T18:49:00Z">
            <w:rPr>
              <w:moveFrom w:id="470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47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472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453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473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474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475" w:name="_heading=h.3znysh7" w:colFirst="0" w:colLast="0" w:displacedByCustomXml="next"/>
    <w:bookmarkEnd w:id="475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 w:rsidP="00DD6269">
          <w:pPr>
            <w:pStyle w:val="Heading2"/>
            <w:spacing w:line="360" w:lineRule="auto"/>
            <w:rPr>
              <w:ins w:id="476" w:author="Derenik Petrosyan" w:date="2024-04-14T23:07:00Z"/>
              <w:rFonts w:ascii="Sylfaen" w:eastAsia="Tahoma" w:hAnsi="Sylfaen" w:cs="Tahoma"/>
              <w:sz w:val="24"/>
              <w:szCs w:val="24"/>
            </w:rPr>
            <w:pPrChange w:id="477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478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478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478"/>
          </w:r>
        </w:p>
        <w:p w14:paraId="46D7AEE4" w14:textId="287C46DA" w:rsidR="00E4298E" w:rsidRPr="00461AD7" w:rsidRDefault="0031394C" w:rsidP="00DD6269">
          <w:pPr>
            <w:spacing w:line="360" w:lineRule="auto"/>
            <w:rPr>
              <w:rPrChange w:id="479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480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 w:rsidP="00DD6269">
      <w:pPr>
        <w:spacing w:line="360" w:lineRule="auto"/>
        <w:ind w:firstLine="720"/>
        <w:jc w:val="both"/>
        <w:rPr>
          <w:ins w:id="481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482" w:author="Derenik Petrosyan" w:date="2024-04-16T13:37:00Z">
            <w:rPr>
              <w:ins w:id="483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484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485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 w:rsidP="00DD6269">
      <w:pPr>
        <w:spacing w:line="360" w:lineRule="auto"/>
        <w:jc w:val="both"/>
        <w:rPr>
          <w:ins w:id="562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563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564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lastRenderedPageBreak/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6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651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 w:rsidP="00DD6269">
      <w:pPr>
        <w:spacing w:line="360" w:lineRule="auto"/>
        <w:jc w:val="both"/>
        <w:rPr>
          <w:ins w:id="65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653" w:author="Derenik Petrosyan" w:date="2024-04-16T14:03:00Z">
            <w:rPr>
              <w:ins w:id="654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655" w:author="Derenik Petrosyan" w:date="2024-04-16T14:15:00Z">
          <w:pPr>
            <w:spacing w:line="240" w:lineRule="auto"/>
            <w:jc w:val="both"/>
          </w:pPr>
        </w:pPrChange>
      </w:pPr>
      <w:commentRangeStart w:id="656"/>
      <w:ins w:id="65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658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65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660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661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662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656"/>
        <w:r>
          <w:rPr>
            <w:rStyle w:val="CommentReference"/>
          </w:rPr>
          <w:commentReference w:id="656"/>
        </w:r>
      </w:ins>
    </w:p>
    <w:p w14:paraId="59E2350C" w14:textId="6A147578" w:rsidR="00514BE7" w:rsidRPr="00F26AD1" w:rsidRDefault="00514BE7" w:rsidP="00DD6269">
      <w:pPr>
        <w:spacing w:line="360" w:lineRule="auto"/>
        <w:jc w:val="both"/>
        <w:rPr>
          <w:ins w:id="66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664" w:author="Derenik Petrosyan" w:date="2024-04-16T16:42:00Z">
            <w:rPr>
              <w:ins w:id="665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666" w:author="Derenik Petrosyan" w:date="2024-04-16T14:15:00Z">
          <w:pPr>
            <w:spacing w:line="240" w:lineRule="auto"/>
            <w:jc w:val="both"/>
          </w:pPr>
        </w:pPrChange>
      </w:pPr>
      <w:ins w:id="66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668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66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670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3D92A633" w:rsidR="00514BE7" w:rsidRPr="00514BE7" w:rsidRDefault="000C3BAE" w:rsidP="00DD6269">
      <w:pPr>
        <w:spacing w:line="360" w:lineRule="auto"/>
        <w:ind w:firstLine="720"/>
        <w:jc w:val="both"/>
        <w:rPr>
          <w:ins w:id="67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72" w:author="Derenik Petrosyan" w:date="2024-04-16T14:15:00Z">
          <w:pPr>
            <w:spacing w:line="240" w:lineRule="auto"/>
            <w:jc w:val="both"/>
          </w:pPr>
        </w:pPrChange>
      </w:pPr>
      <w:ins w:id="673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54D1DC3F" w14:textId="77777777" w:rsidR="00514BE7" w:rsidRPr="00514BE7" w:rsidRDefault="00514BE7" w:rsidP="00DD6269">
      <w:pPr>
        <w:spacing w:line="360" w:lineRule="auto"/>
        <w:jc w:val="both"/>
        <w:rPr>
          <w:ins w:id="674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75" w:author="Derenik Petrosyan" w:date="2024-04-16T14:15:00Z">
          <w:pPr>
            <w:spacing w:line="240" w:lineRule="auto"/>
            <w:jc w:val="both"/>
          </w:pPr>
        </w:pPrChange>
      </w:pPr>
      <w:ins w:id="676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 w:rsidP="00DD6269">
      <w:pPr>
        <w:spacing w:line="360" w:lineRule="auto"/>
        <w:ind w:firstLine="720"/>
        <w:jc w:val="both"/>
        <w:rPr>
          <w:ins w:id="677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78" w:author="Derenik Petrosyan" w:date="2024-04-16T14:15:00Z">
          <w:pPr>
            <w:spacing w:line="240" w:lineRule="auto"/>
            <w:jc w:val="both"/>
          </w:pPr>
        </w:pPrChange>
      </w:pPr>
      <w:ins w:id="679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 w:rsidP="00DD6269">
      <w:pPr>
        <w:spacing w:line="360" w:lineRule="auto"/>
        <w:jc w:val="both"/>
        <w:rPr>
          <w:ins w:id="680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81" w:author="Derenik Petrosyan" w:date="2024-04-16T14:15:00Z">
          <w:pPr>
            <w:spacing w:line="240" w:lineRule="auto"/>
            <w:jc w:val="both"/>
          </w:pPr>
        </w:pPrChange>
      </w:pPr>
      <w:ins w:id="682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 w:rsidP="00DD6269">
      <w:pPr>
        <w:spacing w:line="360" w:lineRule="auto"/>
        <w:ind w:firstLine="720"/>
        <w:jc w:val="both"/>
        <w:rPr>
          <w:ins w:id="683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684" w:author="Derenik Petrosyan" w:date="2024-04-16T14:07:00Z">
            <w:rPr>
              <w:ins w:id="685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686" w:author="Derenik Petrosyan" w:date="2024-04-16T14:15:00Z">
          <w:pPr>
            <w:spacing w:line="240" w:lineRule="auto"/>
            <w:jc w:val="both"/>
          </w:pPr>
        </w:pPrChange>
      </w:pPr>
      <w:ins w:id="687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688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689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690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691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692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</w:t>
        </w:r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lastRenderedPageBreak/>
          <w:t>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 w:rsidP="00DD6269">
      <w:pPr>
        <w:spacing w:line="360" w:lineRule="auto"/>
        <w:jc w:val="both"/>
        <w:rPr>
          <w:ins w:id="69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94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 w:rsidP="00DD6269">
      <w:pPr>
        <w:spacing w:line="360" w:lineRule="auto"/>
        <w:jc w:val="both"/>
        <w:rPr>
          <w:ins w:id="69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96" w:author="Derenik Petrosyan" w:date="2024-04-16T14:15:00Z">
          <w:pPr>
            <w:spacing w:line="240" w:lineRule="auto"/>
            <w:jc w:val="both"/>
          </w:pPr>
        </w:pPrChange>
      </w:pPr>
      <w:ins w:id="69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 w:rsidP="00DD6269">
      <w:pPr>
        <w:spacing w:line="360" w:lineRule="auto"/>
        <w:ind w:firstLine="720"/>
        <w:jc w:val="both"/>
        <w:rPr>
          <w:ins w:id="698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699" w:author="Derenik Petrosyan" w:date="2024-04-16T14:14:00Z">
            <w:rPr>
              <w:ins w:id="700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701" w:author="Derenik Petrosyan" w:date="2024-04-16T14:15:00Z">
          <w:pPr>
            <w:spacing w:line="240" w:lineRule="auto"/>
            <w:jc w:val="both"/>
          </w:pPr>
        </w:pPrChange>
      </w:pPr>
      <w:ins w:id="702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703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 w:rsidP="00DD6269">
      <w:pPr>
        <w:spacing w:line="360" w:lineRule="auto"/>
        <w:jc w:val="both"/>
        <w:rPr>
          <w:ins w:id="704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705" w:author="Derenik Petrosyan" w:date="2024-04-16T14:15:00Z">
          <w:pPr>
            <w:spacing w:line="240" w:lineRule="auto"/>
            <w:jc w:val="both"/>
          </w:pPr>
        </w:pPrChange>
      </w:pPr>
      <w:ins w:id="706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 w:rsidP="00DD6269">
      <w:pPr>
        <w:spacing w:line="360" w:lineRule="auto"/>
        <w:ind w:firstLine="720"/>
        <w:jc w:val="both"/>
        <w:rPr>
          <w:del w:id="707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708" w:author="Derenik Petrosyan" w:date="2024-04-16T14:16:00Z">
            <w:rPr>
              <w:del w:id="709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710" w:author="Derenik Petrosyan" w:date="2024-04-16T14:16:00Z">
          <w:pPr>
            <w:spacing w:line="360" w:lineRule="auto"/>
            <w:jc w:val="both"/>
          </w:pPr>
        </w:pPrChange>
      </w:pPr>
      <w:ins w:id="711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712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713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714"/>
      <w:commentRangeStart w:id="715"/>
      <w:del w:id="716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Ցանցի</w:delText>
        </w:r>
        <w:commentRangeEnd w:id="714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718" w:author="Derenik Petrosyan" w:date="2024-04-16T14:16:00Z">
              <w:rPr>
                <w:rStyle w:val="CommentReference"/>
              </w:rPr>
            </w:rPrChange>
          </w:rPr>
          <w:commentReference w:id="714"/>
        </w:r>
        <w:commentRangeEnd w:id="715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719" w:author="Derenik Petrosyan" w:date="2024-04-16T14:16:00Z">
              <w:rPr>
                <w:rStyle w:val="CommentReference"/>
              </w:rPr>
            </w:rPrChange>
          </w:rPr>
          <w:commentReference w:id="715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2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2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2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2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2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3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5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5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6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6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6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6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6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6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6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6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6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6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7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7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7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7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7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7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7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9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9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9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79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79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0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0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0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0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0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0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0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0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0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0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1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1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1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813" w:author="Sargis Sargsyan" w:date="2024-04-10T19:36:00Z">
        <w:del w:id="814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  <w:rPrChange w:id="815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81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81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</w:rPr>
              </w:rPrChange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818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819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</w:delText>
        </w:r>
      </w:del>
      <w:ins w:id="823" w:author="Sargis Sargsyan" w:date="2024-04-10T19:36:00Z">
        <w:del w:id="824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  <w:rPrChange w:id="825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82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  <w:rPrChange w:id="82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828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  <w:rPrChange w:id="829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թողունակություն</w:delText>
          </w:r>
        </w:del>
      </w:ins>
      <w:del w:id="830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5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5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6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6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6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6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6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6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6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6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6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6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7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7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7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7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7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  <w:rPrChange w:id="87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87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 w:rsidP="00DD6269">
      <w:pPr>
        <w:pStyle w:val="NormalWeb"/>
        <w:shd w:val="clear" w:color="auto" w:fill="FFFFFF"/>
        <w:spacing w:line="360" w:lineRule="auto"/>
        <w:ind w:firstLine="720"/>
        <w:rPr>
          <w:del w:id="877" w:author="Derenik Petrosyan" w:date="2024-04-14T23:05:00Z"/>
          <w:rFonts w:ascii="Sylfaen" w:hAnsi="Sylfaen" w:cs="Arial"/>
          <w:color w:val="000E2A"/>
          <w:lang w:val="hy"/>
          <w:rPrChange w:id="878" w:author="Derenik Petrosyan" w:date="2024-04-16T14:16:00Z">
            <w:rPr>
              <w:del w:id="879" w:author="Derenik Petrosyan" w:date="2024-04-14T23:05:00Z"/>
              <w:rFonts w:ascii="Sylfaen" w:hAnsi="Sylfaen" w:cs="Arial"/>
              <w:color w:val="000E2A"/>
              <w:lang w:val="hy"/>
            </w:rPr>
          </w:rPrChange>
        </w:rPr>
        <w:pPrChange w:id="880" w:author="Derenik Petrosyan" w:date="2024-04-16T14:16:00Z">
          <w:pPr>
            <w:pStyle w:val="NormalWeb"/>
            <w:shd w:val="clear" w:color="auto" w:fill="FFFFFF"/>
          </w:pPr>
        </w:pPrChange>
      </w:pPr>
      <w:del w:id="881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8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8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9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9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  <w:rPrChange w:id="9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rPrChange w:id="9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  <w:rPrChange w:id="9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  <w:rPrChange w:id="9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9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9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9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  <w:rPrChange w:id="9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9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  <w:rPrChange w:id="9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9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9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  <w:rPrChange w:id="9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9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976" w:author="Sargis Sargsyan" w:date="2024-04-10T19:41:00Z">
        <w:del w:id="977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  <w:rPrChange w:id="978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979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980" w:author="Derenik Petrosyan" w:date="2024-04-14T23:05:00Z">
        <w:r w:rsidRPr="00DD6269" w:rsidDel="00461AD7">
          <w:rPr>
            <w:rFonts w:ascii="Sylfaen" w:hAnsi="Sylfaen" w:cs="Arial"/>
            <w:color w:val="000E2A"/>
            <w:rPrChange w:id="9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rPrChange w:id="9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9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9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993" w:author="Sargis Sargsyan" w:date="2024-04-10T19:42:00Z">
        <w:del w:id="994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  <w:rPrChange w:id="995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այլ նաև </w:delText>
          </w:r>
        </w:del>
      </w:ins>
      <w:del w:id="996" w:author="Derenik Petrosyan" w:date="2024-04-14T23:05:00Z">
        <w:r w:rsidRPr="00DD6269" w:rsidDel="00461AD7">
          <w:rPr>
            <w:rFonts w:ascii="Sylfaen" w:hAnsi="Sylfaen" w:cs="Arial"/>
            <w:color w:val="000E2A"/>
            <w:rPrChange w:id="9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9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9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0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0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 w:rsidP="00DD6269">
      <w:pPr>
        <w:pStyle w:val="NormalWeb"/>
        <w:shd w:val="clear" w:color="auto" w:fill="FFFFFF"/>
        <w:spacing w:line="360" w:lineRule="auto"/>
        <w:ind w:firstLine="720"/>
        <w:rPr>
          <w:del w:id="1021" w:author="Derenik Petrosyan" w:date="2024-04-14T23:05:00Z"/>
          <w:rFonts w:ascii="Sylfaen" w:hAnsi="Sylfaen" w:cs="Arial"/>
          <w:color w:val="000E2A"/>
          <w:lang w:val="hy"/>
          <w:rPrChange w:id="1022" w:author="Derenik Petrosyan" w:date="2024-04-16T14:16:00Z">
            <w:rPr>
              <w:del w:id="1023" w:author="Derenik Petrosyan" w:date="2024-04-14T23:05:00Z"/>
              <w:rFonts w:ascii="Sylfaen" w:hAnsi="Sylfaen" w:cs="Arial"/>
              <w:color w:val="000E2A"/>
              <w:lang w:val="hy"/>
            </w:rPr>
          </w:rPrChange>
        </w:rPr>
        <w:pPrChange w:id="1024" w:author="Derenik Petrosyan" w:date="2024-04-16T14:16:00Z">
          <w:pPr>
            <w:pStyle w:val="NormalWeb"/>
            <w:shd w:val="clear" w:color="auto" w:fill="FFFFFF"/>
          </w:pPr>
        </w:pPrChange>
      </w:pPr>
      <w:del w:id="1025" w:author="Derenik Petrosyan" w:date="2024-04-14T23:05:00Z">
        <w:r w:rsidRPr="00DD6269" w:rsidDel="00461AD7">
          <w:rPr>
            <w:rFonts w:ascii="Sylfaen" w:hAnsi="Sylfaen" w:cs="Arial"/>
            <w:color w:val="000E2A"/>
            <w:rPrChange w:id="10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10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0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10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0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  <w:rPrChange w:id="10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  <w:rPrChange w:id="10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  <w:rPrChange w:id="10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  <w:rPrChange w:id="10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0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0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0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  <w:rPrChange w:id="10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0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  <w:rPrChange w:id="10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0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1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1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1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11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 w:rsidP="00DD6269">
      <w:pPr>
        <w:pStyle w:val="NormalWeb"/>
        <w:shd w:val="clear" w:color="auto" w:fill="FFFFFF"/>
        <w:spacing w:line="360" w:lineRule="auto"/>
        <w:ind w:firstLine="720"/>
        <w:rPr>
          <w:del w:id="1106" w:author="Derenik Petrosyan" w:date="2024-04-14T23:05:00Z"/>
          <w:rFonts w:ascii="Sylfaen" w:hAnsi="Sylfaen" w:cs="Arial"/>
          <w:color w:val="000E2A"/>
          <w:lang w:val="hy"/>
          <w:rPrChange w:id="1107" w:author="Derenik Petrosyan" w:date="2024-04-16T14:16:00Z">
            <w:rPr>
              <w:del w:id="1108" w:author="Derenik Petrosyan" w:date="2024-04-14T23:05:00Z"/>
              <w:rFonts w:ascii="Sylfaen" w:hAnsi="Sylfaen" w:cs="Arial"/>
              <w:color w:val="000E2A"/>
              <w:lang w:val="hy"/>
            </w:rPr>
          </w:rPrChange>
        </w:rPr>
        <w:pPrChange w:id="1109" w:author="Derenik Petrosyan" w:date="2024-04-16T14:16:00Z">
          <w:pPr>
            <w:pStyle w:val="NormalWeb"/>
            <w:shd w:val="clear" w:color="auto" w:fill="FFFFFF"/>
          </w:pPr>
        </w:pPrChange>
      </w:pPr>
      <w:del w:id="1110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 w:rsidP="00DD6269">
      <w:pPr>
        <w:pStyle w:val="NormalWeb"/>
        <w:shd w:val="clear" w:color="auto" w:fill="FFFFFF"/>
        <w:spacing w:line="360" w:lineRule="auto"/>
        <w:ind w:firstLine="720"/>
        <w:rPr>
          <w:del w:id="1226" w:author="Derenik Petrosyan" w:date="2024-04-14T23:05:00Z"/>
          <w:rFonts w:ascii="Sylfaen" w:hAnsi="Sylfaen" w:cs="Arial"/>
          <w:color w:val="000E2A"/>
          <w:lang w:val="hy"/>
          <w:rPrChange w:id="1227" w:author="Derenik Petrosyan" w:date="2024-04-16T14:16:00Z">
            <w:rPr>
              <w:del w:id="1228" w:author="Derenik Petrosyan" w:date="2024-04-14T23:05:00Z"/>
              <w:rFonts w:ascii="Sylfaen" w:hAnsi="Sylfaen" w:cs="Arial"/>
              <w:color w:val="000E2A"/>
              <w:lang w:val="hy"/>
            </w:rPr>
          </w:rPrChange>
        </w:rPr>
        <w:pPrChange w:id="1229" w:author="Derenik Petrosyan" w:date="2024-04-16T14:16:00Z">
          <w:pPr>
            <w:pStyle w:val="NormalWeb"/>
            <w:shd w:val="clear" w:color="auto" w:fill="FFFFFF"/>
          </w:pPr>
        </w:pPrChange>
      </w:pPr>
      <w:del w:id="1230" w:author="Derenik Petrosyan" w:date="2024-04-14T23:05:00Z">
        <w:r w:rsidRPr="00DD6269" w:rsidDel="00461AD7">
          <w:rPr>
            <w:rFonts w:ascii="Sylfaen" w:hAnsi="Sylfaen" w:cs="Arial"/>
            <w:color w:val="000E2A"/>
            <w:rPrChange w:id="12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2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2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  <w:rPrChange w:id="12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2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2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2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2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2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2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  <w:rPrChange w:id="12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12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  <w:rPrChange w:id="12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2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2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  <w:rPrChange w:id="12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2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2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12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2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2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2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2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2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rPrChange w:id="12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2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2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2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2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2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  <w:rPrChange w:id="12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2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rPrChange w:id="12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  <w:rPrChange w:id="13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rPrChange w:id="13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 w:rsidP="00DD6269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  <w:rPrChange w:id="1325" w:author="Derenik Petrosyan" w:date="2024-04-16T14:16:00Z">
            <w:rPr>
              <w:rFonts w:ascii="Sylfaen" w:eastAsia="Arial" w:hAnsi="Sylfaen" w:cs="Arial"/>
              <w:sz w:val="24"/>
              <w:szCs w:val="24"/>
            </w:rPr>
          </w:rPrChange>
        </w:rPr>
        <w:pPrChange w:id="1326" w:author="Derenik Petrosyan" w:date="2024-04-16T14:16:00Z">
          <w:pPr>
            <w:spacing w:line="360" w:lineRule="auto"/>
            <w:jc w:val="both"/>
          </w:pPr>
        </w:pPrChange>
      </w:pPr>
    </w:p>
    <w:bookmarkStart w:id="1327" w:name="_heading=h.2et92p0" w:colFirst="0" w:colLast="0"/>
    <w:bookmarkEnd w:id="1327"/>
    <w:p w14:paraId="040CF8AA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32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329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30" w:author="Derenik Petrosyan" w:date="2024-04-15T12:22:00Z">
                <w:rPr>
                  <w:del w:id="1331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3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33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D3904E8" w14:textId="7584B188" w:rsidR="00296C59" w:rsidRPr="00444B6D" w:rsidDel="00365502" w:rsidRDefault="00296C59" w:rsidP="00DD6269">
          <w:pPr>
            <w:spacing w:line="360" w:lineRule="auto"/>
            <w:jc w:val="both"/>
            <w:rPr>
              <w:del w:id="1334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335" w:author="Derenik Petrosyan" w:date="2024-04-15T12:22:00Z">
                <w:rPr>
                  <w:del w:id="1336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337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38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339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40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341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42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4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344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45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4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347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48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347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349" w:author="Derenik Petrosyan" w:date="2024-04-15T12:22:00Z">
                <w:rPr>
                  <w:rStyle w:val="CommentReference"/>
                </w:rPr>
              </w:rPrChange>
            </w:rPr>
            <w:commentReference w:id="1347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50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35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352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2EE9C68" w14:textId="77777777" w:rsidR="00296C59" w:rsidRPr="00444B6D" w:rsidRDefault="00296C59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353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354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55" w:author="Derenik Petrosyan" w:date="2024-04-15T12:22:00Z">
                <w:rPr>
                  <w:del w:id="1356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5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358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359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6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361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62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363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64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365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66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367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6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369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0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369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371" w:author="Derenik Petrosyan" w:date="2024-04-15T12:22:00Z">
                <w:rPr>
                  <w:rStyle w:val="CommentReference"/>
                </w:rPr>
              </w:rPrChange>
            </w:rPr>
            <w:commentReference w:id="1369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373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74" w:author="Derenik Petrosyan" w:date="2024-04-15T12:22:00Z">
                <w:rPr>
                  <w:del w:id="1375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 w:rsidP="00DD6269">
          <w:pPr>
            <w:spacing w:line="360" w:lineRule="auto"/>
            <w:jc w:val="both"/>
            <w:rPr>
              <w:ins w:id="1376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377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14663017" w:rsidR="00296C59" w:rsidRDefault="00296C59" w:rsidP="00F26AD1">
          <w:pPr>
            <w:spacing w:line="360" w:lineRule="auto"/>
            <w:ind w:firstLine="720"/>
            <w:jc w:val="both"/>
            <w:rPr>
              <w:ins w:id="1378" w:author="Derenik Petrosyan" w:date="2024-04-16T13:46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2F4F8DBE" w14:textId="77777777" w:rsidR="00567C51" w:rsidRPr="00444B6D" w:rsidRDefault="00567C51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37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06EA56E" w14:textId="1D8B8D40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3.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380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381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82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383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84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385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 w:rsidP="00DD6269">
          <w:pPr>
            <w:spacing w:line="360" w:lineRule="auto"/>
            <w:jc w:val="both"/>
            <w:rPr>
              <w:del w:id="1386" w:author="Sargis Sargsyan" w:date="2024-04-10T19:51:00Z"/>
              <w:rFonts w:ascii="Sylfaen" w:eastAsia="Tahoma" w:hAnsi="Sylfaen" w:cs="Tahoma"/>
              <w:sz w:val="24"/>
              <w:szCs w:val="24"/>
            </w:rPr>
            <w:pPrChange w:id="1387" w:author="Derenik Petrosyan" w:date="2024-04-16T14:15:00Z">
              <w:pPr>
                <w:spacing w:line="360" w:lineRule="auto"/>
                <w:jc w:val="both"/>
              </w:pPr>
            </w:pPrChange>
          </w:pPr>
          <w:ins w:id="1388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7E00ADB7" w:rsidR="00296C59" w:rsidRPr="00444B6D" w:rsidDel="005A333E" w:rsidRDefault="00296C59" w:rsidP="00DD6269">
          <w:pPr>
            <w:spacing w:line="360" w:lineRule="auto"/>
            <w:jc w:val="both"/>
            <w:rPr>
              <w:del w:id="1389" w:author="Derenik Petrosyan" w:date="2024-04-15T12:29:00Z"/>
              <w:rFonts w:ascii="Sylfaen" w:eastAsia="Tahoma" w:hAnsi="Sylfaen" w:cs="Tahoma"/>
              <w:sz w:val="24"/>
              <w:szCs w:val="24"/>
            </w:rPr>
            <w:pPrChange w:id="1390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391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392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393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1D04188" w14:textId="77777777" w:rsidR="00D25005" w:rsidRPr="00444B6D" w:rsidRDefault="00D25005" w:rsidP="00DD6269">
          <w:pPr>
            <w:spacing w:line="360" w:lineRule="auto"/>
            <w:jc w:val="both"/>
            <w:rPr>
              <w:ins w:id="1394" w:author="Sargis Sargsyan" w:date="2024-04-10T19:54:00Z"/>
              <w:rFonts w:ascii="Sylfaen" w:eastAsia="Tahoma" w:hAnsi="Sylfaen" w:cs="Tahoma"/>
              <w:sz w:val="24"/>
              <w:szCs w:val="24"/>
            </w:rPr>
            <w:pPrChange w:id="1395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7E18BCD7" w14:textId="57E39F5D" w:rsidR="00296C59" w:rsidRPr="00B2665F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lang w:val="hy-AM"/>
              <w:rPrChange w:id="1396" w:author="Derenik Petrosyan" w:date="2024-04-16T13:4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397" w:author="Derenik Petrosyan" w:date="2024-04-16T14:15:00Z">
              <w:pPr>
                <w:spacing w:line="360" w:lineRule="auto"/>
                <w:jc w:val="both"/>
              </w:pPr>
            </w:pPrChange>
          </w:pPr>
          <w:commentRangeStart w:id="1398"/>
          <w:r w:rsidRPr="00F26AD1">
            <w:rPr>
              <w:rFonts w:ascii="Sylfaen" w:eastAsia="Tahoma" w:hAnsi="Sylfaen" w:cs="Tahoma"/>
              <w:sz w:val="24"/>
              <w:szCs w:val="24"/>
            </w:rPr>
            <w:t>4</w:t>
          </w:r>
          <w:commentRangeEnd w:id="1398"/>
          <w:r w:rsidR="007C3808" w:rsidRPr="00F26AD1">
            <w:rPr>
              <w:rStyle w:val="CommentReference"/>
            </w:rPr>
            <w:commentReference w:id="1398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.</w:t>
          </w:r>
          <w:del w:id="1399" w:author="Derenik Petrosyan" w:date="2024-04-16T13:47:00Z">
            <w:r w:rsidRPr="00567C51" w:rsidDel="00567C51">
              <w:rPr>
                <w:rFonts w:ascii="Sylfaen" w:eastAsia="Tahoma" w:hAnsi="Sylfaen" w:cs="Tahoma"/>
                <w:sz w:val="24"/>
                <w:szCs w:val="24"/>
                <w:rPrChange w:id="1400" w:author="Derenik Petrosyan" w:date="2024-04-16T13:47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401" w:author="Derenik Petrosyan" w:date="2024-04-16T13:47:00Z">
            <w:r w:rsidR="00567C51">
              <w:rPr>
                <w:rFonts w:ascii="Sylfaen" w:eastAsia="Tahoma" w:hAnsi="Sylfaen" w:cs="Tahoma"/>
                <w:sz w:val="24"/>
                <w:szCs w:val="24"/>
                <w:lang w:val="hy-AM"/>
              </w:rPr>
              <w:t>Ե</w:t>
            </w:r>
            <w:r w:rsidR="00567C51" w:rsidRPr="00444B6D">
              <w:rPr>
                <w:rFonts w:ascii="Sylfaen" w:eastAsia="Tahoma" w:hAnsi="Sylfaen" w:cs="Tahoma"/>
                <w:sz w:val="24"/>
                <w:szCs w:val="24"/>
              </w:rPr>
              <w:t>զրային հաշվարկ</w:t>
            </w:r>
            <w:r w:rsidR="00567C51" w:rsidRPr="00F26AD1">
              <w:rPr>
                <w:rFonts w:ascii="Sylfaen" w:eastAsia="Tahoma" w:hAnsi="Sylfaen" w:cs="Tahoma"/>
                <w:sz w:val="24"/>
                <w:szCs w:val="24"/>
                <w:highlight w:val="yellow"/>
              </w:rPr>
              <w:t xml:space="preserve"> </w:t>
            </w:r>
            <w:r w:rsidR="00567C51">
              <w:rPr>
                <w:rFonts w:ascii="Sylfaen" w:eastAsia="Tahoma" w:hAnsi="Sylfaen" w:cs="Tahoma"/>
                <w:sz w:val="24"/>
                <w:szCs w:val="24"/>
                <w:highlight w:val="yellow"/>
                <w:lang w:val="ru-RU"/>
              </w:rPr>
              <w:t>(</w:t>
            </w:r>
          </w:ins>
          <w:r w:rsidRPr="007C3808">
            <w:rPr>
              <w:rFonts w:ascii="Sylfaen" w:eastAsia="Tahoma" w:hAnsi="Sylfaen" w:cs="Tahoma"/>
              <w:sz w:val="24"/>
              <w:szCs w:val="24"/>
              <w:highlight w:val="yellow"/>
              <w:rPrChange w:id="1402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403" w:author="Derenik Petrosyan" w:date="2024-04-16T13:47:00Z">
            <w:r w:rsidR="00567C51">
              <w:rPr>
                <w:rFonts w:ascii="Sylfaen" w:eastAsia="Tahoma" w:hAnsi="Sylfaen" w:cs="Tahoma"/>
                <w:sz w:val="24"/>
                <w:szCs w:val="24"/>
                <w:highlight w:val="yellow"/>
                <w:lang w:val="ru-RU"/>
              </w:rPr>
              <w:t>)</w:t>
            </w:r>
          </w:ins>
          <w:r w:rsidRPr="007C3808">
            <w:rPr>
              <w:rFonts w:ascii="Sylfaen" w:eastAsia="Tahoma" w:hAnsi="Sylfaen" w:cs="Tahoma"/>
              <w:sz w:val="24"/>
              <w:szCs w:val="24"/>
              <w:highlight w:val="yellow"/>
              <w:rPrChange w:id="1404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 w:rsidP="00DD6269">
          <w:pPr>
            <w:spacing w:line="360" w:lineRule="auto"/>
            <w:jc w:val="both"/>
            <w:rPr>
              <w:del w:id="1405" w:author="Sargis Sargsyan" w:date="2024-04-10T19:54:00Z"/>
              <w:rFonts w:ascii="Sylfaen" w:eastAsia="Tahoma" w:hAnsi="Sylfaen" w:cs="Tahoma"/>
              <w:sz w:val="24"/>
              <w:szCs w:val="24"/>
            </w:rPr>
            <w:pPrChange w:id="1406" w:author="Derenik Petrosyan" w:date="2024-04-16T14:15:00Z">
              <w:pPr>
                <w:spacing w:line="360" w:lineRule="auto"/>
                <w:jc w:val="both"/>
              </w:pPr>
            </w:pPrChange>
          </w:pPr>
          <w:ins w:id="1407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6BF21D7A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08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409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410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2CC58CCF" w14:textId="77777777" w:rsidR="00296C59" w:rsidRPr="007C3808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411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412" w:author="Derenik Petrosyan" w:date="2024-04-16T14:15:00Z">
              <w:pPr>
                <w:spacing w:line="360" w:lineRule="auto"/>
                <w:jc w:val="both"/>
              </w:pPr>
            </w:pPrChange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13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Անվտանգություն և գաղտնիություն.</w:t>
          </w:r>
        </w:p>
        <w:p w14:paraId="31B7A3A9" w14:textId="795B134A" w:rsidR="00296C59" w:rsidRPr="00444B6D" w:rsidDel="00D25005" w:rsidRDefault="007C3808" w:rsidP="00DD6269">
          <w:pPr>
            <w:spacing w:line="360" w:lineRule="auto"/>
            <w:jc w:val="both"/>
            <w:rPr>
              <w:del w:id="1414" w:author="Sargis Sargsyan" w:date="2024-04-10T19:55:00Z"/>
              <w:rFonts w:ascii="Sylfaen" w:eastAsia="Tahoma" w:hAnsi="Sylfaen" w:cs="Tahoma"/>
              <w:sz w:val="24"/>
              <w:szCs w:val="24"/>
            </w:rPr>
            <w:pPrChange w:id="1415" w:author="Derenik Petrosyan" w:date="2024-04-16T14:15:00Z">
              <w:pPr>
                <w:spacing w:line="360" w:lineRule="auto"/>
                <w:jc w:val="both"/>
              </w:pPr>
            </w:pPrChange>
          </w:pPr>
          <w:ins w:id="1416" w:author="Derenik Petrosyan" w:date="2024-04-15T12:30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72CB1FAD" w:rsidR="007C3808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17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lastRenderedPageBreak/>
            <w:t>սարքի կառավարում՝ ապահովելու IIoT տվյալների և համակարգերի գաղտնիությունը, ամբողջականությունը և հասանելիությունը:</w:t>
          </w:r>
        </w:p>
        <w:p w14:paraId="5CD1BBD6" w14:textId="77777777" w:rsidR="00296C59" w:rsidRPr="007C3808" w:rsidDel="007C3808" w:rsidRDefault="00296C59" w:rsidP="00DD6269">
          <w:pPr>
            <w:spacing w:line="360" w:lineRule="auto"/>
            <w:jc w:val="both"/>
            <w:rPr>
              <w:del w:id="1418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19" w:author="Derenik Petrosyan" w:date="2024-04-15T12:31:00Z">
                <w:rPr>
                  <w:del w:id="1420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421" w:author="Derenik Petrosyan" w:date="2024-04-16T14:15:00Z">
              <w:pPr>
                <w:spacing w:line="360" w:lineRule="auto"/>
                <w:jc w:val="both"/>
              </w:pPr>
            </w:pPrChange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22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5G-IIoT ինտեգրման մարտահրավերները</w:t>
          </w:r>
        </w:p>
        <w:p w14:paraId="751FF39B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2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65D16C9B" w14:textId="77777777" w:rsidR="00296C59" w:rsidRPr="007C3808" w:rsidDel="007C3808" w:rsidRDefault="00296C59" w:rsidP="00DD6269">
          <w:pPr>
            <w:spacing w:line="360" w:lineRule="auto"/>
            <w:jc w:val="both"/>
            <w:rPr>
              <w:del w:id="1424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25" w:author="Derenik Petrosyan" w:date="2024-04-15T12:31:00Z">
                <w:rPr>
                  <w:del w:id="1426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427" w:author="Derenik Petrosyan" w:date="2024-04-16T14:15:00Z">
              <w:pPr>
                <w:spacing w:line="360" w:lineRule="auto"/>
                <w:jc w:val="both"/>
              </w:pPr>
            </w:pPrChange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28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2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74F08C3B" w14:textId="60A51C7B" w:rsidR="00296C59" w:rsidRPr="00444B6D" w:rsidRDefault="00296C59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30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431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432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433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434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35" w:author="Derenik Petrosyan" w:date="2024-04-15T12:31:00Z">
                <w:rPr>
                  <w:del w:id="1436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37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438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39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438"/>
          <w:r w:rsidR="0062125D">
            <w:rPr>
              <w:rStyle w:val="CommentReference"/>
            </w:rPr>
            <w:commentReference w:id="1438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40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4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E070441" w14:textId="74ED2FE9" w:rsidR="00296C59" w:rsidRDefault="00296C59" w:rsidP="00DD6269">
          <w:pPr>
            <w:spacing w:line="360" w:lineRule="auto"/>
            <w:ind w:firstLine="720"/>
            <w:jc w:val="both"/>
            <w:rPr>
              <w:ins w:id="1442" w:author="Derenik Petrosyan" w:date="2024-04-15T12:32:00Z"/>
              <w:rFonts w:ascii="Sylfaen" w:eastAsia="Tahoma" w:hAnsi="Sylfaen" w:cs="Tahoma"/>
              <w:sz w:val="24"/>
              <w:szCs w:val="24"/>
            </w:rPr>
            <w:pPrChange w:id="1443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444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445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5D3DF195" w14:textId="77777777" w:rsidR="00C2735D" w:rsidRPr="00444B6D" w:rsidRDefault="00C2735D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46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447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48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449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450"/>
          <w:del w:id="1451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452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53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450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454" w:author="Derenik Petrosyan" w:date="2024-04-15T12:34:00Z">
                <w:rPr>
                  <w:rStyle w:val="CommentReference"/>
                </w:rPr>
              </w:rPrChange>
            </w:rPr>
            <w:commentReference w:id="1450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55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456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57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458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459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Տվյալների կառավարում և վերլուծություն.</w:t>
          </w:r>
        </w:p>
        <w:p w14:paraId="4A678202" w14:textId="3512339D" w:rsidR="00296C59" w:rsidRPr="00444B6D" w:rsidDel="00F871CC" w:rsidRDefault="00296C59" w:rsidP="00DD6269">
          <w:pPr>
            <w:spacing w:line="360" w:lineRule="auto"/>
            <w:jc w:val="both"/>
            <w:rPr>
              <w:del w:id="1460" w:author="Derenik Petrosyan" w:date="2024-04-15T12:34:00Z"/>
              <w:rFonts w:ascii="Sylfaen" w:eastAsia="Tahoma" w:hAnsi="Sylfaen" w:cs="Tahoma"/>
              <w:sz w:val="24"/>
              <w:szCs w:val="24"/>
            </w:rPr>
            <w:pPrChange w:id="146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7FF361B0" w14:textId="35282E72" w:rsidR="00296C59" w:rsidRPr="00444B6D" w:rsidRDefault="00296C59" w:rsidP="00DD626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62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463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464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465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466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467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468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469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470" w:author="Derenik Petrosyan" w:date="2024-04-16T13:48:00Z">
                <w:rPr>
                  <w:del w:id="1471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472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47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6062CFEE" w14:textId="50BC55F2" w:rsidR="000C2831" w:rsidRDefault="00296C59" w:rsidP="00DD6269">
          <w:pPr>
            <w:spacing w:line="360" w:lineRule="auto"/>
            <w:ind w:firstLine="720"/>
            <w:jc w:val="both"/>
            <w:rPr>
              <w:ins w:id="1474" w:author="Derenik Petrosyan" w:date="2024-04-15T13:25:00Z"/>
              <w:rFonts w:ascii="Sylfaen" w:eastAsia="Tahoma" w:hAnsi="Sylfaen" w:cs="Tahoma"/>
              <w:sz w:val="24"/>
              <w:szCs w:val="24"/>
            </w:rPr>
            <w:pPrChange w:id="1475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476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476"/>
          <w:r w:rsidR="007E3486" w:rsidRPr="00F26AD1">
            <w:rPr>
              <w:rStyle w:val="CommentReference"/>
            </w:rPr>
            <w:commentReference w:id="1476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477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478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479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480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481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481"/>
          <w:r w:rsidR="00ED03DF" w:rsidRPr="00F26AD1">
            <w:rPr>
              <w:rStyle w:val="CommentReference"/>
            </w:rPr>
            <w:commentReference w:id="1481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482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83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484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85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486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487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B78C583" w14:textId="27CEAE01" w:rsidR="00E4298E" w:rsidRPr="00444B6D" w:rsidRDefault="0059570A" w:rsidP="00DD6269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488" w:author="Derenik Petrosyan" w:date="2024-04-16T14:15:00Z">
              <w:pPr>
                <w:spacing w:line="360" w:lineRule="auto"/>
                <w:jc w:val="both"/>
              </w:pPr>
            </w:pPrChange>
          </w:pPr>
          <w:del w:id="1489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p w14:paraId="133E1340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4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491" w:author="Derenik Petrosyan" w:date="2024-04-16T14:30:00Z"/>
          <w:rFonts w:ascii="Sylfaen" w:eastAsia="Arial" w:hAnsi="Sylfaen" w:cs="Arial"/>
          <w:sz w:val="24"/>
          <w:szCs w:val="24"/>
        </w:rPr>
      </w:pPr>
      <w:ins w:id="1492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493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494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 w:rsidP="003A5B3B">
      <w:pPr>
        <w:spacing w:line="360" w:lineRule="auto"/>
        <w:ind w:firstLine="720"/>
        <w:jc w:val="both"/>
        <w:rPr>
          <w:ins w:id="1495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496" w:author="Derenik Petrosyan" w:date="2024-04-16T15:02:00Z">
          <w:pPr>
            <w:spacing w:line="360" w:lineRule="auto"/>
            <w:jc w:val="both"/>
          </w:pPr>
        </w:pPrChange>
      </w:pPr>
      <w:ins w:id="1497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498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499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500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lastRenderedPageBreak/>
          <w:t>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501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502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03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504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505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506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507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508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509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10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11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512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513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514" w:author="Derenik Petrosyan" w:date="2024-04-16T14:32:00Z"/>
          <w:rFonts w:ascii="Sylfaen" w:eastAsia="Arial" w:hAnsi="Sylfaen" w:cs="Arial"/>
          <w:sz w:val="24"/>
          <w:szCs w:val="24"/>
          <w:lang w:val="hy-AM"/>
          <w:rPrChange w:id="1515" w:author="Derenik Petrosyan" w:date="2024-04-16T14:34:00Z">
            <w:rPr>
              <w:ins w:id="1516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517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18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31394C" w:rsidP="00FC3230">
      <w:pPr>
        <w:spacing w:line="360" w:lineRule="auto"/>
        <w:ind w:firstLine="720"/>
        <w:jc w:val="both"/>
        <w:rPr>
          <w:del w:id="1519" w:author="Derenik Petrosyan" w:date="2024-04-16T14:30:00Z"/>
          <w:rFonts w:ascii="Sylfaen" w:eastAsia="Arial" w:hAnsi="Sylfaen" w:cs="Arial"/>
          <w:sz w:val="24"/>
          <w:szCs w:val="24"/>
        </w:rPr>
        <w:pPrChange w:id="1520" w:author="Derenik Petrosyan" w:date="2024-04-16T14:30:00Z">
          <w:pPr>
            <w:spacing w:line="360" w:lineRule="auto"/>
            <w:jc w:val="both"/>
          </w:pPr>
        </w:pPrChange>
      </w:pPr>
      <w:customXmlDelRangeStart w:id="1521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521"/>
          <w:del w:id="1522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523" w:author="Derenik Petrosyan" w:date="2024-04-16T14:30:00Z"/>
        </w:sdtContent>
      </w:sdt>
      <w:customXmlDelRangeEnd w:id="1523"/>
    </w:p>
    <w:p w14:paraId="193F9F5D" w14:textId="77777777" w:rsidR="00E4298E" w:rsidRPr="00DC2830" w:rsidRDefault="00E4298E" w:rsidP="00FC3230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524" w:author="Derenik Petrosyan" w:date="2024-04-16T14:30:00Z">
          <w:pPr>
            <w:spacing w:line="360" w:lineRule="auto"/>
            <w:jc w:val="both"/>
          </w:pPr>
        </w:pPrChange>
      </w:pPr>
    </w:p>
    <w:bookmarkStart w:id="1525" w:name="_heading=h.3dy6vkm" w:colFirst="0" w:colLast="0"/>
    <w:bookmarkEnd w:id="1525"/>
    <w:p w14:paraId="38D1844F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52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527" w:author="Derenik Petrosyan" w:date="2024-04-16T15:15:00Z"/>
              <w:rFonts w:ascii="Sylfaen" w:hAnsi="Sylfaen"/>
              <w:b/>
              <w:bCs/>
              <w:sz w:val="24"/>
              <w:szCs w:val="24"/>
              <w:rPrChange w:id="1528" w:author="Derenik Petrosyan" w:date="2024-04-16T15:15:00Z">
                <w:rPr>
                  <w:ins w:id="1529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530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531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532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533" w:author="Derenik Petrosyan" w:date="2024-04-16T15:12:00Z">
                <w:rPr>
                  <w:del w:id="1534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35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36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37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538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39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40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4CB8BF8" w14:textId="330E78D4" w:rsidR="0046672F" w:rsidRPr="0046672F" w:rsidRDefault="0046672F" w:rsidP="00D76C4D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41" w:author="Derenik Petrosyan" w:date="2024-04-16T15:15:00Z">
              <w:pPr>
                <w:spacing w:line="360" w:lineRule="auto"/>
                <w:jc w:val="both"/>
              </w:pPr>
            </w:pPrChange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42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543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544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45" w:author="Derenik Petrosyan" w:date="2024-04-16T14:15:00Z">
              <w:pPr>
                <w:spacing w:line="360" w:lineRule="auto"/>
                <w:jc w:val="both"/>
              </w:pPr>
            </w:pPrChange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46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547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548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49" w:author="Derenik Petrosyan" w:date="2024-04-16T14:15:00Z">
              <w:pPr>
                <w:spacing w:line="360" w:lineRule="auto"/>
                <w:jc w:val="both"/>
              </w:pPr>
            </w:pPrChange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50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 w:rsidP="00DD6269">
          <w:pPr>
            <w:spacing w:line="360" w:lineRule="auto"/>
            <w:jc w:val="both"/>
            <w:rPr>
              <w:del w:id="1551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552" w:author="Derenik Petrosyan" w:date="2024-04-16T15:14:00Z">
                <w:rPr>
                  <w:del w:id="1553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554" w:author="Derenik Petrosyan" w:date="2024-04-16T14:15:00Z">
              <w:pPr>
                <w:spacing w:line="360" w:lineRule="auto"/>
                <w:jc w:val="both"/>
              </w:pPr>
            </w:pPrChange>
          </w:pPr>
          <w:del w:id="1555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56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557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558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59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560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6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58D1B78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62" w:author="Derenik Petrosyan" w:date="2024-04-16T14:15:00Z">
              <w:pPr>
                <w:spacing w:line="360" w:lineRule="auto"/>
                <w:jc w:val="both"/>
              </w:pPr>
            </w:pPrChange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63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64" w:author="Derenik Petrosyan" w:date="2024-04-16T14:15:00Z">
              <w:pPr>
                <w:spacing w:line="360" w:lineRule="auto"/>
                <w:jc w:val="both"/>
              </w:pPr>
            </w:pPrChange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65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566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67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568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569" w:author="Derenik Petrosyan" w:date="2024-04-16T15:17:00Z">
                <w:rPr>
                  <w:del w:id="1570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71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2. Տրանսպորտային արդյունաբերություն</w:t>
          </w:r>
        </w:p>
        <w:p w14:paraId="5813BEEE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72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089094A5" w14:textId="6F0F1658" w:rsidR="0046672F" w:rsidRPr="00EC418D" w:rsidDel="00EC418D" w:rsidRDefault="0046672F" w:rsidP="00DD6269">
          <w:pPr>
            <w:spacing w:line="360" w:lineRule="auto"/>
            <w:jc w:val="both"/>
            <w:rPr>
              <w:del w:id="1573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574" w:author="Derenik Petrosyan" w:date="2024-04-16T15:18:00Z">
                <w:rPr>
                  <w:del w:id="1575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576" w:author="Derenik Petrosyan" w:date="2024-04-16T14:15:00Z">
              <w:pPr>
                <w:spacing w:line="360" w:lineRule="auto"/>
                <w:jc w:val="both"/>
              </w:pPr>
            </w:pPrChange>
          </w:pPr>
          <w:del w:id="1577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78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579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80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581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82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83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84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67D4113E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85" w:author="Derenik Petrosyan" w:date="2024-04-16T14:15:00Z">
              <w:pPr>
                <w:spacing w:line="360" w:lineRule="auto"/>
                <w:jc w:val="both"/>
              </w:pPr>
            </w:pPrChange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586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87" w:author="Derenik Petrosyan" w:date="2024-04-16T14:15:00Z">
              <w:pPr>
                <w:spacing w:line="360" w:lineRule="auto"/>
                <w:jc w:val="both"/>
              </w:pPr>
            </w:pPrChange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588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589" w:author="Derenik Petrosyan" w:date="2024-04-16T14:15:00Z">
              <w:pPr>
                <w:spacing w:line="360" w:lineRule="auto"/>
                <w:jc w:val="both"/>
              </w:pPr>
            </w:pPrChange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590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05329B62" w14:textId="2228824C" w:rsidR="0046672F" w:rsidRPr="006A4528" w:rsidDel="006A4528" w:rsidRDefault="0046672F" w:rsidP="00DD6269">
          <w:pPr>
            <w:spacing w:line="360" w:lineRule="auto"/>
            <w:jc w:val="both"/>
            <w:rPr>
              <w:del w:id="1591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592" w:author="Derenik Petrosyan" w:date="2024-04-16T15:19:00Z">
                <w:rPr>
                  <w:del w:id="1593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594" w:author="Derenik Petrosyan" w:date="2024-04-16T14:15:00Z">
              <w:pPr>
                <w:spacing w:line="360" w:lineRule="auto"/>
                <w:jc w:val="both"/>
              </w:pPr>
            </w:pPrChange>
          </w:pPr>
          <w:del w:id="1595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96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597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598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599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0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601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602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03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4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05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1A6C8B9C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06" w:author="Derenik Petrosyan" w:date="2024-04-16T14:15:00Z">
              <w:pPr>
                <w:spacing w:line="360" w:lineRule="auto"/>
                <w:jc w:val="both"/>
              </w:pPr>
            </w:pPrChange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08" w:author="Derenik Petrosyan" w:date="2024-04-16T14:15:00Z">
              <w:pPr>
                <w:spacing w:line="360" w:lineRule="auto"/>
                <w:jc w:val="both"/>
              </w:pPr>
            </w:pPrChange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09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610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611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1505A8F1" w14:textId="152EE7DE" w:rsidR="00E80EFA" w:rsidRDefault="00E80EFA" w:rsidP="00DD6269">
          <w:pPr>
            <w:spacing w:line="360" w:lineRule="auto"/>
            <w:jc w:val="both"/>
            <w:rPr>
              <w:ins w:id="1612" w:author="Derenik Petrosyan" w:date="2024-04-16T16:58:00Z"/>
              <w:rFonts w:ascii="Sylfaen" w:eastAsia="Tahoma" w:hAnsi="Sylfaen" w:cs="Tahoma"/>
              <w:sz w:val="24"/>
              <w:szCs w:val="24"/>
            </w:rPr>
          </w:pPr>
        </w:p>
        <w:p w14:paraId="4381D99C" w14:textId="77777777" w:rsidR="00E80EFA" w:rsidRPr="00F26AD1" w:rsidRDefault="00E80EFA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lang w:val="en-US"/>
              <w:rPrChange w:id="1613" w:author="Derenik Petrosyan" w:date="2024-04-16T16:2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14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15FD28F" w14:textId="77777777" w:rsidR="0046672F" w:rsidRPr="00E80EFA" w:rsidDel="00E80EFA" w:rsidRDefault="0046672F" w:rsidP="00DD6269">
          <w:pPr>
            <w:spacing w:line="360" w:lineRule="auto"/>
            <w:jc w:val="both"/>
            <w:rPr>
              <w:del w:id="1615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16" w:author="Derenik Petrosyan" w:date="2024-04-16T16:58:00Z">
                <w:rPr>
                  <w:del w:id="1617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18" w:author="Derenik Petrosyan" w:date="2024-04-16T14:15:00Z">
              <w:pPr>
                <w:spacing w:line="360" w:lineRule="auto"/>
                <w:jc w:val="both"/>
              </w:pPr>
            </w:pPrChange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19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3. Առողջապահության արդյունաբերություն</w:t>
          </w:r>
        </w:p>
        <w:p w14:paraId="441D77B7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20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9867110" w14:textId="6BE7E5CB" w:rsidR="0046672F" w:rsidRPr="00E80EFA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62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22" w:author="Derenik Petrosyan" w:date="2024-04-16T14:15:00Z">
              <w:pPr>
                <w:spacing w:line="360" w:lineRule="auto"/>
                <w:jc w:val="both"/>
              </w:pPr>
            </w:pPrChange>
          </w:pPr>
          <w:del w:id="1623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24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625" w:author="Derenik Petrosyan" w:date="2024-04-16T16:58:00Z">
            <w:r w:rsidR="00E80EFA" w:rsidRPr="00E80EFA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626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27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 w:rsidP="00DD6269">
          <w:pPr>
            <w:spacing w:line="360" w:lineRule="auto"/>
            <w:jc w:val="both"/>
            <w:rPr>
              <w:del w:id="1628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29" w:author="Derenik Petrosyan" w:date="2024-04-16T16:58:00Z">
                <w:rPr>
                  <w:del w:id="1630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3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6A67DDFB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32" w:author="Derenik Petrosyan" w:date="2024-04-16T14:15:00Z">
              <w:pPr>
                <w:spacing w:line="360" w:lineRule="auto"/>
                <w:jc w:val="both"/>
              </w:pPr>
            </w:pPrChange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33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34" w:author="Derenik Petrosyan" w:date="2024-04-16T14:15:00Z">
              <w:pPr>
                <w:spacing w:line="360" w:lineRule="auto"/>
                <w:jc w:val="both"/>
              </w:pPr>
            </w:pPrChange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35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636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37" w:author="Derenik Petrosyan" w:date="2024-04-16T14:15:00Z">
              <w:pPr>
                <w:spacing w:line="360" w:lineRule="auto"/>
                <w:jc w:val="both"/>
              </w:pPr>
            </w:pPrChange>
          </w:pPr>
          <w:ins w:id="1638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39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640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 w:rsidP="00DD6269">
          <w:pPr>
            <w:spacing w:line="360" w:lineRule="auto"/>
            <w:jc w:val="both"/>
            <w:rPr>
              <w:del w:id="1641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642" w:author="Derenik Petrosyan" w:date="2024-04-16T16:59:00Z">
                <w:rPr>
                  <w:del w:id="1643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44" w:author="Derenik Petrosyan" w:date="2024-04-16T14:15:00Z">
              <w:pPr>
                <w:spacing w:line="360" w:lineRule="auto"/>
                <w:jc w:val="both"/>
              </w:pPr>
            </w:pPrChange>
          </w:pPr>
          <w:del w:id="1645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46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647" w:author="Derenik Petrosyan" w:date="2024-04-16T16:59:00Z">
            <w:r w:rsidR="00C84258"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648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49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50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3E9782D2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51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53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4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655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5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57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DB8B923" w14:textId="77777777" w:rsidR="0046672F" w:rsidRPr="00C84258" w:rsidDel="00C84258" w:rsidRDefault="0046672F" w:rsidP="00DD6269">
          <w:pPr>
            <w:spacing w:line="360" w:lineRule="auto"/>
            <w:jc w:val="both"/>
            <w:rPr>
              <w:del w:id="1658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59" w:author="Derenik Petrosyan" w:date="2024-04-16T16:59:00Z">
                <w:rPr>
                  <w:del w:id="1660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61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6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4. Էներգետիկ արդյունաբերություն</w:t>
          </w:r>
        </w:p>
        <w:p w14:paraId="42A34C5B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6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0DB51455" w14:textId="3862C4DD" w:rsidR="0046672F" w:rsidRPr="00C84258" w:rsidDel="00C84258" w:rsidRDefault="0046672F" w:rsidP="00DD6269">
          <w:pPr>
            <w:spacing w:line="360" w:lineRule="auto"/>
            <w:jc w:val="both"/>
            <w:rPr>
              <w:del w:id="1664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65" w:author="Derenik Petrosyan" w:date="2024-04-16T17:00:00Z">
                <w:rPr>
                  <w:del w:id="1666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67" w:author="Derenik Petrosyan" w:date="2024-04-16T14:15:00Z">
              <w:pPr>
                <w:spacing w:line="360" w:lineRule="auto"/>
                <w:jc w:val="both"/>
              </w:pPr>
            </w:pPrChange>
          </w:pPr>
          <w:del w:id="1668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69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670" w:author="Derenik Petrosyan" w:date="2024-04-16T17:00:00Z">
            <w:r w:rsidR="00C84258"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671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73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1739AC22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74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76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7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78" w:author="Derenik Petrosyan" w:date="2024-04-16T14:15:00Z">
              <w:pPr>
                <w:spacing w:line="360" w:lineRule="auto"/>
                <w:jc w:val="both"/>
              </w:pPr>
            </w:pPrChange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9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1E42F8A5" w14:textId="71136CD3" w:rsidR="0046672F" w:rsidRPr="00A667C0" w:rsidDel="00A667C0" w:rsidRDefault="0046672F" w:rsidP="00DD6269">
          <w:pPr>
            <w:spacing w:line="360" w:lineRule="auto"/>
            <w:jc w:val="both"/>
            <w:rPr>
              <w:del w:id="1680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81" w:author="Derenik Petrosyan" w:date="2024-04-16T17:00:00Z">
                <w:rPr>
                  <w:del w:id="1682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683" w:author="Derenik Petrosyan" w:date="2024-04-16T14:15:00Z">
              <w:pPr>
                <w:spacing w:line="360" w:lineRule="auto"/>
                <w:jc w:val="both"/>
              </w:pPr>
            </w:pPrChange>
          </w:pPr>
          <w:del w:id="1684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85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686" w:author="Derenik Petrosyan" w:date="2024-04-16T17:00:00Z">
            <w:r w:rsidR="00A667C0" w:rsidRPr="00A667C0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687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88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89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2BDFDF7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90" w:author="Derenik Petrosyan" w:date="2024-04-16T14:15:00Z">
              <w:pPr>
                <w:spacing w:line="360" w:lineRule="auto"/>
                <w:jc w:val="both"/>
              </w:pPr>
            </w:pPrChange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9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92" w:author="Derenik Petrosyan" w:date="2024-04-16T14:15:00Z">
              <w:pPr>
                <w:spacing w:line="360" w:lineRule="auto"/>
                <w:jc w:val="both"/>
              </w:pPr>
            </w:pPrChange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69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 w:rsidP="00DD626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  <w:pPrChange w:id="1694" w:author="Derenik Petrosyan" w:date="2024-04-16T14:15:00Z">
              <w:pPr>
                <w:spacing w:line="360" w:lineRule="auto"/>
                <w:jc w:val="both"/>
              </w:pPr>
            </w:pPrChange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695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31394C" w:rsidP="00DD6269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  <w:pPrChange w:id="1696" w:author="Derenik Petrosyan" w:date="2024-04-16T14:15:00Z">
              <w:pPr>
                <w:spacing w:line="360" w:lineRule="auto"/>
                <w:jc w:val="both"/>
              </w:pPr>
            </w:pPrChange>
          </w:pPr>
        </w:p>
      </w:sdtContent>
    </w:sdt>
    <w:bookmarkStart w:id="1697" w:name="_heading=h.1t3h5sf" w:colFirst="0" w:colLast="0"/>
    <w:bookmarkEnd w:id="1697"/>
    <w:p w14:paraId="573F1B5D" w14:textId="484F5755" w:rsidR="00E4298E" w:rsidRPr="00DC2830" w:rsidDel="00D54004" w:rsidRDefault="0031394C" w:rsidP="00DD6269">
      <w:pPr>
        <w:pStyle w:val="Heading2"/>
        <w:spacing w:line="360" w:lineRule="auto"/>
        <w:rPr>
          <w:del w:id="1698" w:author="Derenik Petrosyan" w:date="2024-04-16T15:12:00Z"/>
          <w:rFonts w:ascii="Sylfaen" w:eastAsia="Arial" w:hAnsi="Sylfaen" w:cs="Arial"/>
          <w:sz w:val="24"/>
          <w:szCs w:val="24"/>
        </w:rPr>
        <w:pPrChange w:id="1699" w:author="Derenik Petrosyan" w:date="2024-04-16T14:15:00Z">
          <w:pPr>
            <w:pStyle w:val="Heading2"/>
          </w:pPr>
        </w:pPrChange>
      </w:pPr>
      <w:customXmlDelRangeStart w:id="1700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700"/>
          <w:del w:id="1701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702" w:author="Derenik Petrosyan" w:date="2024-04-16T15:12:00Z"/>
        </w:sdtContent>
      </w:sdt>
      <w:customXmlDelRangeEnd w:id="1702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703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31394C" w:rsidP="00DD6269">
      <w:pPr>
        <w:spacing w:line="360" w:lineRule="auto"/>
        <w:jc w:val="both"/>
        <w:rPr>
          <w:del w:id="1704" w:author="Derenik Petrosyan" w:date="2024-04-16T15:12:00Z"/>
          <w:rFonts w:ascii="Sylfaen" w:eastAsia="Arial" w:hAnsi="Sylfaen" w:cs="Arial"/>
          <w:sz w:val="24"/>
          <w:szCs w:val="24"/>
        </w:rPr>
        <w:pPrChange w:id="1705" w:author="Derenik Petrosyan" w:date="2024-04-16T14:15:00Z">
          <w:pPr>
            <w:spacing w:line="360" w:lineRule="auto"/>
            <w:jc w:val="both"/>
          </w:pPr>
        </w:pPrChange>
      </w:pPr>
      <w:customXmlDelRangeStart w:id="1706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706"/>
          <w:del w:id="1707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708" w:author="Derenik Petrosyan" w:date="2024-04-16T15:12:00Z"/>
        </w:sdtContent>
      </w:sdt>
      <w:customXmlDelRangeEnd w:id="1708"/>
    </w:p>
    <w:p w14:paraId="11BA1C12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09" w:author="Derenik Petrosyan" w:date="2024-04-16T14:15:00Z">
          <w:pPr>
            <w:spacing w:line="360" w:lineRule="auto"/>
            <w:jc w:val="both"/>
          </w:pPr>
        </w:pPrChange>
      </w:pPr>
    </w:p>
    <w:bookmarkStart w:id="1710" w:name="_heading=h.4d34og8" w:colFirst="0" w:colLast="0"/>
    <w:bookmarkEnd w:id="1710"/>
    <w:p w14:paraId="2BD3917E" w14:textId="77777777" w:rsidR="00E4298E" w:rsidRPr="00DC2830" w:rsidRDefault="0031394C" w:rsidP="00DD6269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11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1"/>
          <w:id w:val="352925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 5G-IIoT ինտեգրման տեխնիկական ասպեկտները</w:t>
          </w:r>
        </w:sdtContent>
      </w:sdt>
    </w:p>
    <w:p w14:paraId="6E81560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12" w:name="_heading=h.2s8eyo1" w:colFirst="0" w:colLast="0"/>
    <w:bookmarkEnd w:id="1712"/>
    <w:p w14:paraId="72CE40C7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1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3.1 5G տեխնոլոգիայի հիմնական գործառույթները</w:t>
          </w:r>
        </w:sdtContent>
      </w:sdt>
    </w:p>
    <w:p w14:paraId="6D98046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BEDFC32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14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t>
          </w:r>
        </w:sdtContent>
      </w:sdt>
    </w:p>
    <w:p w14:paraId="73F0F216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15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4"/>
          <w:id w:val="-75428381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t>
          </w:r>
        </w:sdtContent>
      </w:sdt>
    </w:p>
    <w:p w14:paraId="7D8433CB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16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5"/>
          <w:id w:val="-1415568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t>
          </w:r>
        </w:sdtContent>
      </w:sdt>
    </w:p>
    <w:p w14:paraId="53C3F20C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17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6"/>
          <w:id w:val="16797021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t>
          </w:r>
        </w:sdtContent>
      </w:sdt>
    </w:p>
    <w:p w14:paraId="1F29A794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18" w:author="Derenik Petrosyan" w:date="2024-04-16T14:15:00Z">
          <w:pPr>
            <w:spacing w:line="360" w:lineRule="auto"/>
            <w:jc w:val="both"/>
          </w:pPr>
        </w:pPrChange>
      </w:pPr>
    </w:p>
    <w:bookmarkStart w:id="1719" w:name="_heading=h.17dp8vu" w:colFirst="0" w:colLast="0"/>
    <w:bookmarkEnd w:id="1719"/>
    <w:p w14:paraId="1C0E9DDA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2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3.2 Տեխնիկական նկատառումներ 5G-IIoT ինտեգրման համար</w:t>
          </w:r>
        </w:sdtContent>
      </w:sdt>
    </w:p>
    <w:p w14:paraId="77CA79C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DAFA3DC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Ավելի խորը ուսումնասիրեք 5G ցանցերը IIoT-ի հետ ինտեգրելու տեխնիկական նկատառումները , ներառյալ՝</w:t>
          </w:r>
        </w:sdtContent>
      </w:sdt>
    </w:p>
    <w:p w14:paraId="462E0876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2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Անվտանգության արձանագրություններ. Քննարկեք անվտանգության կարևորությունը IIoT տեղակայման մեջ և ուսումնասիրեք անվտանգության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արձանագրություններն ու մեխանիզմները՝ ապահովելու տվյալների գաղտնիությունը, ամբողջականությունը և իսկությունը 5G-ով միացված IIoT համակարգերում:</w:t>
          </w:r>
        </w:sdtContent>
      </w:sdt>
    </w:p>
    <w:p w14:paraId="6F077307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3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էկոհամակարգերում տարասեռ սարքերի, սենսորների և հարթակների միջև անխափան հաղորդակցության և ինտեգրման համար :</w:t>
          </w:r>
        </w:sdtContent>
      </w:sdt>
    </w:p>
    <w:p w14:paraId="0BD4BD6C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4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t>
          </w:r>
        </w:sdtContent>
      </w:sdt>
    </w:p>
    <w:p w14:paraId="7B737EAB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5" w:author="Derenik Petrosyan" w:date="2024-04-16T14:15:00Z">
          <w:pPr>
            <w:spacing w:line="360" w:lineRule="auto"/>
            <w:jc w:val="both"/>
          </w:pPr>
        </w:pPrChange>
      </w:pPr>
    </w:p>
    <w:bookmarkStart w:id="1726" w:name="_heading=h.3rdcrjn" w:colFirst="0" w:colLast="0"/>
    <w:bookmarkEnd w:id="1726"/>
    <w:p w14:paraId="18CF6D4B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2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3.3 Ցանցի ճարտարապետության և տեղակայման նկատառումներ</w:t>
          </w:r>
        </w:sdtContent>
      </w:sdt>
    </w:p>
    <w:p w14:paraId="68A0A3CB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5B8A2DF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8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3"/>
          <w:id w:val="199337154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ցանցի ճարտարապետությունը և տեղակայման նկատառումները 5G-ով միացված IIoT տեղակայումների համար, ներառյալ.</w:t>
          </w:r>
        </w:sdtContent>
      </w:sdt>
    </w:p>
    <w:p w14:paraId="474D3614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29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4"/>
          <w:id w:val="-30053376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Բջջային ենթակառուցվածք. Վերլուծեք 5G բազային կայանների, փոքր բջիջների և բաշխված ալեհավաքային համակարգերի (DAS) տեղակայումը` արդյունաբերական միջավայրերում IIoT հավելվածների համար ծածկույթ և հզորություն ապահովելու համար:</w:t>
          </w:r>
        </w:sdtContent>
      </w:sdt>
    </w:p>
    <w:p w14:paraId="78207AD9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30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5"/>
          <w:id w:val="127466451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Backhaul և Fronthaul Networks. Ուսումնասիրեք backhaul և fronthaul ցանցային ճարտարապետությունները՝ 5G բազային կայանները հիմնական ցանցերին և եզրային հաշվողական ռեսուրսներին միացնելու համար՝ ապահովելով տվյալների բարձր արագության փոխանցում և ցածր լատենտային հաղորդակցություն:</w:t>
          </w:r>
        </w:sdtContent>
      </w:sdt>
    </w:p>
    <w:p w14:paraId="1115D204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3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6"/>
          <w:id w:val="-19542439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Cloud and Edge Integration. Քննարկեք ամպային և ծայրամասային հաշվողական ռեսուրսների ինտեգրումը 5G ցանցերի հետ, և ինչպես է այն հնարավորություն տալիս IIoT տվյալների բաշխված մշակումն ու վերլուծությունը աջակցել իրական ժամանակում որոշումների կայացմանը և վերահսկմանը:</w:t>
          </w:r>
        </w:sdtContent>
      </w:sdt>
    </w:p>
    <w:p w14:paraId="0D26AE9C" w14:textId="35670D83" w:rsidR="00E4298E" w:rsidDel="002A0068" w:rsidRDefault="00E4298E" w:rsidP="00DD6269">
      <w:pPr>
        <w:spacing w:line="360" w:lineRule="auto"/>
        <w:jc w:val="both"/>
        <w:rPr>
          <w:del w:id="1732" w:author="Derenik Petrosyan" w:date="2024-04-15T13:17:00Z"/>
          <w:rFonts w:ascii="Sylfaen" w:eastAsia="Arial" w:hAnsi="Sylfaen" w:cs="Arial"/>
          <w:sz w:val="24"/>
          <w:szCs w:val="24"/>
        </w:rPr>
        <w:pPrChange w:id="1733" w:author="Derenik Petrosyan" w:date="2024-04-16T14:15:00Z">
          <w:pPr>
            <w:spacing w:line="360" w:lineRule="auto"/>
            <w:jc w:val="both"/>
          </w:pPr>
        </w:pPrChange>
      </w:pPr>
    </w:p>
    <w:p w14:paraId="43AAC73C" w14:textId="77777777" w:rsidR="002A0068" w:rsidRDefault="002A0068" w:rsidP="00DD6269">
      <w:pPr>
        <w:spacing w:line="360" w:lineRule="auto"/>
        <w:jc w:val="both"/>
        <w:rPr>
          <w:ins w:id="1734" w:author="Derenik Petrosyan" w:date="2024-04-15T13:17:00Z"/>
          <w:rFonts w:ascii="Sylfaen" w:eastAsia="Arial" w:hAnsi="Sylfaen" w:cs="Arial"/>
          <w:sz w:val="24"/>
          <w:szCs w:val="24"/>
        </w:rPr>
        <w:pPrChange w:id="1735" w:author="Derenik Petrosyan" w:date="2024-04-16T14:15:00Z">
          <w:pPr>
            <w:spacing w:line="360" w:lineRule="auto"/>
            <w:jc w:val="both"/>
          </w:pPr>
        </w:pPrChange>
      </w:pPr>
    </w:p>
    <w:p w14:paraId="00C19827" w14:textId="77777777" w:rsidR="002A0068" w:rsidRDefault="002A0068" w:rsidP="00DD6269">
      <w:pPr>
        <w:spacing w:line="360" w:lineRule="auto"/>
        <w:jc w:val="both"/>
        <w:rPr>
          <w:ins w:id="1736" w:author="Derenik Petrosyan" w:date="2024-04-15T13:17:00Z"/>
          <w:rFonts w:ascii="Sylfaen" w:eastAsia="Arial" w:hAnsi="Sylfaen" w:cs="Arial"/>
          <w:sz w:val="24"/>
          <w:szCs w:val="24"/>
        </w:rPr>
        <w:pPrChange w:id="1737" w:author="Derenik Petrosyan" w:date="2024-04-16T14:15:00Z">
          <w:pPr>
            <w:spacing w:line="360" w:lineRule="auto"/>
            <w:jc w:val="both"/>
          </w:pPr>
        </w:pPrChange>
      </w:pPr>
    </w:p>
    <w:p w14:paraId="0DA1196C" w14:textId="77777777" w:rsidR="002A0068" w:rsidRDefault="002A0068" w:rsidP="00DD6269">
      <w:pPr>
        <w:spacing w:line="360" w:lineRule="auto"/>
        <w:jc w:val="both"/>
        <w:rPr>
          <w:ins w:id="1738" w:author="Derenik Petrosyan" w:date="2024-04-15T13:17:00Z"/>
          <w:rFonts w:ascii="Sylfaen" w:eastAsia="Arial" w:hAnsi="Sylfaen" w:cs="Arial"/>
          <w:sz w:val="24"/>
          <w:szCs w:val="24"/>
        </w:rPr>
        <w:pPrChange w:id="1739" w:author="Derenik Petrosyan" w:date="2024-04-16T14:15:00Z">
          <w:pPr>
            <w:spacing w:line="360" w:lineRule="auto"/>
            <w:jc w:val="both"/>
          </w:pPr>
        </w:pPrChange>
      </w:pPr>
    </w:p>
    <w:p w14:paraId="44394D24" w14:textId="77777777" w:rsidR="002A0068" w:rsidRDefault="002A0068" w:rsidP="00DD6269">
      <w:pPr>
        <w:spacing w:line="360" w:lineRule="auto"/>
        <w:jc w:val="both"/>
        <w:rPr>
          <w:ins w:id="1740" w:author="Derenik Petrosyan" w:date="2024-04-15T13:17:00Z"/>
          <w:rFonts w:ascii="Sylfaen" w:eastAsia="Arial" w:hAnsi="Sylfaen" w:cs="Arial"/>
          <w:sz w:val="24"/>
          <w:szCs w:val="24"/>
        </w:rPr>
        <w:pPrChange w:id="1741" w:author="Derenik Petrosyan" w:date="2024-04-16T14:15:00Z">
          <w:pPr>
            <w:spacing w:line="360" w:lineRule="auto"/>
            <w:jc w:val="both"/>
          </w:pPr>
        </w:pPrChange>
      </w:pPr>
    </w:p>
    <w:p w14:paraId="0DE0DC70" w14:textId="77777777" w:rsidR="002A0068" w:rsidRDefault="002A0068" w:rsidP="00DD6269">
      <w:pPr>
        <w:spacing w:line="360" w:lineRule="auto"/>
        <w:jc w:val="both"/>
        <w:rPr>
          <w:ins w:id="1742" w:author="Derenik Petrosyan" w:date="2024-04-15T13:17:00Z"/>
          <w:rFonts w:ascii="Sylfaen" w:eastAsia="Arial" w:hAnsi="Sylfaen" w:cs="Arial"/>
          <w:sz w:val="24"/>
          <w:szCs w:val="24"/>
        </w:rPr>
        <w:pPrChange w:id="1743" w:author="Derenik Petrosyan" w:date="2024-04-16T14:15:00Z">
          <w:pPr>
            <w:spacing w:line="360" w:lineRule="auto"/>
            <w:jc w:val="both"/>
          </w:pPr>
        </w:pPrChange>
      </w:pPr>
    </w:p>
    <w:p w14:paraId="10511F1B" w14:textId="77777777" w:rsidR="002A0068" w:rsidRDefault="002A0068" w:rsidP="00DD6269">
      <w:pPr>
        <w:spacing w:line="360" w:lineRule="auto"/>
        <w:jc w:val="both"/>
        <w:rPr>
          <w:ins w:id="1744" w:author="Derenik Petrosyan" w:date="2024-04-15T13:17:00Z"/>
          <w:rFonts w:ascii="Sylfaen" w:eastAsia="Arial" w:hAnsi="Sylfaen" w:cs="Arial"/>
          <w:sz w:val="24"/>
          <w:szCs w:val="24"/>
        </w:rPr>
        <w:pPrChange w:id="1745" w:author="Derenik Petrosyan" w:date="2024-04-16T14:15:00Z">
          <w:pPr>
            <w:spacing w:line="360" w:lineRule="auto"/>
            <w:jc w:val="both"/>
          </w:pPr>
        </w:pPrChange>
      </w:pPr>
    </w:p>
    <w:p w14:paraId="0E8B44DD" w14:textId="77777777" w:rsidR="002A0068" w:rsidRPr="00DC2830" w:rsidRDefault="002A0068" w:rsidP="00DD6269">
      <w:pPr>
        <w:spacing w:line="360" w:lineRule="auto"/>
        <w:jc w:val="both"/>
        <w:rPr>
          <w:ins w:id="1746" w:author="Derenik Petrosyan" w:date="2024-04-15T13:17:00Z"/>
          <w:rFonts w:ascii="Sylfaen" w:eastAsia="Arial" w:hAnsi="Sylfaen" w:cs="Arial"/>
          <w:sz w:val="24"/>
          <w:szCs w:val="24"/>
        </w:rPr>
        <w:pPrChange w:id="1747" w:author="Derenik Petrosyan" w:date="2024-04-16T14:15:00Z">
          <w:pPr>
            <w:spacing w:line="360" w:lineRule="auto"/>
            <w:jc w:val="both"/>
          </w:pPr>
        </w:pPrChange>
      </w:pPr>
    </w:p>
    <w:bookmarkStart w:id="1748" w:name="_heading=h.26in1rg" w:colFirst="0" w:colLast="0"/>
    <w:bookmarkEnd w:id="1748"/>
    <w:p w14:paraId="20055145" w14:textId="76F52327" w:rsidR="00E4298E" w:rsidRPr="00DC2830" w:rsidDel="002A0068" w:rsidRDefault="0031394C" w:rsidP="00DD6269">
      <w:pPr>
        <w:pStyle w:val="Heading2"/>
        <w:spacing w:line="360" w:lineRule="auto"/>
        <w:rPr>
          <w:del w:id="1749" w:author="Derenik Petrosyan" w:date="2024-04-15T13:17:00Z"/>
          <w:rFonts w:ascii="Sylfaen" w:eastAsia="Arial" w:hAnsi="Sylfaen" w:cs="Arial"/>
          <w:sz w:val="24"/>
          <w:szCs w:val="24"/>
        </w:rPr>
        <w:pPrChange w:id="1750" w:author="Derenik Petrosyan" w:date="2024-04-16T14:15:00Z">
          <w:pPr>
            <w:pStyle w:val="Heading2"/>
          </w:pPr>
        </w:pPrChange>
      </w:pPr>
      <w:customXmlDelRangeStart w:id="1751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7"/>
          <w:id w:val="-679116156"/>
        </w:sdtPr>
        <w:sdtEndPr/>
        <w:sdtContent>
          <w:customXmlDelRangeEnd w:id="1751"/>
          <w:del w:id="1752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3.4 Վիզուալիզացիա և նկարազարդում</w:delText>
            </w:r>
          </w:del>
          <w:customXmlDelRangeStart w:id="1753" w:author="Derenik Petrosyan" w:date="2024-04-15T13:17:00Z"/>
        </w:sdtContent>
      </w:sdt>
      <w:customXmlDelRangeEnd w:id="1753"/>
    </w:p>
    <w:p w14:paraId="070B7932" w14:textId="3552737F" w:rsidR="00E4298E" w:rsidRPr="00DC2830" w:rsidDel="002A0068" w:rsidRDefault="00E4298E" w:rsidP="00F26AD1">
      <w:pPr>
        <w:spacing w:line="360" w:lineRule="auto"/>
        <w:jc w:val="both"/>
        <w:rPr>
          <w:del w:id="1754" w:author="Derenik Petrosyan" w:date="2024-04-15T13:17:00Z"/>
          <w:rFonts w:ascii="Sylfaen" w:eastAsia="Arial" w:hAnsi="Sylfaen" w:cs="Arial"/>
          <w:sz w:val="24"/>
          <w:szCs w:val="24"/>
        </w:rPr>
      </w:pPr>
    </w:p>
    <w:p w14:paraId="5E351E52" w14:textId="3C2E6D93" w:rsidR="00E4298E" w:rsidRPr="00DC2830" w:rsidDel="002A0068" w:rsidRDefault="0031394C" w:rsidP="00DD6269">
      <w:pPr>
        <w:spacing w:line="360" w:lineRule="auto"/>
        <w:jc w:val="both"/>
        <w:rPr>
          <w:del w:id="1755" w:author="Derenik Petrosyan" w:date="2024-04-15T13:17:00Z"/>
          <w:rFonts w:ascii="Sylfaen" w:eastAsia="Arial" w:hAnsi="Sylfaen" w:cs="Arial"/>
          <w:sz w:val="24"/>
          <w:szCs w:val="24"/>
        </w:rPr>
        <w:pPrChange w:id="1756" w:author="Derenik Petrosyan" w:date="2024-04-16T14:15:00Z">
          <w:pPr>
            <w:spacing w:line="360" w:lineRule="auto"/>
            <w:jc w:val="both"/>
          </w:pPr>
        </w:pPrChange>
      </w:pPr>
      <w:customXmlDelRangeStart w:id="1757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8"/>
          <w:id w:val="1667818406"/>
        </w:sdtPr>
        <w:sdtEndPr/>
        <w:sdtContent>
          <w:customXmlDelRangeEnd w:id="1757"/>
          <w:del w:id="1758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Տրամադրեք տեսողական օժանդակ միջոցներ, դիագրամներ և նկարազարդումներ՝ օգնելու պատկերացնել 5G-IIoT ինտեգրման տեխնիկական ասպեկտները, ներառյալ ցանցային ճարտարապետությունները, տեղակայման սցենարները և տվյալների հոսքի դիագրամները: Օգտագործեք այս վիզուալները բարդ հասկացությունների և տեխնոլոգիաների ըմբռնումն ու հստակությունը բարելավելու համար:</w:delText>
            </w:r>
          </w:del>
          <w:customXmlDelRangeStart w:id="1759" w:author="Derenik Petrosyan" w:date="2024-04-15T13:17:00Z"/>
        </w:sdtContent>
      </w:sdt>
      <w:customXmlDelRangeEnd w:id="1759"/>
    </w:p>
    <w:p w14:paraId="36D9219B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60" w:author="Derenik Petrosyan" w:date="2024-04-16T14:15:00Z">
          <w:pPr>
            <w:spacing w:line="360" w:lineRule="auto"/>
            <w:jc w:val="both"/>
          </w:pPr>
        </w:pPrChange>
      </w:pPr>
    </w:p>
    <w:bookmarkStart w:id="1761" w:name="_heading=h.lnxbz9" w:colFirst="0" w:colLast="0"/>
    <w:bookmarkEnd w:id="1761"/>
    <w:p w14:paraId="42EB0DC7" w14:textId="77777777" w:rsidR="00E4298E" w:rsidRPr="00DC2830" w:rsidRDefault="0031394C" w:rsidP="00DD6269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62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3" w:name="_heading=h.35nkun2" w:colFirst="0" w:colLast="0"/>
    <w:bookmarkEnd w:id="1763"/>
    <w:p w14:paraId="130774A2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6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65" w:name="_heading=h.1ksv4uv" w:colFirst="0" w:colLast="0"/>
    <w:bookmarkEnd w:id="1765"/>
    <w:p w14:paraId="739DBD1D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6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</w:p>
    <w:p w14:paraId="056CFA66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67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68" w:name="_heading=h.44sinio" w:colFirst="0" w:colLast="0"/>
    <w:bookmarkEnd w:id="1768"/>
    <w:p w14:paraId="58C4C9DA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6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</w:p>
    <w:p w14:paraId="1080A250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70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71" w:name="_heading=h.2jxsxqh" w:colFirst="0" w:colLast="0"/>
    <w:bookmarkEnd w:id="1771"/>
    <w:p w14:paraId="6B7E9783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7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</w:p>
    <w:p w14:paraId="72877778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IIoT-ի տեղակայման հետ կապված անվտանգության խոցելիությունը և ռիսկերը , ներառյալ տվյալների խախտումները, չարտոնված մուտքը և չարամիտ ծրագրերի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73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74" w:name="_heading=h.z337ya" w:colFirst="0" w:colLast="0"/>
    <w:bookmarkEnd w:id="1774"/>
    <w:p w14:paraId="46450919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7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</w:p>
    <w:p w14:paraId="617AE50A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76" w:name="_heading=h.3j2qqm3" w:colFirst="0" w:colLast="0"/>
    <w:bookmarkEnd w:id="1776"/>
    <w:p w14:paraId="305952C9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7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</w:p>
    <w:p w14:paraId="6DC9B478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78" w:author="Derenik Petrosyan" w:date="2024-04-16T14:15:00Z">
          <w:pPr>
            <w:spacing w:line="360" w:lineRule="auto"/>
            <w:jc w:val="both"/>
          </w:pPr>
        </w:pPrChange>
      </w:pPr>
    </w:p>
    <w:bookmarkStart w:id="1779" w:name="_heading=h.1y810tw" w:colFirst="0" w:colLast="0"/>
    <w:bookmarkEnd w:id="1779"/>
    <w:p w14:paraId="776F8CBF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8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81" w:name="_heading=h.4i7ojhp" w:colFirst="0" w:colLast="0"/>
    <w:bookmarkEnd w:id="1781"/>
    <w:p w14:paraId="3CE11530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8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</w:p>
    <w:p w14:paraId="21F6A6CF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83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84" w:name="_heading=h.2xcytpi" w:colFirst="0" w:colLast="0"/>
    <w:bookmarkEnd w:id="1784"/>
    <w:p w14:paraId="1797099B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8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</w:p>
    <w:p w14:paraId="18583230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86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87" w:name="_heading=h.1ci93xb" w:colFirst="0" w:colLast="0"/>
    <w:bookmarkEnd w:id="1787"/>
    <w:p w14:paraId="6F568290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8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</w:p>
    <w:p w14:paraId="64DBBFE7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 w:rsidP="00DD6269">
      <w:pPr>
        <w:pStyle w:val="Heading3"/>
        <w:spacing w:line="360" w:lineRule="auto"/>
        <w:rPr>
          <w:rFonts w:ascii="Sylfaen" w:eastAsia="Arial" w:hAnsi="Sylfaen" w:cs="Arial"/>
        </w:rPr>
        <w:pPrChange w:id="1789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790" w:name="_heading=h.3whwml4" w:colFirst="0" w:colLast="0"/>
    <w:bookmarkEnd w:id="1790"/>
    <w:p w14:paraId="76BA7DD5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9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</w:p>
    <w:p w14:paraId="6B7A4CA3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92" w:author="Derenik Petrosyan" w:date="2024-04-16T14:15:00Z">
          <w:pPr>
            <w:spacing w:line="360" w:lineRule="auto"/>
            <w:jc w:val="both"/>
          </w:pPr>
        </w:pPrChange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93" w:name="_heading=h.2bn6wsx" w:colFirst="0" w:colLast="0"/>
    <w:bookmarkEnd w:id="1793"/>
    <w:p w14:paraId="6458FE65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79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</w:p>
    <w:p w14:paraId="45245EC7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795" w:author="Derenik Petrosyan" w:date="2024-04-16T14:15:00Z">
          <w:pPr>
            <w:spacing w:line="360" w:lineRule="auto"/>
            <w:jc w:val="both"/>
          </w:pPr>
        </w:pPrChange>
      </w:pPr>
    </w:p>
    <w:bookmarkStart w:id="1796" w:name="_heading=h.qsh70q" w:colFirst="0" w:colLast="0"/>
    <w:bookmarkEnd w:id="1796"/>
    <w:p w14:paraId="15952270" w14:textId="77777777" w:rsidR="00E4298E" w:rsidRPr="00DC2830" w:rsidRDefault="0031394C" w:rsidP="00DD6269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797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98" w:name="_heading=h.3as4poj" w:colFirst="0" w:colLast="0"/>
    <w:bookmarkEnd w:id="1798"/>
    <w:p w14:paraId="419081D7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9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00" w:name="_heading=h.1pxezwc" w:colFirst="0" w:colLast="0"/>
    <w:bookmarkEnd w:id="1800"/>
    <w:p w14:paraId="14A301C3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0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</w:p>
    <w:p w14:paraId="4C874292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02" w:author="Derenik Petrosyan" w:date="2024-04-16T14:15:00Z">
          <w:pPr>
            <w:spacing w:line="360" w:lineRule="auto"/>
            <w:jc w:val="both"/>
          </w:pPr>
        </w:pPrChange>
      </w:pPr>
    </w:p>
    <w:bookmarkStart w:id="1803" w:name="_heading=h.49x2ik5" w:colFirst="0" w:colLast="0"/>
    <w:bookmarkEnd w:id="1803"/>
    <w:p w14:paraId="50DBB050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</w:p>
    <w:p w14:paraId="1707C003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05" w:author="Derenik Petrosyan" w:date="2024-04-16T14:15:00Z">
          <w:pPr>
            <w:spacing w:line="360" w:lineRule="auto"/>
            <w:jc w:val="both"/>
          </w:pPr>
        </w:pPrChange>
      </w:pPr>
    </w:p>
    <w:bookmarkStart w:id="1806" w:name="_heading=h.2p2csry" w:colFirst="0" w:colLast="0"/>
    <w:bookmarkEnd w:id="1806"/>
    <w:p w14:paraId="70D3354D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0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08" w:name="_heading=h.147n2zr" w:colFirst="0" w:colLast="0"/>
    <w:bookmarkEnd w:id="1808"/>
    <w:p w14:paraId="25473C58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0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</w:p>
    <w:p w14:paraId="38E2B18B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10" w:author="Derenik Petrosyan" w:date="2024-04-16T14:15:00Z">
          <w:pPr>
            <w:spacing w:line="360" w:lineRule="auto"/>
            <w:jc w:val="both"/>
          </w:pPr>
        </w:pPrChange>
      </w:pPr>
    </w:p>
    <w:bookmarkStart w:id="1811" w:name="_heading=h.3o7alnk" w:colFirst="0" w:colLast="0"/>
    <w:bookmarkEnd w:id="1811"/>
    <w:p w14:paraId="0B190C53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1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</w:p>
    <w:p w14:paraId="5AFA7E94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13" w:author="Derenik Petrosyan" w:date="2024-04-16T14:15:00Z">
          <w:pPr>
            <w:spacing w:line="360" w:lineRule="auto"/>
            <w:jc w:val="both"/>
          </w:pPr>
        </w:pPrChange>
      </w:pPr>
    </w:p>
    <w:bookmarkStart w:id="1814" w:name="_heading=h.23ckvvd" w:colFirst="0" w:colLast="0"/>
    <w:bookmarkEnd w:id="1814"/>
    <w:p w14:paraId="0B01D4D1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1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16" w:name="_heading=h.ihv636" w:colFirst="0" w:colLast="0"/>
    <w:bookmarkEnd w:id="1816"/>
    <w:p w14:paraId="300480F9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1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</w:p>
    <w:p w14:paraId="37D4B05E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18" w:author="Derenik Petrosyan" w:date="2024-04-16T14:15:00Z">
          <w:pPr>
            <w:spacing w:line="360" w:lineRule="auto"/>
            <w:jc w:val="both"/>
          </w:pPr>
        </w:pPrChange>
      </w:pPr>
    </w:p>
    <w:bookmarkStart w:id="1819" w:name="_heading=h.32hioqz" w:colFirst="0" w:colLast="0"/>
    <w:bookmarkEnd w:id="1819"/>
    <w:p w14:paraId="1C83DFB1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2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</w:p>
    <w:p w14:paraId="0A294FA9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21" w:author="Derenik Petrosyan" w:date="2024-04-16T14:15:00Z">
          <w:pPr>
            <w:spacing w:line="360" w:lineRule="auto"/>
            <w:jc w:val="both"/>
          </w:pPr>
        </w:pPrChange>
      </w:pPr>
    </w:p>
    <w:bookmarkStart w:id="1822" w:name="_heading=h.1hmsyys" w:colFirst="0" w:colLast="0"/>
    <w:bookmarkEnd w:id="1822"/>
    <w:p w14:paraId="0ADD6C92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2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24" w:name="_heading=h.41mghml" w:colFirst="0" w:colLast="0"/>
    <w:bookmarkEnd w:id="1824"/>
    <w:p w14:paraId="2E29DF06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2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</w:p>
    <w:p w14:paraId="175DA38D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26" w:author="Derenik Petrosyan" w:date="2024-04-16T14:15:00Z">
          <w:pPr>
            <w:spacing w:line="360" w:lineRule="auto"/>
            <w:jc w:val="both"/>
          </w:pPr>
        </w:pPrChange>
      </w:pPr>
    </w:p>
    <w:bookmarkStart w:id="1827" w:name="_heading=h.2grqrue" w:colFirst="0" w:colLast="0"/>
    <w:bookmarkEnd w:id="1827"/>
    <w:p w14:paraId="15A2A2B9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2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</w:p>
    <w:p w14:paraId="1B495D9D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29" w:name="_heading=h.vx1227" w:colFirst="0" w:colLast="0"/>
    <w:bookmarkEnd w:id="1829"/>
    <w:p w14:paraId="5347D1D1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3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3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32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33" w:author="Derenik Petrosyan" w:date="2024-04-16T14:15:00Z">
          <w:pPr>
            <w:spacing w:line="360" w:lineRule="auto"/>
            <w:jc w:val="both"/>
          </w:pPr>
        </w:pPrChange>
      </w:pPr>
    </w:p>
    <w:bookmarkStart w:id="1834" w:name="_heading=h.3fwokq0" w:colFirst="0" w:colLast="0"/>
    <w:bookmarkEnd w:id="1834"/>
    <w:p w14:paraId="4AFFAD4E" w14:textId="77777777" w:rsidR="00E4298E" w:rsidRPr="00DC2830" w:rsidRDefault="0031394C" w:rsidP="00DD6269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835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36" w:name="_heading=h.1v1yuxt" w:colFirst="0" w:colLast="0"/>
    <w:bookmarkEnd w:id="1836"/>
    <w:p w14:paraId="51A3937E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3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38" w:name="_heading=h.4f1mdlm" w:colFirst="0" w:colLast="0"/>
    <w:bookmarkEnd w:id="1838"/>
    <w:p w14:paraId="340CA219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3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</w:p>
    <w:p w14:paraId="63B36A27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40" w:author="Derenik Petrosyan" w:date="2024-04-16T14:15:00Z">
          <w:pPr>
            <w:spacing w:line="360" w:lineRule="auto"/>
            <w:jc w:val="both"/>
          </w:pPr>
        </w:pPrChange>
      </w:pPr>
    </w:p>
    <w:bookmarkStart w:id="1841" w:name="_heading=h.2u6wntf" w:colFirst="0" w:colLast="0"/>
    <w:bookmarkEnd w:id="1841"/>
    <w:p w14:paraId="0D779EF7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4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</w:p>
    <w:p w14:paraId="411A327C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43" w:name="_heading=h.19c6y18" w:colFirst="0" w:colLast="0"/>
    <w:bookmarkEnd w:id="1843"/>
    <w:p w14:paraId="648E156F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4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45" w:name="_heading=h.3tbugp1" w:colFirst="0" w:colLast="0"/>
    <w:bookmarkEnd w:id="1845"/>
    <w:p w14:paraId="5BF566C3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4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</w:p>
    <w:p w14:paraId="7074247F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47" w:author="Derenik Petrosyan" w:date="2024-04-16T14:15:00Z">
          <w:pPr>
            <w:spacing w:line="360" w:lineRule="auto"/>
            <w:jc w:val="both"/>
          </w:pPr>
        </w:pPrChange>
      </w:pPr>
    </w:p>
    <w:bookmarkStart w:id="1848" w:name="_heading=h.28h4qwu" w:colFirst="0" w:colLast="0"/>
    <w:bookmarkEnd w:id="1848"/>
    <w:p w14:paraId="1CFBC3FE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4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</w:p>
    <w:p w14:paraId="019AA937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50" w:author="Derenik Petrosyan" w:date="2024-04-16T14:15:00Z">
          <w:pPr>
            <w:spacing w:line="360" w:lineRule="auto"/>
            <w:jc w:val="both"/>
          </w:pPr>
        </w:pPrChange>
      </w:pPr>
    </w:p>
    <w:bookmarkStart w:id="1851" w:name="_heading=h.nmf14n" w:colFirst="0" w:colLast="0"/>
    <w:bookmarkEnd w:id="1851"/>
    <w:p w14:paraId="14CDA287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5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53" w:name="_heading=h.37m2jsg" w:colFirst="0" w:colLast="0"/>
    <w:bookmarkEnd w:id="1853"/>
    <w:p w14:paraId="5CCB7FD0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5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</w:p>
    <w:p w14:paraId="05F327EB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55" w:author="Derenik Petrosyan" w:date="2024-04-16T14:15:00Z">
          <w:pPr>
            <w:spacing w:line="360" w:lineRule="auto"/>
            <w:jc w:val="both"/>
          </w:pPr>
        </w:pPrChange>
      </w:pPr>
    </w:p>
    <w:bookmarkStart w:id="1856" w:name="_heading=h.1mrcu09" w:colFirst="0" w:colLast="0"/>
    <w:bookmarkEnd w:id="1856"/>
    <w:p w14:paraId="61A41064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5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</w:p>
    <w:p w14:paraId="6E15A93D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58" w:author="Derenik Petrosyan" w:date="2024-04-16T14:15:00Z">
          <w:pPr>
            <w:spacing w:line="360" w:lineRule="auto"/>
            <w:jc w:val="both"/>
          </w:pPr>
        </w:pPrChange>
      </w:pPr>
    </w:p>
    <w:bookmarkStart w:id="1859" w:name="_heading=h.46r0co2" w:colFirst="0" w:colLast="0"/>
    <w:bookmarkEnd w:id="1859"/>
    <w:p w14:paraId="3ADDB93A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6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1" w:name="_heading=h.2lwamvv" w:colFirst="0" w:colLast="0"/>
    <w:bookmarkEnd w:id="1861"/>
    <w:p w14:paraId="16C52CD3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6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</w:p>
    <w:p w14:paraId="2555662F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63" w:author="Derenik Petrosyan" w:date="2024-04-16T14:15:00Z">
          <w:pPr>
            <w:spacing w:line="360" w:lineRule="auto"/>
            <w:jc w:val="both"/>
          </w:pPr>
        </w:pPrChange>
      </w:pPr>
    </w:p>
    <w:bookmarkStart w:id="1864" w:name="_heading=h.111kx3o" w:colFirst="0" w:colLast="0"/>
    <w:bookmarkEnd w:id="1864"/>
    <w:p w14:paraId="566708B0" w14:textId="77777777" w:rsidR="00E4298E" w:rsidRPr="00DC2830" w:rsidRDefault="0031394C" w:rsidP="00DD6269">
      <w:pPr>
        <w:pStyle w:val="Heading3"/>
        <w:spacing w:line="360" w:lineRule="auto"/>
        <w:rPr>
          <w:rFonts w:ascii="Sylfaen" w:eastAsia="Arial" w:hAnsi="Sylfaen" w:cs="Arial"/>
        </w:rPr>
        <w:pPrChange w:id="186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</w:p>
    <w:p w14:paraId="49C51B55" w14:textId="77777777" w:rsidR="00E4298E" w:rsidRPr="00DC2830" w:rsidRDefault="0031394C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 ի հնարավոր ազդեցությունը աշխատուժի վրա, ներառյալ աշխատանքի դերերի, հմտությունների պահանջների և աշխատավայրի դինամիկայի փոփոխությունները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66" w:author="Derenik Petrosyan" w:date="2024-04-16T14:15:00Z">
          <w:pPr>
            <w:spacing w:line="360" w:lineRule="auto"/>
            <w:jc w:val="both"/>
          </w:pPr>
        </w:pPrChange>
      </w:pPr>
    </w:p>
    <w:bookmarkStart w:id="1867" w:name="_heading=h.3l18frh" w:colFirst="0" w:colLast="0"/>
    <w:bookmarkEnd w:id="1867"/>
    <w:p w14:paraId="565D6A86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6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69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0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1" w:author="Derenik Petrosyan" w:date="2024-04-16T14:15:00Z">
          <w:pPr>
            <w:spacing w:line="360" w:lineRule="auto"/>
            <w:jc w:val="both"/>
          </w:pPr>
        </w:pPrChange>
      </w:pPr>
    </w:p>
    <w:bookmarkStart w:id="1872" w:name="_heading=h.206ipza" w:colFirst="0" w:colLast="0"/>
    <w:bookmarkEnd w:id="1872"/>
    <w:p w14:paraId="47C44458" w14:textId="77777777" w:rsidR="00E4298E" w:rsidRPr="00DC2830" w:rsidRDefault="0031394C" w:rsidP="00DD6269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873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4" w:name="_heading=h.4k668n3" w:colFirst="0" w:colLast="0"/>
    <w:bookmarkEnd w:id="1874"/>
    <w:p w14:paraId="4B6449F5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7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6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7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8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79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0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1" w:author="Derenik Petrosyan" w:date="2024-04-16T14:15:00Z">
          <w:pPr>
            <w:spacing w:line="360" w:lineRule="auto"/>
            <w:jc w:val="both"/>
          </w:pPr>
        </w:pPrChange>
      </w:pPr>
    </w:p>
    <w:bookmarkStart w:id="1882" w:name="_heading=h.2zbgiuw" w:colFirst="0" w:colLast="0"/>
    <w:bookmarkEnd w:id="1882"/>
    <w:p w14:paraId="6CE65D68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8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4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5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6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7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88" w:author="Derenik Petrosyan" w:date="2024-04-16T14:15:00Z">
          <w:pPr>
            <w:spacing w:line="360" w:lineRule="auto"/>
            <w:jc w:val="both"/>
          </w:pPr>
        </w:pPrChange>
      </w:pPr>
    </w:p>
    <w:bookmarkStart w:id="1889" w:name="_heading=h.1egqt2p" w:colFirst="0" w:colLast="0"/>
    <w:bookmarkEnd w:id="1889"/>
    <w:p w14:paraId="16B1EDC9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91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92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93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31394C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94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 w:rsidP="00DD6269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  <w:pPrChange w:id="1895" w:author="Derenik Petrosyan" w:date="2024-04-16T14:15:00Z">
          <w:pPr>
            <w:spacing w:line="360" w:lineRule="auto"/>
            <w:jc w:val="both"/>
          </w:pPr>
        </w:pPrChange>
      </w:pPr>
    </w:p>
    <w:bookmarkStart w:id="1896" w:name="_heading=h.3ygebqi" w:colFirst="0" w:colLast="0"/>
    <w:bookmarkEnd w:id="1896"/>
    <w:p w14:paraId="72F63FAD" w14:textId="77777777" w:rsidR="00E4298E" w:rsidRPr="00DC2830" w:rsidRDefault="0031394C" w:rsidP="00DD6269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9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</w:p>
    <w:p w14:paraId="6BF5CFD3" w14:textId="77777777" w:rsidR="00E4298E" w:rsidRDefault="00E4298E" w:rsidP="00F26AD1">
      <w:pPr>
        <w:spacing w:line="360" w:lineRule="auto"/>
        <w:jc w:val="both"/>
        <w:rPr>
          <w:ins w:id="1898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 w:rsidP="00DD6269">
      <w:pPr>
        <w:spacing w:line="360" w:lineRule="auto"/>
        <w:jc w:val="both"/>
        <w:rPr>
          <w:ins w:id="1899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900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1901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lastRenderedPageBreak/>
          <w:t>Եզրակացություն</w:t>
        </w:r>
        <w:proofErr w:type="spellEnd"/>
      </w:ins>
    </w:p>
    <w:p w14:paraId="7F174410" w14:textId="77777777" w:rsidR="00365502" w:rsidRPr="001A4BF5" w:rsidRDefault="00365502" w:rsidP="00DD6269">
      <w:pPr>
        <w:spacing w:line="360" w:lineRule="auto"/>
        <w:jc w:val="both"/>
        <w:rPr>
          <w:ins w:id="1902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903" w:author="Derenik Petrosyan" w:date="2024-04-16T14:15:00Z">
          <w:pPr>
            <w:spacing w:line="240" w:lineRule="auto"/>
            <w:jc w:val="both"/>
          </w:pPr>
        </w:pPrChange>
      </w:pPr>
      <w:ins w:id="1904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 w:rsidP="00DD6269">
      <w:pPr>
        <w:shd w:val="clear" w:color="auto" w:fill="FFFFFF"/>
        <w:spacing w:after="0" w:line="360" w:lineRule="auto"/>
        <w:jc w:val="both"/>
        <w:textAlignment w:val="baseline"/>
        <w:rPr>
          <w:moveTo w:id="1905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190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1907" w:author="Derenik Petrosyan" w:date="2024-04-15T12:16:00Z" w:name="move164075808"/>
      <w:moveTo w:id="1908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 w:rsidP="00DD6269">
      <w:pPr>
        <w:shd w:val="clear" w:color="auto" w:fill="FFFFFF"/>
        <w:spacing w:after="0" w:line="360" w:lineRule="auto"/>
        <w:jc w:val="both"/>
        <w:textAlignment w:val="baseline"/>
        <w:rPr>
          <w:moveTo w:id="1909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91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 w:rsidP="00DD6269">
      <w:pPr>
        <w:shd w:val="clear" w:color="auto" w:fill="FFFFFF"/>
        <w:spacing w:after="0" w:line="360" w:lineRule="auto"/>
        <w:jc w:val="both"/>
        <w:textAlignment w:val="baseline"/>
        <w:rPr>
          <w:moveTo w:id="1911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91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913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 w:rsidP="00DD6269">
      <w:pPr>
        <w:shd w:val="clear" w:color="auto" w:fill="FFFFFF"/>
        <w:spacing w:after="0" w:line="360" w:lineRule="auto"/>
        <w:jc w:val="both"/>
        <w:textAlignment w:val="baseline"/>
        <w:rPr>
          <w:moveTo w:id="1914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191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916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1907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31394C" w:rsidP="00DD6269">
      <w:pPr>
        <w:spacing w:line="360" w:lineRule="auto"/>
        <w:jc w:val="both"/>
        <w:rPr>
          <w:rFonts w:ascii="Sylfaen" w:hAnsi="Sylfaen"/>
          <w:sz w:val="24"/>
          <w:szCs w:val="24"/>
        </w:rPr>
        <w:pPrChange w:id="1917" w:author="Derenik Petrosyan" w:date="2024-04-16T14:15:00Z">
          <w:pPr>
            <w:spacing w:line="360" w:lineRule="auto"/>
            <w:jc w:val="both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77777777" w:rsidR="001D2A07" w:rsidRPr="00DC2830" w:rsidRDefault="001D2A07" w:rsidP="00DD6269">
      <w:pPr>
        <w:spacing w:line="360" w:lineRule="auto"/>
        <w:jc w:val="both"/>
        <w:rPr>
          <w:rFonts w:ascii="Sylfaen" w:hAnsi="Sylfaen"/>
          <w:sz w:val="24"/>
          <w:szCs w:val="24"/>
        </w:rPr>
        <w:pPrChange w:id="1918" w:author="Derenik Petrosyan" w:date="2024-04-16T14:15:00Z">
          <w:pPr>
            <w:spacing w:line="360" w:lineRule="auto"/>
            <w:jc w:val="both"/>
          </w:pPr>
        </w:pPrChange>
      </w:pPr>
    </w:p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 w:rsidP="00DD6269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1919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1D27F966" w14:textId="77777777" w:rsidR="00DD7E97" w:rsidRDefault="00263BA6" w:rsidP="00DD6269">
              <w:pPr>
                <w:spacing w:line="360" w:lineRule="auto"/>
                <w:rPr>
                  <w:noProof/>
                </w:rPr>
                <w:pPrChange w:id="1920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sz w:val="24"/>
                        <w:szCs w:val="24"/>
                        <w:lang w:val="hy-AM"/>
                      </w:rPr>
                      <w:pPrChange w:id="1921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22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23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24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25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 w:rsidP="00DD6269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26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 w:rsidP="00DD6269">
              <w:pPr>
                <w:spacing w:line="360" w:lineRule="auto"/>
                <w:divId w:val="2115636928"/>
                <w:rPr>
                  <w:rFonts w:eastAsia="Times New Roman"/>
                  <w:noProof/>
                </w:rPr>
                <w:pPrChange w:id="1927" w:author="Derenik Petrosyan" w:date="2024-04-16T14:15:00Z">
                  <w:pPr>
                    <w:divId w:val="2115636928"/>
                  </w:pPr>
                </w:pPrChange>
              </w:pPr>
            </w:p>
            <w:p w14:paraId="70335423" w14:textId="1D181A51" w:rsidR="00263BA6" w:rsidRPr="00DC2830" w:rsidRDefault="00263BA6" w:rsidP="00DD6269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1928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57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241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478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656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</w:t>
        </w:r>
        <w:r w:rsidRPr="00B03BEA">
          <w:rPr>
            <w:rStyle w:val="Hyperlink"/>
          </w:rPr>
          <w:t>w</w:t>
        </w:r>
        <w:r w:rsidRPr="00B03BEA">
          <w:rPr>
            <w:rStyle w:val="Hyperlink"/>
          </w:rPr>
          <w:t>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714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715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347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369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398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438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450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476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4" w:history="1">
        <w:r w:rsidRPr="0031403E">
          <w:rPr>
            <w:rStyle w:val="Hyperlink"/>
          </w:rPr>
          <w:t>http</w:t>
        </w:r>
        <w:r w:rsidRPr="0031403E">
          <w:rPr>
            <w:rStyle w:val="Hyperlink"/>
          </w:rPr>
          <w:t>s</w:t>
        </w:r>
        <w:r w:rsidRPr="0031403E">
          <w:rPr>
            <w:rStyle w:val="Hyperlink"/>
          </w:rPr>
          <w:t>://gdpr-info.eu/</w:t>
        </w:r>
      </w:hyperlink>
    </w:p>
  </w:comment>
  <w:comment w:id="1481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5" w:history="1">
        <w:r w:rsidRPr="00BE4CFE">
          <w:rPr>
            <w:rStyle w:val="Hyperlink"/>
          </w:rPr>
          <w:t>https://ww</w:t>
        </w:r>
        <w:r w:rsidRPr="00BE4CFE">
          <w:rPr>
            <w:rStyle w:val="Hyperlink"/>
          </w:rPr>
          <w:t>w</w:t>
        </w:r>
        <w:r w:rsidRPr="00BE4CFE">
          <w:rPr>
            <w:rStyle w:val="Hyperlink"/>
          </w:rPr>
          <w:t>.ama-assn.org/practice-managemen</w:t>
        </w:r>
        <w:r w:rsidRPr="00BE4CFE">
          <w:rPr>
            <w:rStyle w:val="Hyperlink"/>
          </w:rPr>
          <w:t>t</w:t>
        </w:r>
        <w:r w:rsidRPr="00BE4CFE">
          <w:rPr>
            <w:rStyle w:val="Hyperlink"/>
          </w:rPr>
          <w:t>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5B6C9511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73F029D5" w16cex:dateUtc="2024-04-15T08:30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5B6C9511" w16cid:durableId="73F029D5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A41A9" w14:textId="77777777" w:rsidR="0031394C" w:rsidRDefault="0031394C" w:rsidP="00E57159">
      <w:pPr>
        <w:spacing w:after="0" w:line="240" w:lineRule="auto"/>
      </w:pPr>
      <w:r>
        <w:separator/>
      </w:r>
    </w:p>
  </w:endnote>
  <w:endnote w:type="continuationSeparator" w:id="0">
    <w:p w14:paraId="3DDE995D" w14:textId="77777777" w:rsidR="0031394C" w:rsidRDefault="0031394C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D65131C1-90A2-4CD0-82CF-A04E99977E22}"/>
    <w:embedBold r:id="rId2" w:fontKey="{D7ED2D8E-5DF4-4DBF-9ACF-DC4190533313}"/>
    <w:embedItalic r:id="rId3" w:fontKey="{9CA27CD8-8DA6-4908-9BEE-A42D5176EB92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4" w:fontKey="{9A7503E4-9A77-4FD5-9A03-A3F0050895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D8150F0-F11E-466F-BEBF-0DBEFAD58D57}"/>
    <w:embedItalic r:id="rId6" w:fontKey="{56907821-4DDB-4C0C-8802-A2CDC10EFC9C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A2D696A3-42C1-422E-ABB1-7310DB01D997}"/>
    <w:embedBold r:id="rId8" w:fontKey="{2F0A0E65-864E-4340-81C8-AEEFC3294E7D}"/>
    <w:embedItalic r:id="rId9" w:fontKey="{BEF9CA7E-B5F7-4158-89B0-5C8142DB4139}"/>
    <w:embedBoldItalic r:id="rId10" w:fontKey="{0913D795-B90D-493E-9E80-F2177F89FC7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EA1893F-D51C-4F97-AD16-BA66AC2A21C3}"/>
    <w:embedBold r:id="rId12" w:fontKey="{503F6D43-1E70-4EEA-81BE-36CF6EB9BD7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8F485717-E67E-4935-872B-1E33C06710A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A713018B-86C7-4741-BA72-797378B54A59}"/>
    <w:embedBold r:id="rId15" w:fontKey="{AB34B145-4F13-4725-A67C-6D77705AA6C7}"/>
    <w:embedBoldItalic r:id="rId16" w:fontKey="{F3B08343-1585-415C-A67D-666918A847D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13A85" w14:textId="77777777" w:rsidR="0031394C" w:rsidRDefault="0031394C" w:rsidP="00E57159">
      <w:pPr>
        <w:spacing w:after="0" w:line="240" w:lineRule="auto"/>
      </w:pPr>
      <w:r>
        <w:separator/>
      </w:r>
    </w:p>
  </w:footnote>
  <w:footnote w:type="continuationSeparator" w:id="0">
    <w:p w14:paraId="700BD491" w14:textId="77777777" w:rsidR="0031394C" w:rsidRDefault="0031394C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233F1"/>
    <w:rsid w:val="00061961"/>
    <w:rsid w:val="000877EA"/>
    <w:rsid w:val="000B2C74"/>
    <w:rsid w:val="000C2831"/>
    <w:rsid w:val="000C3BAE"/>
    <w:rsid w:val="000F00DF"/>
    <w:rsid w:val="000F4995"/>
    <w:rsid w:val="00111CDA"/>
    <w:rsid w:val="00145CCD"/>
    <w:rsid w:val="00164DFA"/>
    <w:rsid w:val="001803F9"/>
    <w:rsid w:val="00191646"/>
    <w:rsid w:val="001B5FE3"/>
    <w:rsid w:val="001D2A07"/>
    <w:rsid w:val="001F28DF"/>
    <w:rsid w:val="002165CC"/>
    <w:rsid w:val="00263BA6"/>
    <w:rsid w:val="00296C59"/>
    <w:rsid w:val="002A0068"/>
    <w:rsid w:val="002D497D"/>
    <w:rsid w:val="002D6339"/>
    <w:rsid w:val="0030539B"/>
    <w:rsid w:val="0031394C"/>
    <w:rsid w:val="00345BBA"/>
    <w:rsid w:val="00365502"/>
    <w:rsid w:val="003727EC"/>
    <w:rsid w:val="003A5B3B"/>
    <w:rsid w:val="003B4B45"/>
    <w:rsid w:val="003D5B81"/>
    <w:rsid w:val="003E5135"/>
    <w:rsid w:val="00402A57"/>
    <w:rsid w:val="00427A06"/>
    <w:rsid w:val="0043674A"/>
    <w:rsid w:val="00440322"/>
    <w:rsid w:val="00444B6D"/>
    <w:rsid w:val="00461AD7"/>
    <w:rsid w:val="0046672F"/>
    <w:rsid w:val="00474608"/>
    <w:rsid w:val="004B25EE"/>
    <w:rsid w:val="004B4847"/>
    <w:rsid w:val="00514BE7"/>
    <w:rsid w:val="005628DA"/>
    <w:rsid w:val="00567C51"/>
    <w:rsid w:val="0059570A"/>
    <w:rsid w:val="005A04D2"/>
    <w:rsid w:val="005A333E"/>
    <w:rsid w:val="005C094E"/>
    <w:rsid w:val="005C681F"/>
    <w:rsid w:val="00605B84"/>
    <w:rsid w:val="006210B6"/>
    <w:rsid w:val="0062125D"/>
    <w:rsid w:val="00637B01"/>
    <w:rsid w:val="006436B2"/>
    <w:rsid w:val="00646F91"/>
    <w:rsid w:val="006477A4"/>
    <w:rsid w:val="00672CA2"/>
    <w:rsid w:val="00692F01"/>
    <w:rsid w:val="006A4528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50985"/>
    <w:rsid w:val="00771F30"/>
    <w:rsid w:val="007C3808"/>
    <w:rsid w:val="007E3486"/>
    <w:rsid w:val="00803FF1"/>
    <w:rsid w:val="00815611"/>
    <w:rsid w:val="008318C2"/>
    <w:rsid w:val="00833B82"/>
    <w:rsid w:val="00857FC0"/>
    <w:rsid w:val="008744AC"/>
    <w:rsid w:val="008800AD"/>
    <w:rsid w:val="008A19CE"/>
    <w:rsid w:val="008A771E"/>
    <w:rsid w:val="008D6B65"/>
    <w:rsid w:val="00914079"/>
    <w:rsid w:val="00932B87"/>
    <w:rsid w:val="00981B53"/>
    <w:rsid w:val="00984C8F"/>
    <w:rsid w:val="009B0ECF"/>
    <w:rsid w:val="009C238D"/>
    <w:rsid w:val="009C62F6"/>
    <w:rsid w:val="009E23B2"/>
    <w:rsid w:val="00A06C20"/>
    <w:rsid w:val="00A34401"/>
    <w:rsid w:val="00A36BB8"/>
    <w:rsid w:val="00A55A70"/>
    <w:rsid w:val="00A6677D"/>
    <w:rsid w:val="00A667C0"/>
    <w:rsid w:val="00A858DE"/>
    <w:rsid w:val="00A86B5E"/>
    <w:rsid w:val="00AA12B6"/>
    <w:rsid w:val="00AA4DF5"/>
    <w:rsid w:val="00AC365F"/>
    <w:rsid w:val="00AE7C3D"/>
    <w:rsid w:val="00B04F92"/>
    <w:rsid w:val="00B2665F"/>
    <w:rsid w:val="00B37E27"/>
    <w:rsid w:val="00B737E0"/>
    <w:rsid w:val="00BB6273"/>
    <w:rsid w:val="00BD3520"/>
    <w:rsid w:val="00BE2658"/>
    <w:rsid w:val="00C07338"/>
    <w:rsid w:val="00C20D0E"/>
    <w:rsid w:val="00C2735D"/>
    <w:rsid w:val="00C45B09"/>
    <w:rsid w:val="00C45D34"/>
    <w:rsid w:val="00C5054A"/>
    <w:rsid w:val="00C65A52"/>
    <w:rsid w:val="00C84258"/>
    <w:rsid w:val="00C904BE"/>
    <w:rsid w:val="00CC15F8"/>
    <w:rsid w:val="00CC4FDE"/>
    <w:rsid w:val="00CF16B8"/>
    <w:rsid w:val="00D14ADE"/>
    <w:rsid w:val="00D21AFD"/>
    <w:rsid w:val="00D25005"/>
    <w:rsid w:val="00D27701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80EFA"/>
    <w:rsid w:val="00EC418D"/>
    <w:rsid w:val="00ED03DF"/>
    <w:rsid w:val="00EE006F"/>
    <w:rsid w:val="00EE5E95"/>
    <w:rsid w:val="00F11055"/>
    <w:rsid w:val="00F142CB"/>
    <w:rsid w:val="00F26AD1"/>
    <w:rsid w:val="00F440BE"/>
    <w:rsid w:val="00F4743A"/>
    <w:rsid w:val="00F7429C"/>
    <w:rsid w:val="00F75B77"/>
    <w:rsid w:val="00F76F40"/>
    <w:rsid w:val="00F871CC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269007F3-E934-4A82-B264-357B3832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5" Type="http://schemas.openxmlformats.org/officeDocument/2006/relationships/hyperlink" Target="https://www.ama-assn.org/practice-management/hipaa/hipaa-privacy-rule" TargetMode="External"/><Relationship Id="rId4" Type="http://schemas.openxmlformats.org/officeDocument/2006/relationships/hyperlink" Target="https://gdpr-info.eu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34</Pages>
  <Words>7736</Words>
  <Characters>44099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ICNT IChPh</dc:creator>
  <cp:lastModifiedBy>Derenik Petrosyan</cp:lastModifiedBy>
  <cp:revision>56</cp:revision>
  <dcterms:created xsi:type="dcterms:W3CDTF">2024-04-10T13:19:00Z</dcterms:created>
  <dcterms:modified xsi:type="dcterms:W3CDTF">2024-04-16T13:04:00Z</dcterms:modified>
</cp:coreProperties>
</file>