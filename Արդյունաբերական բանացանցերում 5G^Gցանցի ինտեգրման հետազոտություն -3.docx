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hAnsi="Sylfaen"/>
          <w:sz w:val="24"/>
          <w:szCs w:val="24"/>
        </w:rPr>
        <w:id w:val="-683049050"/>
        <w:docPartObj>
          <w:docPartGallery w:val="Table of Contents"/>
          <w:docPartUnique/>
        </w:docPartObj>
      </w:sdtPr>
      <w:sdtEndPr>
        <w:rPr>
          <w:rFonts w:eastAsia="Calibri" w:cs="Calibri"/>
          <w:lang w:val="hy"/>
        </w:rPr>
      </w:sdtEndPr>
      <w:sdtContent>
        <w:p w14:paraId="4458F834" w14:textId="4B305F73" w:rsidR="006478C4" w:rsidRDefault="0059570A">
          <w:pPr>
            <w:pStyle w:val="TOC1"/>
            <w:tabs>
              <w:tab w:val="left" w:pos="440"/>
              <w:tab w:val="right" w:leader="dot" w:pos="9344"/>
            </w:tabs>
            <w:rPr>
              <w:ins w:id="1" w:author="Derenik Petrosyan" w:date="2024-04-16T19:00:00Z"/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ins w:id="2" w:author="Derenik Petrosyan" w:date="2024-04-16T19:00:00Z">
            <w:r w:rsidR="006478C4" w:rsidRPr="00140C47">
              <w:rPr>
                <w:rStyle w:val="Hyperlink"/>
                <w:noProof/>
              </w:rPr>
              <w:fldChar w:fldCharType="begin"/>
            </w:r>
            <w:r w:rsidR="006478C4" w:rsidRPr="00140C47">
              <w:rPr>
                <w:rStyle w:val="Hyperlink"/>
                <w:noProof/>
              </w:rPr>
              <w:instrText xml:space="preserve"> </w:instrText>
            </w:r>
            <w:r w:rsidR="006478C4">
              <w:rPr>
                <w:noProof/>
              </w:rPr>
              <w:instrText>HYPERLINK \l "_Toc164186455"</w:instrText>
            </w:r>
            <w:r w:rsidR="006478C4" w:rsidRPr="00140C47">
              <w:rPr>
                <w:rStyle w:val="Hyperlink"/>
                <w:noProof/>
              </w:rPr>
              <w:instrText xml:space="preserve"> </w:instrText>
            </w:r>
            <w:r w:rsidR="006478C4" w:rsidRPr="00140C47">
              <w:rPr>
                <w:rStyle w:val="Hyperlink"/>
                <w:noProof/>
              </w:rPr>
            </w:r>
            <w:r w:rsidR="006478C4" w:rsidRPr="00140C47">
              <w:rPr>
                <w:rStyle w:val="Hyperlink"/>
                <w:noProof/>
              </w:rPr>
              <w:fldChar w:fldCharType="separate"/>
            </w:r>
            <w:r w:rsidR="006478C4" w:rsidRPr="00140C47">
              <w:rPr>
                <w:rStyle w:val="Hyperlink"/>
                <w:rFonts w:ascii="Sylfaen" w:eastAsia="Arial" w:hAnsi="Sylfaen" w:cs="Arial"/>
                <w:b/>
                <w:noProof/>
              </w:rPr>
              <w:t>1.</w:t>
            </w:r>
            <w:r w:rsidR="006478C4">
              <w:rPr>
                <w:rFonts w:asciiTheme="minorHAnsi" w:hAnsiTheme="minorHAnsi" w:cstheme="minorBidi"/>
                <w:noProof/>
              </w:rPr>
              <w:tab/>
            </w:r>
            <w:r w:rsidR="006478C4" w:rsidRPr="00140C47">
              <w:rPr>
                <w:rStyle w:val="Hyperlink"/>
                <w:rFonts w:ascii="Sylfaen" w:eastAsia="Tahoma" w:hAnsi="Sylfaen" w:cs="Tahoma"/>
                <w:b/>
                <w:noProof/>
              </w:rPr>
              <w:t xml:space="preserve">Ներածություն </w:t>
            </w:r>
            <w:r w:rsidR="006478C4">
              <w:rPr>
                <w:noProof/>
                <w:webHidden/>
              </w:rPr>
              <w:tab/>
            </w:r>
            <w:r w:rsidR="006478C4">
              <w:rPr>
                <w:noProof/>
                <w:webHidden/>
              </w:rPr>
              <w:fldChar w:fldCharType="begin"/>
            </w:r>
            <w:r w:rsidR="006478C4">
              <w:rPr>
                <w:noProof/>
                <w:webHidden/>
              </w:rPr>
              <w:instrText xml:space="preserve"> PAGEREF _Toc164186455 \h </w:instrText>
            </w:r>
            <w:r w:rsidR="006478C4">
              <w:rPr>
                <w:noProof/>
                <w:webHidden/>
              </w:rPr>
            </w:r>
          </w:ins>
          <w:r w:rsidR="006478C4">
            <w:rPr>
              <w:noProof/>
              <w:webHidden/>
            </w:rPr>
            <w:fldChar w:fldCharType="separate"/>
          </w:r>
          <w:ins w:id="3" w:author="Derenik Petrosyan" w:date="2024-04-16T19:00:00Z">
            <w:r w:rsidR="006478C4">
              <w:rPr>
                <w:noProof/>
                <w:webHidden/>
              </w:rPr>
              <w:t>3</w:t>
            </w:r>
            <w:r w:rsidR="006478C4">
              <w:rPr>
                <w:noProof/>
                <w:webHidden/>
              </w:rPr>
              <w:fldChar w:fldCharType="end"/>
            </w:r>
            <w:r w:rsidR="006478C4" w:rsidRPr="00140C47">
              <w:rPr>
                <w:rStyle w:val="Hyperlink"/>
                <w:noProof/>
              </w:rPr>
              <w:fldChar w:fldCharType="end"/>
            </w:r>
          </w:ins>
        </w:p>
        <w:p w14:paraId="2436CB7E" w14:textId="396E30E6" w:rsidR="006478C4" w:rsidRDefault="006478C4">
          <w:pPr>
            <w:pStyle w:val="TOC1"/>
            <w:tabs>
              <w:tab w:val="right" w:leader="dot" w:pos="9344"/>
            </w:tabs>
            <w:rPr>
              <w:ins w:id="4" w:author="Derenik Petrosyan" w:date="2024-04-16T19:00:00Z"/>
              <w:rFonts w:asciiTheme="minorHAnsi" w:hAnsiTheme="minorHAnsi" w:cstheme="minorBidi"/>
              <w:noProof/>
            </w:rPr>
          </w:pPr>
          <w:ins w:id="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"_Toc164186456"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" w:author="Derenik Petrosyan" w:date="2024-04-16T19:00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5296A20" w14:textId="65D96421" w:rsidR="006478C4" w:rsidRDefault="006478C4">
          <w:pPr>
            <w:pStyle w:val="TOC2"/>
            <w:tabs>
              <w:tab w:val="right" w:leader="dot" w:pos="9344"/>
            </w:tabs>
            <w:rPr>
              <w:ins w:id="7" w:author="Derenik Petrosyan" w:date="2024-04-16T19:00:00Z"/>
              <w:rFonts w:asciiTheme="minorHAnsi" w:hAnsiTheme="minorHAnsi" w:cstheme="minorBidi"/>
              <w:noProof/>
            </w:rPr>
          </w:pPr>
          <w:ins w:id="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"_Toc164186457"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" w:author="Derenik Petrosyan" w:date="2024-04-16T19:00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0D9472A" w14:textId="5D6B4205" w:rsidR="006478C4" w:rsidRDefault="006478C4">
          <w:pPr>
            <w:pStyle w:val="TOC2"/>
            <w:tabs>
              <w:tab w:val="right" w:leader="dot" w:pos="9344"/>
            </w:tabs>
            <w:rPr>
              <w:ins w:id="10" w:author="Derenik Petrosyan" w:date="2024-04-16T19:00:00Z"/>
              <w:rFonts w:asciiTheme="minorHAnsi" w:hAnsiTheme="minorHAnsi" w:cstheme="minorBidi"/>
              <w:noProof/>
            </w:rPr>
          </w:pPr>
          <w:ins w:id="11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"_Toc164186458"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" w:author="Derenik Petrosyan" w:date="2024-04-16T19:00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A8BBB33" w14:textId="4465D940" w:rsidR="006478C4" w:rsidRDefault="006478C4">
          <w:pPr>
            <w:pStyle w:val="TOC2"/>
            <w:tabs>
              <w:tab w:val="right" w:leader="dot" w:pos="9344"/>
            </w:tabs>
            <w:rPr>
              <w:ins w:id="13" w:author="Derenik Petrosyan" w:date="2024-04-16T19:00:00Z"/>
              <w:rFonts w:asciiTheme="minorHAnsi" w:hAnsiTheme="minorHAnsi" w:cstheme="minorBidi"/>
              <w:noProof/>
            </w:rPr>
          </w:pPr>
          <w:ins w:id="1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"_Toc164186459"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" w:author="Derenik Petrosyan" w:date="2024-04-16T19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D995C0F" w14:textId="2268ABA4" w:rsidR="006478C4" w:rsidRDefault="006478C4">
          <w:pPr>
            <w:pStyle w:val="TOC2"/>
            <w:tabs>
              <w:tab w:val="right" w:leader="dot" w:pos="9344"/>
            </w:tabs>
            <w:rPr>
              <w:ins w:id="16" w:author="Derenik Petrosyan" w:date="2024-04-16T19:00:00Z"/>
              <w:rFonts w:asciiTheme="minorHAnsi" w:hAnsiTheme="minorHAnsi" w:cstheme="minorBidi"/>
              <w:noProof/>
            </w:rPr>
          </w:pPr>
          <w:ins w:id="1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" w:author="Derenik Petrosyan" w:date="2024-04-16T19:00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F6D8A33" w14:textId="37716C3D" w:rsidR="006478C4" w:rsidRDefault="006478C4">
          <w:pPr>
            <w:pStyle w:val="TOC2"/>
            <w:tabs>
              <w:tab w:val="right" w:leader="dot" w:pos="9344"/>
            </w:tabs>
            <w:rPr>
              <w:ins w:id="19" w:author="Derenik Petrosyan" w:date="2024-04-16T19:00:00Z"/>
              <w:rFonts w:asciiTheme="minorHAnsi" w:hAnsiTheme="minorHAnsi" w:cstheme="minorBidi"/>
              <w:noProof/>
            </w:rPr>
          </w:pPr>
          <w:ins w:id="2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" w:author="Derenik Petrosyan" w:date="2024-04-16T19:00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85B811E" w14:textId="558B98BE" w:rsidR="006478C4" w:rsidRDefault="006478C4">
          <w:pPr>
            <w:pStyle w:val="TOC1"/>
            <w:tabs>
              <w:tab w:val="right" w:leader="dot" w:pos="9344"/>
            </w:tabs>
            <w:rPr>
              <w:ins w:id="22" w:author="Derenik Petrosyan" w:date="2024-04-16T19:00:00Z"/>
              <w:rFonts w:asciiTheme="minorHAnsi" w:hAnsiTheme="minorHAnsi" w:cstheme="minorBidi"/>
              <w:noProof/>
            </w:rPr>
          </w:pPr>
          <w:ins w:id="2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" w:author="Derenik Petrosyan" w:date="2024-04-16T19:00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9755DBF" w14:textId="0CF55ACF" w:rsidR="006478C4" w:rsidRDefault="006478C4">
          <w:pPr>
            <w:pStyle w:val="TOC2"/>
            <w:tabs>
              <w:tab w:val="right" w:leader="dot" w:pos="9344"/>
            </w:tabs>
            <w:rPr>
              <w:ins w:id="25" w:author="Derenik Petrosyan" w:date="2024-04-16T19:00:00Z"/>
              <w:rFonts w:asciiTheme="minorHAnsi" w:hAnsiTheme="minorHAnsi" w:cstheme="minorBidi"/>
              <w:noProof/>
            </w:rPr>
          </w:pPr>
          <w:ins w:id="26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"_Toc164186463"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3.1 5G տեխնոլոգիայի հիմնական գործառույթները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Derenik Petrosyan" w:date="2024-04-16T19:00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69A6059" w14:textId="3570F23F" w:rsidR="006478C4" w:rsidRDefault="006478C4">
          <w:pPr>
            <w:pStyle w:val="TOC2"/>
            <w:tabs>
              <w:tab w:val="right" w:leader="dot" w:pos="9344"/>
            </w:tabs>
            <w:rPr>
              <w:ins w:id="28" w:author="Derenik Petrosyan" w:date="2024-04-16T19:00:00Z"/>
              <w:rFonts w:asciiTheme="minorHAnsi" w:hAnsiTheme="minorHAnsi" w:cstheme="minorBidi"/>
              <w:noProof/>
            </w:rPr>
          </w:pPr>
          <w:ins w:id="29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"_Toc164186464"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3.2 Տեխնիկական նկատառումներ 5G-IIoT ինտեգրման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" w:author="Derenik Petrosyan" w:date="2024-04-16T19:00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B6F08C0" w14:textId="4BBD1AE0" w:rsidR="006478C4" w:rsidRDefault="006478C4">
          <w:pPr>
            <w:pStyle w:val="TOC2"/>
            <w:tabs>
              <w:tab w:val="right" w:leader="dot" w:pos="9344"/>
            </w:tabs>
            <w:rPr>
              <w:ins w:id="31" w:author="Derenik Petrosyan" w:date="2024-04-16T19:00:00Z"/>
              <w:rFonts w:asciiTheme="minorHAnsi" w:hAnsiTheme="minorHAnsi" w:cstheme="minorBidi"/>
              <w:noProof/>
            </w:rPr>
          </w:pPr>
          <w:ins w:id="32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"_Toc164186465"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3.3 Ցանցի ճարտարապետության և տեղակայման նկատառումներ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" w:author="Derenik Petrosyan" w:date="2024-04-16T19:00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DAFA675" w14:textId="3074FE60" w:rsidR="006478C4" w:rsidRDefault="006478C4">
          <w:pPr>
            <w:pStyle w:val="TOC1"/>
            <w:tabs>
              <w:tab w:val="right" w:leader="dot" w:pos="9344"/>
            </w:tabs>
            <w:rPr>
              <w:ins w:id="34" w:author="Derenik Petrosyan" w:date="2024-04-16T19:00:00Z"/>
              <w:rFonts w:asciiTheme="minorHAnsi" w:hAnsiTheme="minorHAnsi" w:cstheme="minorBidi"/>
              <w:noProof/>
            </w:rPr>
          </w:pPr>
          <w:ins w:id="3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691C853" w14:textId="3C827D7C" w:rsidR="006478C4" w:rsidRDefault="006478C4">
          <w:pPr>
            <w:pStyle w:val="TOC2"/>
            <w:tabs>
              <w:tab w:val="right" w:leader="dot" w:pos="9344"/>
            </w:tabs>
            <w:rPr>
              <w:ins w:id="37" w:author="Derenik Petrosyan" w:date="2024-04-16T19:00:00Z"/>
              <w:rFonts w:asciiTheme="minorHAnsi" w:hAnsiTheme="minorHAnsi" w:cstheme="minorBidi"/>
              <w:noProof/>
            </w:rPr>
          </w:pPr>
          <w:ins w:id="3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1BEC855" w14:textId="6BB6287B" w:rsidR="006478C4" w:rsidRDefault="006478C4">
          <w:pPr>
            <w:pStyle w:val="TOC3"/>
            <w:tabs>
              <w:tab w:val="right" w:leader="dot" w:pos="9344"/>
            </w:tabs>
            <w:rPr>
              <w:ins w:id="40" w:author="Derenik Petrosyan" w:date="2024-04-16T19:00:00Z"/>
              <w:rFonts w:asciiTheme="minorHAnsi" w:hAnsiTheme="minorHAnsi" w:cstheme="minorBidi"/>
              <w:noProof/>
            </w:rPr>
          </w:pPr>
          <w:ins w:id="41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F1836DA" w14:textId="53333B3F" w:rsidR="006478C4" w:rsidRDefault="006478C4">
          <w:pPr>
            <w:pStyle w:val="TOC3"/>
            <w:tabs>
              <w:tab w:val="right" w:leader="dot" w:pos="9344"/>
            </w:tabs>
            <w:rPr>
              <w:ins w:id="43" w:author="Derenik Petrosyan" w:date="2024-04-16T19:00:00Z"/>
              <w:rFonts w:asciiTheme="minorHAnsi" w:hAnsiTheme="minorHAnsi" w:cstheme="minorBidi"/>
              <w:noProof/>
            </w:rPr>
          </w:pPr>
          <w:ins w:id="4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"_Toc164186469"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5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EFD1818" w14:textId="48421969" w:rsidR="006478C4" w:rsidRDefault="006478C4">
          <w:pPr>
            <w:pStyle w:val="TOC3"/>
            <w:tabs>
              <w:tab w:val="right" w:leader="dot" w:pos="9344"/>
            </w:tabs>
            <w:rPr>
              <w:ins w:id="46" w:author="Derenik Petrosyan" w:date="2024-04-16T19:00:00Z"/>
              <w:rFonts w:asciiTheme="minorHAnsi" w:hAnsiTheme="minorHAnsi" w:cstheme="minorBidi"/>
              <w:noProof/>
            </w:rPr>
          </w:pPr>
          <w:ins w:id="4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8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E9234D2" w14:textId="3727B8DA" w:rsidR="006478C4" w:rsidRDefault="006478C4">
          <w:pPr>
            <w:pStyle w:val="TOC3"/>
            <w:tabs>
              <w:tab w:val="right" w:leader="dot" w:pos="9344"/>
            </w:tabs>
            <w:rPr>
              <w:ins w:id="49" w:author="Derenik Petrosyan" w:date="2024-04-16T19:00:00Z"/>
              <w:rFonts w:asciiTheme="minorHAnsi" w:hAnsiTheme="minorHAnsi" w:cstheme="minorBidi"/>
              <w:noProof/>
            </w:rPr>
          </w:pPr>
          <w:ins w:id="5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1" w:author="Derenik Petrosyan" w:date="2024-04-16T19:00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A014FE8" w14:textId="5E58375F" w:rsidR="006478C4" w:rsidRDefault="006478C4">
          <w:pPr>
            <w:pStyle w:val="TOC3"/>
            <w:tabs>
              <w:tab w:val="right" w:leader="dot" w:pos="9344"/>
            </w:tabs>
            <w:rPr>
              <w:ins w:id="52" w:author="Derenik Petrosyan" w:date="2024-04-16T19:00:00Z"/>
              <w:rFonts w:asciiTheme="minorHAnsi" w:hAnsiTheme="minorHAnsi" w:cstheme="minorBidi"/>
              <w:noProof/>
            </w:rPr>
          </w:pPr>
          <w:ins w:id="5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4" w:author="Derenik Petrosyan" w:date="2024-04-16T19:00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F63352D" w14:textId="521000E2" w:rsidR="006478C4" w:rsidRDefault="006478C4">
          <w:pPr>
            <w:pStyle w:val="TOC2"/>
            <w:tabs>
              <w:tab w:val="right" w:leader="dot" w:pos="9344"/>
            </w:tabs>
            <w:rPr>
              <w:ins w:id="55" w:author="Derenik Petrosyan" w:date="2024-04-16T19:00:00Z"/>
              <w:rFonts w:asciiTheme="minorHAnsi" w:hAnsiTheme="minorHAnsi" w:cstheme="minorBidi"/>
              <w:noProof/>
            </w:rPr>
          </w:pPr>
          <w:ins w:id="56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"_Toc164186473"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7" w:author="Derenik Petrosyan" w:date="2024-04-16T19:00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BFBB42B" w14:textId="4938A6CA" w:rsidR="006478C4" w:rsidRDefault="006478C4">
          <w:pPr>
            <w:pStyle w:val="TOC3"/>
            <w:tabs>
              <w:tab w:val="right" w:leader="dot" w:pos="9344"/>
            </w:tabs>
            <w:rPr>
              <w:ins w:id="58" w:author="Derenik Petrosyan" w:date="2024-04-16T19:00:00Z"/>
              <w:rFonts w:asciiTheme="minorHAnsi" w:hAnsiTheme="minorHAnsi" w:cstheme="minorBidi"/>
              <w:noProof/>
            </w:rPr>
          </w:pPr>
          <w:ins w:id="59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"_Toc164186474"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0" w:author="Derenik Petrosyan" w:date="2024-04-16T19:00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323BD7FF" w14:textId="6849DFA1" w:rsidR="006478C4" w:rsidRDefault="006478C4">
          <w:pPr>
            <w:pStyle w:val="TOC3"/>
            <w:tabs>
              <w:tab w:val="right" w:leader="dot" w:pos="9344"/>
            </w:tabs>
            <w:rPr>
              <w:ins w:id="61" w:author="Derenik Petrosyan" w:date="2024-04-16T19:00:00Z"/>
              <w:rFonts w:asciiTheme="minorHAnsi" w:hAnsiTheme="minorHAnsi" w:cstheme="minorBidi"/>
              <w:noProof/>
            </w:rPr>
          </w:pPr>
          <w:ins w:id="62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"_Toc164186475"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Derenik Petrosyan" w:date="2024-04-16T19:00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3CDA2D93" w14:textId="2FE956E8" w:rsidR="006478C4" w:rsidRDefault="006478C4">
          <w:pPr>
            <w:pStyle w:val="TOC3"/>
            <w:tabs>
              <w:tab w:val="right" w:leader="dot" w:pos="9344"/>
            </w:tabs>
            <w:rPr>
              <w:ins w:id="64" w:author="Derenik Petrosyan" w:date="2024-04-16T19:00:00Z"/>
              <w:rFonts w:asciiTheme="minorHAnsi" w:hAnsiTheme="minorHAnsi" w:cstheme="minorBidi"/>
              <w:noProof/>
            </w:rPr>
          </w:pPr>
          <w:ins w:id="6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6" w:author="Derenik Petrosyan" w:date="2024-04-16T19:00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9133560" w14:textId="29B98978" w:rsidR="006478C4" w:rsidRDefault="006478C4">
          <w:pPr>
            <w:pStyle w:val="TOC3"/>
            <w:tabs>
              <w:tab w:val="right" w:leader="dot" w:pos="9344"/>
            </w:tabs>
            <w:rPr>
              <w:ins w:id="67" w:author="Derenik Petrosyan" w:date="2024-04-16T19:00:00Z"/>
              <w:rFonts w:asciiTheme="minorHAnsi" w:hAnsiTheme="minorHAnsi" w:cstheme="minorBidi"/>
              <w:noProof/>
            </w:rPr>
          </w:pPr>
          <w:ins w:id="6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9" w:author="Derenik Petrosyan" w:date="2024-04-16T19:00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0F3569B" w14:textId="616D348F" w:rsidR="006478C4" w:rsidRDefault="006478C4">
          <w:pPr>
            <w:pStyle w:val="TOC3"/>
            <w:tabs>
              <w:tab w:val="right" w:leader="dot" w:pos="9344"/>
            </w:tabs>
            <w:rPr>
              <w:ins w:id="70" w:author="Derenik Petrosyan" w:date="2024-04-16T19:00:00Z"/>
              <w:rFonts w:asciiTheme="minorHAnsi" w:hAnsiTheme="minorHAnsi" w:cstheme="minorBidi"/>
              <w:noProof/>
            </w:rPr>
          </w:pPr>
          <w:ins w:id="71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2" w:author="Derenik Petrosyan" w:date="2024-04-16T19:00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24E2AA9" w14:textId="451BE0FD" w:rsidR="006478C4" w:rsidRDefault="006478C4">
          <w:pPr>
            <w:pStyle w:val="TOC1"/>
            <w:tabs>
              <w:tab w:val="right" w:leader="dot" w:pos="9344"/>
            </w:tabs>
            <w:rPr>
              <w:ins w:id="73" w:author="Derenik Petrosyan" w:date="2024-04-16T19:00:00Z"/>
              <w:rFonts w:asciiTheme="minorHAnsi" w:hAnsiTheme="minorHAnsi" w:cstheme="minorBidi"/>
              <w:noProof/>
            </w:rPr>
          </w:pPr>
          <w:ins w:id="7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"_Toc164186479"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5" w:author="Derenik Petrosyan" w:date="2024-04-16T19:00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BC771A1" w14:textId="633CF3D1" w:rsidR="006478C4" w:rsidRDefault="006478C4">
          <w:pPr>
            <w:pStyle w:val="TOC2"/>
            <w:tabs>
              <w:tab w:val="right" w:leader="dot" w:pos="9344"/>
            </w:tabs>
            <w:rPr>
              <w:ins w:id="76" w:author="Derenik Petrosyan" w:date="2024-04-16T19:00:00Z"/>
              <w:rFonts w:asciiTheme="minorHAnsi" w:hAnsiTheme="minorHAnsi" w:cstheme="minorBidi"/>
              <w:noProof/>
            </w:rPr>
          </w:pPr>
          <w:ins w:id="7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Derenik Petrosyan" w:date="2024-04-16T19:00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D5F1E54" w14:textId="3E95158C" w:rsidR="006478C4" w:rsidRDefault="006478C4">
          <w:pPr>
            <w:pStyle w:val="TOC3"/>
            <w:tabs>
              <w:tab w:val="right" w:leader="dot" w:pos="9344"/>
            </w:tabs>
            <w:rPr>
              <w:ins w:id="79" w:author="Derenik Petrosyan" w:date="2024-04-16T19:00:00Z"/>
              <w:rFonts w:asciiTheme="minorHAnsi" w:hAnsiTheme="minorHAnsi" w:cstheme="minorBidi"/>
              <w:noProof/>
            </w:rPr>
          </w:pPr>
          <w:ins w:id="8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1" w:author="Derenik Petrosyan" w:date="2024-04-16T19:00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51B6BA3" w14:textId="5401F99D" w:rsidR="006478C4" w:rsidRDefault="006478C4">
          <w:pPr>
            <w:pStyle w:val="TOC3"/>
            <w:tabs>
              <w:tab w:val="right" w:leader="dot" w:pos="9344"/>
            </w:tabs>
            <w:rPr>
              <w:ins w:id="82" w:author="Derenik Petrosyan" w:date="2024-04-16T19:00:00Z"/>
              <w:rFonts w:asciiTheme="minorHAnsi" w:hAnsiTheme="minorHAnsi" w:cstheme="minorBidi"/>
              <w:noProof/>
            </w:rPr>
          </w:pPr>
          <w:ins w:id="8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4" w:author="Derenik Petrosyan" w:date="2024-04-16T19:00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7FD0E01" w14:textId="40D4DE67" w:rsidR="006478C4" w:rsidRDefault="006478C4">
          <w:pPr>
            <w:pStyle w:val="TOC2"/>
            <w:tabs>
              <w:tab w:val="right" w:leader="dot" w:pos="9344"/>
            </w:tabs>
            <w:rPr>
              <w:ins w:id="85" w:author="Derenik Petrosyan" w:date="2024-04-16T19:00:00Z"/>
              <w:rFonts w:asciiTheme="minorHAnsi" w:hAnsiTheme="minorHAnsi" w:cstheme="minorBidi"/>
              <w:noProof/>
            </w:rPr>
          </w:pPr>
          <w:ins w:id="86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"_Toc164186483"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7" w:author="Derenik Petrosyan" w:date="2024-04-16T19:00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320F0246" w14:textId="6AEDBEAD" w:rsidR="006478C4" w:rsidRDefault="006478C4">
          <w:pPr>
            <w:pStyle w:val="TOC3"/>
            <w:tabs>
              <w:tab w:val="right" w:leader="dot" w:pos="9344"/>
            </w:tabs>
            <w:rPr>
              <w:ins w:id="88" w:author="Derenik Petrosyan" w:date="2024-04-16T19:00:00Z"/>
              <w:rFonts w:asciiTheme="minorHAnsi" w:hAnsiTheme="minorHAnsi" w:cstheme="minorBidi"/>
              <w:noProof/>
            </w:rPr>
          </w:pPr>
          <w:ins w:id="89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"_Toc164186484"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0" w:author="Derenik Petrosyan" w:date="2024-04-16T19:00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4D6FCF8" w14:textId="45B42B67" w:rsidR="006478C4" w:rsidRDefault="006478C4">
          <w:pPr>
            <w:pStyle w:val="TOC3"/>
            <w:tabs>
              <w:tab w:val="right" w:leader="dot" w:pos="9344"/>
            </w:tabs>
            <w:rPr>
              <w:ins w:id="91" w:author="Derenik Petrosyan" w:date="2024-04-16T19:00:00Z"/>
              <w:rFonts w:asciiTheme="minorHAnsi" w:hAnsiTheme="minorHAnsi" w:cstheme="minorBidi"/>
              <w:noProof/>
            </w:rPr>
          </w:pPr>
          <w:ins w:id="92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"_Toc164186485"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3" w:author="Derenik Petrosyan" w:date="2024-04-16T19:00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6B358C9" w14:textId="2461CADA" w:rsidR="006478C4" w:rsidRDefault="006478C4">
          <w:pPr>
            <w:pStyle w:val="TOC2"/>
            <w:tabs>
              <w:tab w:val="right" w:leader="dot" w:pos="9344"/>
            </w:tabs>
            <w:rPr>
              <w:ins w:id="94" w:author="Derenik Petrosyan" w:date="2024-04-16T19:00:00Z"/>
              <w:rFonts w:asciiTheme="minorHAnsi" w:hAnsiTheme="minorHAnsi" w:cstheme="minorBidi"/>
              <w:noProof/>
            </w:rPr>
          </w:pPr>
          <w:ins w:id="9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6" w:author="Derenik Petrosyan" w:date="2024-04-16T19:00:00Z"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961F4AD" w14:textId="78D63ED8" w:rsidR="006478C4" w:rsidRDefault="006478C4">
          <w:pPr>
            <w:pStyle w:val="TOC3"/>
            <w:tabs>
              <w:tab w:val="right" w:leader="dot" w:pos="9344"/>
            </w:tabs>
            <w:rPr>
              <w:ins w:id="97" w:author="Derenik Petrosyan" w:date="2024-04-16T19:00:00Z"/>
              <w:rFonts w:asciiTheme="minorHAnsi" w:hAnsiTheme="minorHAnsi" w:cstheme="minorBidi"/>
              <w:noProof/>
            </w:rPr>
          </w:pPr>
          <w:ins w:id="9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9" w:author="Derenik Petrosyan" w:date="2024-04-16T19:00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DF492FF" w14:textId="15B8CB4E" w:rsidR="006478C4" w:rsidRDefault="006478C4">
          <w:pPr>
            <w:pStyle w:val="TOC3"/>
            <w:tabs>
              <w:tab w:val="right" w:leader="dot" w:pos="9344"/>
            </w:tabs>
            <w:rPr>
              <w:ins w:id="100" w:author="Derenik Petrosyan" w:date="2024-04-16T19:00:00Z"/>
              <w:rFonts w:asciiTheme="minorHAnsi" w:hAnsiTheme="minorHAnsi" w:cstheme="minorBidi"/>
              <w:noProof/>
            </w:rPr>
          </w:pPr>
          <w:ins w:id="101" w:author="Derenik Petrosyan" w:date="2024-04-16T19:00:00Z">
            <w:r w:rsidRPr="00140C47">
              <w:rPr>
                <w:rStyle w:val="Hyperlink"/>
                <w:noProof/>
              </w:rPr>
              <w:lastRenderedPageBreak/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Derenik Petrosyan" w:date="2024-04-16T19:00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AB82E08" w14:textId="0B68DB29" w:rsidR="006478C4" w:rsidRDefault="006478C4">
          <w:pPr>
            <w:pStyle w:val="TOC2"/>
            <w:tabs>
              <w:tab w:val="right" w:leader="dot" w:pos="9344"/>
            </w:tabs>
            <w:rPr>
              <w:ins w:id="103" w:author="Derenik Petrosyan" w:date="2024-04-16T19:00:00Z"/>
              <w:rFonts w:asciiTheme="minorHAnsi" w:hAnsiTheme="minorHAnsi" w:cstheme="minorBidi"/>
              <w:noProof/>
            </w:rPr>
          </w:pPr>
          <w:ins w:id="10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"_Toc164186489"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5" w:author="Derenik Petrosyan" w:date="2024-04-16T19:00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6CACA3C" w14:textId="34F75DB5" w:rsidR="006478C4" w:rsidRDefault="006478C4">
          <w:pPr>
            <w:pStyle w:val="TOC3"/>
            <w:tabs>
              <w:tab w:val="right" w:leader="dot" w:pos="9344"/>
            </w:tabs>
            <w:rPr>
              <w:ins w:id="106" w:author="Derenik Petrosyan" w:date="2024-04-16T19:00:00Z"/>
              <w:rFonts w:asciiTheme="minorHAnsi" w:hAnsiTheme="minorHAnsi" w:cstheme="minorBidi"/>
              <w:noProof/>
            </w:rPr>
          </w:pPr>
          <w:ins w:id="10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8" w:author="Derenik Petrosyan" w:date="2024-04-16T19:00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CBD5E21" w14:textId="538B47A5" w:rsidR="006478C4" w:rsidRDefault="006478C4">
          <w:pPr>
            <w:pStyle w:val="TOC3"/>
            <w:tabs>
              <w:tab w:val="right" w:leader="dot" w:pos="9344"/>
            </w:tabs>
            <w:rPr>
              <w:ins w:id="109" w:author="Derenik Petrosyan" w:date="2024-04-16T19:00:00Z"/>
              <w:rFonts w:asciiTheme="minorHAnsi" w:hAnsiTheme="minorHAnsi" w:cstheme="minorBidi"/>
              <w:noProof/>
            </w:rPr>
          </w:pPr>
          <w:ins w:id="11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1" w:author="Derenik Petrosyan" w:date="2024-04-16T19:00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7D0D4E7" w14:textId="2278F864" w:rsidR="006478C4" w:rsidRDefault="006478C4">
          <w:pPr>
            <w:pStyle w:val="TOC2"/>
            <w:tabs>
              <w:tab w:val="right" w:leader="dot" w:pos="9344"/>
            </w:tabs>
            <w:rPr>
              <w:ins w:id="112" w:author="Derenik Petrosyan" w:date="2024-04-16T19:00:00Z"/>
              <w:rFonts w:asciiTheme="minorHAnsi" w:hAnsiTheme="minorHAnsi" w:cstheme="minorBidi"/>
              <w:noProof/>
            </w:rPr>
          </w:pPr>
          <w:ins w:id="11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Derenik Petrosyan" w:date="2024-04-16T19:00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184959D" w14:textId="5DDA5463" w:rsidR="006478C4" w:rsidRDefault="006478C4">
          <w:pPr>
            <w:pStyle w:val="TOC1"/>
            <w:tabs>
              <w:tab w:val="right" w:leader="dot" w:pos="9344"/>
            </w:tabs>
            <w:rPr>
              <w:ins w:id="115" w:author="Derenik Petrosyan" w:date="2024-04-16T19:00:00Z"/>
              <w:rFonts w:asciiTheme="minorHAnsi" w:hAnsiTheme="minorHAnsi" w:cstheme="minorBidi"/>
              <w:noProof/>
            </w:rPr>
          </w:pPr>
          <w:ins w:id="116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"_Toc164186493"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7" w:author="Derenik Petrosyan" w:date="2024-04-16T19:00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566C4688" w14:textId="58EE54F9" w:rsidR="006478C4" w:rsidRDefault="006478C4">
          <w:pPr>
            <w:pStyle w:val="TOC2"/>
            <w:tabs>
              <w:tab w:val="right" w:leader="dot" w:pos="9344"/>
            </w:tabs>
            <w:rPr>
              <w:ins w:id="118" w:author="Derenik Petrosyan" w:date="2024-04-16T19:00:00Z"/>
              <w:rFonts w:asciiTheme="minorHAnsi" w:hAnsiTheme="minorHAnsi" w:cstheme="minorBidi"/>
              <w:noProof/>
            </w:rPr>
          </w:pPr>
          <w:ins w:id="119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"_Toc164186494"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0" w:author="Derenik Petrosyan" w:date="2024-04-16T19:00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2DAA67A" w14:textId="2726FA65" w:rsidR="006478C4" w:rsidRDefault="006478C4">
          <w:pPr>
            <w:pStyle w:val="TOC3"/>
            <w:tabs>
              <w:tab w:val="right" w:leader="dot" w:pos="9344"/>
            </w:tabs>
            <w:rPr>
              <w:ins w:id="121" w:author="Derenik Petrosyan" w:date="2024-04-16T19:00:00Z"/>
              <w:rFonts w:asciiTheme="minorHAnsi" w:hAnsiTheme="minorHAnsi" w:cstheme="minorBidi"/>
              <w:noProof/>
            </w:rPr>
          </w:pPr>
          <w:ins w:id="122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"_Toc164186495"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3" w:author="Derenik Petrosyan" w:date="2024-04-16T19:00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93157CE" w14:textId="3B5E354F" w:rsidR="006478C4" w:rsidRDefault="006478C4">
          <w:pPr>
            <w:pStyle w:val="TOC3"/>
            <w:tabs>
              <w:tab w:val="right" w:leader="dot" w:pos="9344"/>
            </w:tabs>
            <w:rPr>
              <w:ins w:id="124" w:author="Derenik Petrosyan" w:date="2024-04-16T19:00:00Z"/>
              <w:rFonts w:asciiTheme="minorHAnsi" w:hAnsiTheme="minorHAnsi" w:cstheme="minorBidi"/>
              <w:noProof/>
            </w:rPr>
          </w:pPr>
          <w:ins w:id="12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6" w:author="Derenik Petrosyan" w:date="2024-04-16T19:00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25027099" w14:textId="58502782" w:rsidR="006478C4" w:rsidRDefault="006478C4">
          <w:pPr>
            <w:pStyle w:val="TOC2"/>
            <w:tabs>
              <w:tab w:val="right" w:leader="dot" w:pos="9344"/>
            </w:tabs>
            <w:rPr>
              <w:ins w:id="127" w:author="Derenik Petrosyan" w:date="2024-04-16T19:00:00Z"/>
              <w:rFonts w:asciiTheme="minorHAnsi" w:hAnsiTheme="minorHAnsi" w:cstheme="minorBidi"/>
              <w:noProof/>
            </w:rPr>
          </w:pPr>
          <w:ins w:id="12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9" w:author="Derenik Petrosyan" w:date="2024-04-16T19:00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9A67399" w14:textId="5C52668D" w:rsidR="006478C4" w:rsidRDefault="006478C4">
          <w:pPr>
            <w:pStyle w:val="TOC3"/>
            <w:tabs>
              <w:tab w:val="right" w:leader="dot" w:pos="9344"/>
            </w:tabs>
            <w:rPr>
              <w:ins w:id="130" w:author="Derenik Petrosyan" w:date="2024-04-16T19:00:00Z"/>
              <w:rFonts w:asciiTheme="minorHAnsi" w:hAnsiTheme="minorHAnsi" w:cstheme="minorBidi"/>
              <w:noProof/>
            </w:rPr>
          </w:pPr>
          <w:ins w:id="131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2" w:author="Derenik Petrosyan" w:date="2024-04-16T19:00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31ADA281" w14:textId="444E7296" w:rsidR="006478C4" w:rsidRDefault="006478C4">
          <w:pPr>
            <w:pStyle w:val="TOC3"/>
            <w:tabs>
              <w:tab w:val="right" w:leader="dot" w:pos="9344"/>
            </w:tabs>
            <w:rPr>
              <w:ins w:id="133" w:author="Derenik Petrosyan" w:date="2024-04-16T19:00:00Z"/>
              <w:rFonts w:asciiTheme="minorHAnsi" w:hAnsiTheme="minorHAnsi" w:cstheme="minorBidi"/>
              <w:noProof/>
            </w:rPr>
          </w:pPr>
          <w:ins w:id="13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"_Toc164186499"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_Toc164186499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5" w:author="Derenik Petrosyan" w:date="2024-04-16T19:00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6D3FF43F" w14:textId="01737BE6" w:rsidR="006478C4" w:rsidRDefault="006478C4">
          <w:pPr>
            <w:pStyle w:val="TOC2"/>
            <w:tabs>
              <w:tab w:val="right" w:leader="dot" w:pos="9344"/>
            </w:tabs>
            <w:rPr>
              <w:ins w:id="136" w:author="Derenik Petrosyan" w:date="2024-04-16T19:00:00Z"/>
              <w:rFonts w:asciiTheme="minorHAnsi" w:hAnsiTheme="minorHAnsi" w:cstheme="minorBidi"/>
              <w:noProof/>
            </w:rPr>
          </w:pPr>
          <w:ins w:id="13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8" w:author="Derenik Petrosyan" w:date="2024-04-16T19:00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989F65E" w14:textId="06E8AC9A" w:rsidR="006478C4" w:rsidRDefault="006478C4">
          <w:pPr>
            <w:pStyle w:val="TOC3"/>
            <w:tabs>
              <w:tab w:val="right" w:leader="dot" w:pos="9344"/>
            </w:tabs>
            <w:rPr>
              <w:ins w:id="139" w:author="Derenik Petrosyan" w:date="2024-04-16T19:00:00Z"/>
              <w:rFonts w:asciiTheme="minorHAnsi" w:hAnsiTheme="minorHAnsi" w:cstheme="minorBidi"/>
              <w:noProof/>
            </w:rPr>
          </w:pPr>
          <w:ins w:id="14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1" w:author="Derenik Petrosyan" w:date="2024-04-16T19:00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CBD5A20" w14:textId="6B59792F" w:rsidR="006478C4" w:rsidRDefault="006478C4">
          <w:pPr>
            <w:pStyle w:val="TOC3"/>
            <w:tabs>
              <w:tab w:val="right" w:leader="dot" w:pos="9344"/>
            </w:tabs>
            <w:rPr>
              <w:ins w:id="142" w:author="Derenik Petrosyan" w:date="2024-04-16T19:00:00Z"/>
              <w:rFonts w:asciiTheme="minorHAnsi" w:hAnsiTheme="minorHAnsi" w:cstheme="minorBidi"/>
              <w:noProof/>
            </w:rPr>
          </w:pPr>
          <w:ins w:id="14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4" w:author="Derenik Petrosyan" w:date="2024-04-16T19:00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7375FA2" w14:textId="128AAD9C" w:rsidR="006478C4" w:rsidRDefault="006478C4">
          <w:pPr>
            <w:pStyle w:val="TOC2"/>
            <w:tabs>
              <w:tab w:val="right" w:leader="dot" w:pos="9344"/>
            </w:tabs>
            <w:rPr>
              <w:ins w:id="145" w:author="Derenik Petrosyan" w:date="2024-04-16T19:00:00Z"/>
              <w:rFonts w:asciiTheme="minorHAnsi" w:hAnsiTheme="minorHAnsi" w:cstheme="minorBidi"/>
              <w:noProof/>
            </w:rPr>
          </w:pPr>
          <w:ins w:id="146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"_Toc164186503"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7" w:author="Derenik Petrosyan" w:date="2024-04-16T19:00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425C93CE" w14:textId="3E7D21EB" w:rsidR="006478C4" w:rsidRDefault="006478C4">
          <w:pPr>
            <w:pStyle w:val="TOC3"/>
            <w:tabs>
              <w:tab w:val="right" w:leader="dot" w:pos="9344"/>
            </w:tabs>
            <w:rPr>
              <w:ins w:id="148" w:author="Derenik Petrosyan" w:date="2024-04-16T19:00:00Z"/>
              <w:rFonts w:asciiTheme="minorHAnsi" w:hAnsiTheme="minorHAnsi" w:cstheme="minorBidi"/>
              <w:noProof/>
            </w:rPr>
          </w:pPr>
          <w:ins w:id="149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"_Toc164186504"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0" w:author="Derenik Petrosyan" w:date="2024-04-16T19:00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49F2A63" w14:textId="50B6E796" w:rsidR="006478C4" w:rsidRDefault="006478C4">
          <w:pPr>
            <w:pStyle w:val="TOC3"/>
            <w:tabs>
              <w:tab w:val="right" w:leader="dot" w:pos="9344"/>
            </w:tabs>
            <w:rPr>
              <w:ins w:id="151" w:author="Derenik Petrosyan" w:date="2024-04-16T19:00:00Z"/>
              <w:rFonts w:asciiTheme="minorHAnsi" w:hAnsiTheme="minorHAnsi" w:cstheme="minorBidi"/>
              <w:noProof/>
            </w:rPr>
          </w:pPr>
          <w:ins w:id="152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"_Toc164186505"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3" w:author="Derenik Petrosyan" w:date="2024-04-16T19:00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92A0F07" w14:textId="38537F29" w:rsidR="006478C4" w:rsidRDefault="006478C4">
          <w:pPr>
            <w:pStyle w:val="TOC2"/>
            <w:tabs>
              <w:tab w:val="right" w:leader="dot" w:pos="9344"/>
            </w:tabs>
            <w:rPr>
              <w:ins w:id="154" w:author="Derenik Petrosyan" w:date="2024-04-16T19:00:00Z"/>
              <w:rFonts w:asciiTheme="minorHAnsi" w:hAnsiTheme="minorHAnsi" w:cstheme="minorBidi"/>
              <w:noProof/>
            </w:rPr>
          </w:pPr>
          <w:ins w:id="155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"_Toc164186506"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6" w:author="Derenik Petrosyan" w:date="2024-04-16T19:00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D8F4B24" w14:textId="2D2AA5F8" w:rsidR="006478C4" w:rsidRDefault="006478C4">
          <w:pPr>
            <w:pStyle w:val="TOC1"/>
            <w:tabs>
              <w:tab w:val="right" w:leader="dot" w:pos="9344"/>
            </w:tabs>
            <w:rPr>
              <w:ins w:id="157" w:author="Derenik Petrosyan" w:date="2024-04-16T19:00:00Z"/>
              <w:rFonts w:asciiTheme="minorHAnsi" w:hAnsiTheme="minorHAnsi" w:cstheme="minorBidi"/>
              <w:noProof/>
            </w:rPr>
          </w:pPr>
          <w:ins w:id="158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"_Toc164186507"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9" w:author="Derenik Petrosyan" w:date="2024-04-16T19:0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D42AED8" w14:textId="1E8A6F21" w:rsidR="006478C4" w:rsidRDefault="006478C4">
          <w:pPr>
            <w:pStyle w:val="TOC2"/>
            <w:tabs>
              <w:tab w:val="right" w:leader="dot" w:pos="9344"/>
            </w:tabs>
            <w:rPr>
              <w:ins w:id="160" w:author="Derenik Petrosyan" w:date="2024-04-16T19:00:00Z"/>
              <w:rFonts w:asciiTheme="minorHAnsi" w:hAnsiTheme="minorHAnsi" w:cstheme="minorBidi"/>
              <w:noProof/>
            </w:rPr>
          </w:pPr>
          <w:ins w:id="161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"_Toc164186508"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2" w:author="Derenik Petrosyan" w:date="2024-04-16T19:0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023A7D99" w14:textId="50EE7B03" w:rsidR="006478C4" w:rsidRDefault="006478C4">
          <w:pPr>
            <w:pStyle w:val="TOC2"/>
            <w:tabs>
              <w:tab w:val="right" w:leader="dot" w:pos="9344"/>
            </w:tabs>
            <w:rPr>
              <w:ins w:id="163" w:author="Derenik Petrosyan" w:date="2024-04-16T19:00:00Z"/>
              <w:rFonts w:asciiTheme="minorHAnsi" w:hAnsiTheme="minorHAnsi" w:cstheme="minorBidi"/>
              <w:noProof/>
            </w:rPr>
          </w:pPr>
          <w:ins w:id="164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"_Toc164186509"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_Toc164186509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5" w:author="Derenik Petrosyan" w:date="2024-04-16T19:0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18F10411" w14:textId="24A09560" w:rsidR="006478C4" w:rsidRDefault="006478C4">
          <w:pPr>
            <w:pStyle w:val="TOC2"/>
            <w:tabs>
              <w:tab w:val="right" w:leader="dot" w:pos="9344"/>
            </w:tabs>
            <w:rPr>
              <w:ins w:id="166" w:author="Derenik Petrosyan" w:date="2024-04-16T19:00:00Z"/>
              <w:rFonts w:asciiTheme="minorHAnsi" w:hAnsiTheme="minorHAnsi" w:cstheme="minorBidi"/>
              <w:noProof/>
            </w:rPr>
          </w:pPr>
          <w:ins w:id="167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"_Toc164186510"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_Toc164186510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8" w:author="Derenik Petrosyan" w:date="2024-04-16T19:00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135BD77" w14:textId="04745450" w:rsidR="006478C4" w:rsidRDefault="006478C4">
          <w:pPr>
            <w:pStyle w:val="TOC2"/>
            <w:tabs>
              <w:tab w:val="right" w:leader="dot" w:pos="9344"/>
            </w:tabs>
            <w:rPr>
              <w:ins w:id="169" w:author="Derenik Petrosyan" w:date="2024-04-16T19:00:00Z"/>
              <w:rFonts w:asciiTheme="minorHAnsi" w:hAnsiTheme="minorHAnsi" w:cstheme="minorBidi"/>
              <w:noProof/>
            </w:rPr>
          </w:pPr>
          <w:ins w:id="170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"_Toc164186511"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_Toc164186511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1" w:author="Derenik Petrosyan" w:date="2024-04-16T19:00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35B28567" w14:textId="41092EC6" w:rsidR="006478C4" w:rsidRDefault="006478C4">
          <w:pPr>
            <w:pStyle w:val="TOC1"/>
            <w:tabs>
              <w:tab w:val="right" w:leader="dot" w:pos="9344"/>
            </w:tabs>
            <w:rPr>
              <w:ins w:id="172" w:author="Derenik Petrosyan" w:date="2024-04-16T19:00:00Z"/>
              <w:rFonts w:asciiTheme="minorHAnsi" w:hAnsiTheme="minorHAnsi" w:cstheme="minorBidi"/>
              <w:noProof/>
            </w:rPr>
          </w:pPr>
          <w:ins w:id="173" w:author="Derenik Petrosyan" w:date="2024-04-16T19:00:00Z">
            <w:r w:rsidRPr="00140C47">
              <w:rPr>
                <w:rStyle w:val="Hyperlink"/>
                <w:noProof/>
              </w:rPr>
              <w:fldChar w:fldCharType="begin"/>
            </w:r>
            <w:r w:rsidRPr="00140C47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"_Toc164186512"</w:instrText>
            </w:r>
            <w:r w:rsidRPr="00140C47">
              <w:rPr>
                <w:rStyle w:val="Hyperlink"/>
                <w:noProof/>
              </w:rPr>
              <w:instrText xml:space="preserve"> </w:instrText>
            </w:r>
            <w:r w:rsidRPr="00140C47">
              <w:rPr>
                <w:rStyle w:val="Hyperlink"/>
                <w:noProof/>
              </w:rPr>
            </w:r>
            <w:r w:rsidRPr="00140C47">
              <w:rPr>
                <w:rStyle w:val="Hyperlink"/>
                <w:noProof/>
              </w:rPr>
              <w:fldChar w:fldCharType="separate"/>
            </w:r>
            <w:r w:rsidRPr="00140C47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_Toc164186512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4" w:author="Derenik Petrosyan" w:date="2024-04-16T19:00:00Z"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  <w:r w:rsidRPr="00140C47">
              <w:rPr>
                <w:rStyle w:val="Hyperlink"/>
                <w:noProof/>
              </w:rPr>
              <w:fldChar w:fldCharType="end"/>
            </w:r>
          </w:ins>
        </w:p>
        <w:p w14:paraId="71380DDC" w14:textId="1CB48DF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44"/>
            </w:tabs>
            <w:spacing w:after="100" w:line="360" w:lineRule="auto"/>
            <w:rPr>
              <w:del w:id="17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7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left" w:pos="440"/>
                  <w:tab w:val="right" w:leader="dot" w:pos="9344"/>
                </w:tabs>
                <w:spacing w:after="100"/>
              </w:pPr>
            </w:pPrChange>
          </w:pPr>
          <w:del w:id="177" w:author="Derenik Petrosyan" w:date="2024-04-16T18:59:00Z">
            <w:r w:rsidRPr="00DC2830" w:rsidDel="007A3D00">
              <w:rPr>
                <w:rFonts w:ascii="Sylfaen" w:eastAsia="Arial" w:hAnsi="Sylfaen" w:cs="Arial"/>
                <w:b/>
                <w:noProof/>
                <w:color w:val="000000"/>
                <w:sz w:val="24"/>
                <w:szCs w:val="24"/>
              </w:rPr>
              <w:delText>1.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</w:r>
          </w:del>
          <w:customXmlDelRangeStart w:id="178" w:author="Derenik Petrosyan" w:date="2024-04-16T18:59:00Z"/>
          <w:sdt>
            <w:sdtPr>
              <w:rPr>
                <w:rFonts w:ascii="Sylfaen" w:hAnsi="Sylfaen"/>
                <w:noProof/>
                <w:sz w:val="24"/>
                <w:szCs w:val="24"/>
              </w:rPr>
              <w:tag w:val="goog_rdk_0"/>
              <w:id w:val="-1404522359"/>
            </w:sdtPr>
            <w:sdtEndPr/>
            <w:sdtContent>
              <w:customXmlDelRangeEnd w:id="178"/>
              <w:del w:id="179" w:author="Derenik Petrosyan" w:date="2024-04-16T18:59:00Z">
                <w:r w:rsidRPr="00DC2830" w:rsidDel="007A3D00">
                  <w:rPr>
                    <w:rFonts w:ascii="Sylfaen" w:eastAsia="Tahoma" w:hAnsi="Sylfaen" w:cs="Tahoma"/>
                    <w:b/>
                    <w:noProof/>
                    <w:color w:val="000000"/>
                    <w:sz w:val="24"/>
                    <w:szCs w:val="24"/>
                  </w:rPr>
                  <w:delText>Ներածություն</w:delText>
                </w:r>
              </w:del>
              <w:customXmlDelRangeStart w:id="180" w:author="Derenik Petrosyan" w:date="2024-04-16T18:59:00Z"/>
            </w:sdtContent>
          </w:sdt>
          <w:customXmlDelRangeEnd w:id="180"/>
          <w:del w:id="181" w:author="Derenik Petrosyan" w:date="2024-04-16T18:59:00Z"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3</w:delText>
            </w:r>
          </w:del>
        </w:p>
        <w:p w14:paraId="0E789567" w14:textId="34EAA58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18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18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 Գրական ակնարկ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6</w:delText>
            </w:r>
          </w:del>
        </w:p>
        <w:p w14:paraId="43085A39" w14:textId="0281AC1E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8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8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2.1 Անլար կապի տեխնոլոգիաների էվոլյուցիան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6</w:delText>
            </w:r>
          </w:del>
        </w:p>
        <w:p w14:paraId="327A1353" w14:textId="7340F22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8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2.2 Իրերի արդյունաբերական ինտերնետի առաջացումը ( IIoT )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10443018" w14:textId="2BDAD7B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2.3 Հիմնական հասկացություններ և մարտահրավերներ 5G-IIoT ինտեգրման մեջ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22F5D380" w14:textId="0E3E062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2.4 5G-IIoT ինտեգրման հնարավորություններն ու առավելությունները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4BBF939D" w14:textId="6FF66F3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2.5 Դեպքերի ուսումնասիրություն և օգտագործման դեպքեր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0F8EDE22" w14:textId="276ED79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0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2.6 Ամփոփում և բացերի վերլուծություն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76EC67A2" w14:textId="06C0284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0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0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 5G-IIoT ինտեգրման տեխնիկական ասպեկտները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6650B546" w14:textId="5BEDA77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0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3.1 5G տեխնոլոգիայի հիմնական գործառույթները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41472F59" w14:textId="0DFAC53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3.2 Տեխնիկական նկատառումներ 5G-IIoT ինտեգրման համար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62F038E7" w14:textId="492E622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1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3.3 Ցանցի ճարտարապետության և տեղակայման նկատառումներ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9</w:delText>
            </w:r>
          </w:del>
        </w:p>
        <w:p w14:paraId="34C3F260" w14:textId="2BD7001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1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3.4 Վիզուալիզացիա և նկարազարդում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5C361B66" w14:textId="3806312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1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2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 5G-IIoT ինտեգրման մարտահրավերներն ու հնարավորությունները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2C5FFAF" w14:textId="52E480E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2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2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4.1 Մարտահրավերներ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0EE9812" w14:textId="4F23D6E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2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2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4.1.1 Ենթակառուցվածքային ներդրումներ.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7C4CA68E" w14:textId="17D9FCD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2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2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4.1.2 Փոխգործունակության խնդիրներ: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39E8262" w14:textId="001A671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4.1.3 Անվտանգության մտահոգություններ.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12FCB98E" w14:textId="668F5DD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4.1.4 Տվյալների կառավարում և վերլուծություն: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6728CC" w14:textId="4CA4F14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4.1.5 Կարգավորման և Համապատասխանության հարցեր.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94D408" w14:textId="013174C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3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4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4.2 Հնարավորություններ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5C96FA0A" w14:textId="7C401AF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4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4.2.1 Բարելավված միացում: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2703483F" w14:textId="50275703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4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4.2.2 Իրական ժամանակում որոշումների կայացում.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43F760F8" w14:textId="4CA56FB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4.2.3 Ընդլայնված ավտոմատացում: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4FD9E5" w14:textId="77173AF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5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4.2.4 Նորարար օգտագործման դեպքեր: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0666EAD4" w14:textId="398E8A8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5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4.2.5 Ընդարձակություն և ճկունություն: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354B892E" w14:textId="74B64CDE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5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5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 5G-միացված IIoT- ի դեպքերի ուսումնասիրություններ և կիրառություններ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2DDA6C19" w14:textId="3F8A110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6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6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5.1 Արտադրական արդյունաբերություն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2F71D260" w14:textId="7487F1B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6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6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5.1.1 Կանխատեսող սպասարկում: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3CA077CE" w14:textId="7BDFACC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6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6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5.1.2 Խելացի գործարաններ: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7320E5E3" w14:textId="2B9BACE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6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7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 Տրանսպորտային արդյունաբերություն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50201D51" w14:textId="2166C14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7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7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5.2.1 Ինքնավար Տրանսպորտ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7B117CF8" w14:textId="26CADEC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7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7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5.2.2 Նավատորմի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68F44069" w14:textId="3A200926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7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8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5.3 Առողջապահության արդյունաբերություն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7D57E1F8" w14:textId="69A0052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8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8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5.3.1 Հեռավոր հիվանդի մոնիտորինգ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2F84E187" w14:textId="5DBDFA9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8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8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5.3.2 Հեռաբժշկություն: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17CCCA64" w14:textId="00FDD4B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8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8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 Էներգետիկ արդյունաբերություն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267D29B5" w14:textId="5083247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9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9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5.4.1 Խելացի ցանցեր: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2AB5D441" w14:textId="03720F3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9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9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5.4.2 Ակտիվների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1C9C90BD" w14:textId="0D5D610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9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9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5.5 Ամփոփում և վերլուծություն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3D69754E" w14:textId="2B39648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9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0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 5G-IIoT ինտեգրման ապագա ուղղություններն ու հետևանքները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11C61897" w14:textId="7D4F5B9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0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0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 Զարգացող տեխնոլոգիաներ և միտումներ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77AA17DE" w14:textId="1F375F7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0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0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6.1.1 Եզրային հաշվարկ: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536296A2" w14:textId="12D2F3A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0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6.1.2 AI և մեքենայական ուսուցում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0839AFC7" w14:textId="7F97B7A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1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1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 Արդյունաբերական տրանսֆորմացիայի հետևանքները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2819207D" w14:textId="6E5EAB5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1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6.2.1 Թվային փոխակերպում: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670021EA" w14:textId="477CD22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1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6.2.2 Բիզնես մոդելներ և արժեքային շղթաներ.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0B220B4B" w14:textId="62AF056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2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2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 Մարտահրավերներ և նկատառումներ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3417E455" w14:textId="1296F37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2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2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6.3.1 Կիբերանվտանգություն: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139F718A" w14:textId="0AE8E295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2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2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6.3.2 Կարգավորող շրջանակներ.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66D37ABF" w14:textId="0356E98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2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3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 Էթիկական և սոցիալական հետևանքներ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5A18D364" w14:textId="344D251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3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3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6.4.1 Գաղտնիություն և տվյալների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057293A6" w14:textId="4E97BA8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3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3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6.4.2 Ազդեցություն աշխատուժի վրա.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1797057F" w14:textId="5950366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3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6.5 Ամփոփում և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17BAA9D6" w14:textId="4D6DD53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34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4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6F124244" w14:textId="4F9FB65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4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7.1 Հիմնական բացահայտումների ամփոփում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2A852E81" w14:textId="0C13E193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4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7.2 Ներդրումներ և նշանակություն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5255D1D2" w14:textId="61E34016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5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5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7.3 Առաջարկություններ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415F3FA7" w14:textId="3FC43D1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5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5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7.4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18</w:delText>
            </w:r>
          </w:del>
        </w:p>
        <w:p w14:paraId="7E19C5C0" w14:textId="30566C8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35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58" w:author="Derenik Petrosyan" w:date="2024-04-16T18:59:00Z">
            <w:r w:rsidRPr="00DC2830" w:rsidDel="007A3D00">
              <w:rPr>
                <w:rFonts w:ascii="Sylfaen" w:hAnsi="Sylfaen"/>
                <w:b/>
                <w:noProof/>
                <w:color w:val="000000"/>
                <w:sz w:val="24"/>
                <w:szCs w:val="24"/>
              </w:rPr>
              <w:delText>Օգտագործված գրականության ցանկ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18</w:delText>
            </w:r>
          </w:del>
        </w:p>
        <w:p w14:paraId="3DC46005" w14:textId="77777777" w:rsidR="00E4298E" w:rsidRPr="00DC2830" w:rsidRDefault="0059570A">
          <w:pPr>
            <w:spacing w:line="360" w:lineRule="auto"/>
            <w:rPr>
              <w:rFonts w:ascii="Sylfaen" w:hAnsi="Sylfaen"/>
              <w:sz w:val="24"/>
              <w:szCs w:val="24"/>
            </w:rPr>
            <w:pPrChange w:id="359" w:author="Derenik Petrosyan" w:date="2024-04-16T14:15:00Z">
              <w:pPr/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 w:rsidP="00F26AD1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>
      <w:p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360" w:author="Derenik Petrosyan" w:date="2024-04-16T14:15:00Z">
          <w:pPr/>
        </w:pPrChange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361" w:name="_Toc164186455"/>
    <w:p w14:paraId="191F76E7" w14:textId="77777777" w:rsidR="00E4298E" w:rsidRPr="00DC2830" w:rsidRDefault="00056A53">
      <w:pPr>
        <w:pStyle w:val="Heading1"/>
        <w:numPr>
          <w:ilvl w:val="0"/>
          <w:numId w:val="1"/>
        </w:num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362" w:author="Derenik Petrosyan" w:date="2024-04-16T14:15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Ներածություն </w:t>
          </w:r>
        </w:sdtContent>
      </w:sdt>
      <w:bookmarkEnd w:id="361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363" w:author="Derenik Petrosyan" w:date="2024-04-16T14:15:00Z">
          <w:pPr/>
        </w:pPrChange>
      </w:pPr>
    </w:p>
    <w:p w14:paraId="02294494" w14:textId="4B8E999F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364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365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366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367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368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369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370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371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372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373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374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375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376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377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378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379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380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E57159">
                <w:rPr>
                  <w:rFonts w:ascii="Sylfaen" w:eastAsia="Tahoma" w:hAnsi="Sylfaen" w:cs="Tahoma"/>
                  <w:noProof/>
                  <w:sz w:val="24"/>
                  <w:szCs w:val="24"/>
                  <w:rPrChange w:id="381" w:author="Sargis Sargsyan" w:date="2024-04-10T18:49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056A53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77FDFD36" w:rsidR="00E4298E" w:rsidRPr="00DC2830" w:rsidRDefault="00056A53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382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38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384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85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386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387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88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89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90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91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92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93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94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95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96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397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398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399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00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01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02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3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04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5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406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7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408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409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410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411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2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4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415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16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417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18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419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420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421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422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423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424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425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26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427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428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429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0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431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2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433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4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435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36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437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438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439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9C62F6">
                <w:rPr>
                  <w:rFonts w:ascii="Sylfaen" w:eastAsia="Tahoma" w:hAnsi="Sylfaen" w:cs="Tahoma"/>
                  <w:noProof/>
                  <w:sz w:val="24"/>
                  <w:szCs w:val="24"/>
                  <w:rPrChange w:id="440" w:author="Derenik Petrosyan" w:date="2024-04-14T22:07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056A53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441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442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443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444"/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445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444"/>
          <w:r w:rsidR="00DF17AC">
            <w:rPr>
              <w:rStyle w:val="CommentReference"/>
            </w:rPr>
            <w:commentReference w:id="444"/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446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447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448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449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450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451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452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453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454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455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456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457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458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459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460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461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>
          <w:pPr>
            <w:spacing w:line="360" w:lineRule="auto"/>
            <w:jc w:val="both"/>
            <w:rPr>
              <w:ins w:id="462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463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>
          <w:pPr>
            <w:spacing w:line="360" w:lineRule="auto"/>
            <w:jc w:val="both"/>
            <w:rPr>
              <w:ins w:id="464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>
          <w:pPr>
            <w:spacing w:line="360" w:lineRule="auto"/>
            <w:jc w:val="both"/>
            <w:rPr>
              <w:ins w:id="465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056A53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466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056A53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467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468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469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470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470"/>
              <w:ins w:id="471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472" w:author="Derenik Petrosyan" w:date="2024-04-14T23:02:00Z"/>
            </w:sdtContent>
          </w:sdt>
          <w:customXmlInsRangeEnd w:id="472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473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474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474"/>
          <w:del w:id="475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476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477" w:author="Derenik Petrosyan" w:date="2024-04-14T23:02:00Z"/>
        </w:sdtContent>
      </w:sdt>
      <w:customXmlDelRangeEnd w:id="477"/>
    </w:p>
    <w:p w14:paraId="5E9439B1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056A53">
      <w:pPr>
        <w:spacing w:line="360" w:lineRule="auto"/>
        <w:jc w:val="both"/>
        <w:rPr>
          <w:del w:id="478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056A53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479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480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481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482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483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484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056A53">
      <w:pPr>
        <w:spacing w:line="360" w:lineRule="auto"/>
        <w:jc w:val="both"/>
        <w:rPr>
          <w:del w:id="485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486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487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488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489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490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91" w:name="_Toc164186456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492" w:author="Derenik Petrosyan" w:date="2024-04-15T12:17:00Z"/>
              <w:rFonts w:ascii="Sylfaen" w:eastAsia="Tahoma" w:hAnsi="Sylfaen" w:cs="Tahoma"/>
              <w:sz w:val="24"/>
              <w:szCs w:val="24"/>
            </w:rPr>
            <w:pPrChange w:id="493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491"/>
        </w:p>
        <w:p w14:paraId="714B63DF" w14:textId="0E268379" w:rsidR="00E4298E" w:rsidRPr="00C45D34" w:rsidRDefault="00056A53">
          <w:pPr>
            <w:spacing w:line="360" w:lineRule="auto"/>
            <w:rPr>
              <w:rPrChange w:id="494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495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496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497" w:name="_Toc164186457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498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499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499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499"/>
          </w:r>
          <w:bookmarkEnd w:id="497"/>
        </w:p>
        <w:p w14:paraId="23EB0692" w14:textId="0B6DD8EC" w:rsidR="00B737E0" w:rsidRPr="00FC3AEB" w:rsidRDefault="00056A53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500" w:author="Derenik Petrosyan" w:date="2024-04-16T14:15:00Z">
              <w:pPr/>
            </w:pPrChange>
          </w:pPr>
        </w:p>
      </w:sdtContent>
    </w:sdt>
    <w:p w14:paraId="49B51297" w14:textId="21FDC08E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01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502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503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50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0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50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1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51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rPrChange w:id="515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en-US"/>
            </w:rPr>
          </w:rPrChange>
        </w:rPr>
        <w:t>[3]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516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517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518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519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520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521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52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52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2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52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2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3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5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3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53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36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53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38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53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0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542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3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44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4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54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8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49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5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551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2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53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5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5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55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58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5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560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61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62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63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56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65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66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1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72" w:author="Derenik Petrosyan" w:date="2024-04-15T12:24:00Z">
            <w:rPr>
              <w:del w:id="573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7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5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76" w:author="Derenik Petrosyan" w:date="2024-04-15T12:24:00Z">
            <w:rPr>
              <w:del w:id="577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7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9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80" w:author="Derenik Petrosyan" w:date="2024-04-15T12:24:00Z">
            <w:rPr>
              <w:del w:id="581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58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58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8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590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91" w:author="Derenik Petrosyan" w:date="2024-04-15T12:24:00Z">
            <w:rPr>
              <w:del w:id="592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9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595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96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9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598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99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601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02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603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604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605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606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608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1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1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612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61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1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615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16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17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1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619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20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21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2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2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62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3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3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3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3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636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7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8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9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4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4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643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4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5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647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8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9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650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5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5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654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5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5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5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5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5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6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6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6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6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6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666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67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6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670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67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672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67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7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677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7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79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680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8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8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8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8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8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8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8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8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9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9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9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9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9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9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696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697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698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699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7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7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70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703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704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70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70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7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70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09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71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711" w:author="Derenik Petrosyan" w:date="2024-04-15T12:16:00Z" w:name="move164075808"/>
      <w:moveFrom w:id="712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13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714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715" w:author="Sargis Sargsyan" w:date="2024-04-11T12:05:00Z">
            <w:rPr>
              <w:moveFrom w:id="716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71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1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719" w:author="Sargis Sargsyan" w:date="2024-04-11T12:05:00Z">
            <w:rPr>
              <w:moveFrom w:id="720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72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722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23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24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725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26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727" w:author="Sargis Sargsyan" w:date="2024-04-10T18:49:00Z">
            <w:rPr>
              <w:moveFrom w:id="728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7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730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711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731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732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733" w:name="_Toc164186458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734" w:author="Derenik Petrosyan" w:date="2024-04-14T23:07:00Z"/>
              <w:rFonts w:ascii="Sylfaen" w:eastAsia="Tahoma" w:hAnsi="Sylfaen" w:cs="Tahoma"/>
              <w:sz w:val="24"/>
              <w:szCs w:val="24"/>
            </w:rPr>
            <w:pPrChange w:id="735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736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736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736"/>
          </w:r>
          <w:bookmarkEnd w:id="733"/>
        </w:p>
        <w:p w14:paraId="46D7AEE4" w14:textId="287C46DA" w:rsidR="00E4298E" w:rsidRPr="00461AD7" w:rsidRDefault="00056A53">
          <w:pPr>
            <w:spacing w:line="360" w:lineRule="auto"/>
            <w:rPr>
              <w:rPrChange w:id="737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738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>
      <w:pPr>
        <w:spacing w:line="360" w:lineRule="auto"/>
        <w:ind w:firstLine="720"/>
        <w:jc w:val="both"/>
        <w:rPr>
          <w:ins w:id="739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740" w:author="Derenik Petrosyan" w:date="2024-04-16T13:37:00Z">
            <w:rPr>
              <w:ins w:id="741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742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743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>
      <w:pPr>
        <w:spacing w:line="360" w:lineRule="auto"/>
        <w:jc w:val="both"/>
        <w:rPr>
          <w:ins w:id="820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821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822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lastRenderedPageBreak/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909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910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911" w:author="Derenik Petrosyan" w:date="2024-04-16T14:03:00Z">
            <w:rPr>
              <w:ins w:id="912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13" w:author="Derenik Petrosyan" w:date="2024-04-16T14:15:00Z">
          <w:pPr>
            <w:spacing w:line="240" w:lineRule="auto"/>
            <w:jc w:val="both"/>
          </w:pPr>
        </w:pPrChange>
      </w:pPr>
      <w:commentRangeStart w:id="914"/>
      <w:ins w:id="91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916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91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918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91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920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914"/>
        <w:r>
          <w:rPr>
            <w:rStyle w:val="CommentReference"/>
          </w:rPr>
          <w:commentReference w:id="914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92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922" w:author="Derenik Petrosyan" w:date="2024-04-16T16:42:00Z">
            <w:rPr>
              <w:ins w:id="92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24" w:author="Derenik Petrosyan" w:date="2024-04-16T14:15:00Z">
          <w:pPr>
            <w:spacing w:line="240" w:lineRule="auto"/>
            <w:jc w:val="both"/>
          </w:pPr>
        </w:pPrChange>
      </w:pPr>
      <w:ins w:id="92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926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92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928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3D92A633" w:rsidR="00514BE7" w:rsidRPr="00514BE7" w:rsidRDefault="000C3BAE">
      <w:pPr>
        <w:spacing w:line="360" w:lineRule="auto"/>
        <w:ind w:firstLine="720"/>
        <w:jc w:val="both"/>
        <w:rPr>
          <w:ins w:id="92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0" w:author="Derenik Petrosyan" w:date="2024-04-16T14:15:00Z">
          <w:pPr>
            <w:spacing w:line="240" w:lineRule="auto"/>
            <w:jc w:val="both"/>
          </w:pPr>
        </w:pPrChange>
      </w:pPr>
      <w:ins w:id="931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54D1DC3F" w14:textId="77777777" w:rsidR="00514BE7" w:rsidRPr="00514BE7" w:rsidRDefault="00514BE7">
      <w:pPr>
        <w:spacing w:line="360" w:lineRule="auto"/>
        <w:jc w:val="both"/>
        <w:rPr>
          <w:ins w:id="93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3" w:author="Derenik Petrosyan" w:date="2024-04-16T14:15:00Z">
          <w:pPr>
            <w:spacing w:line="240" w:lineRule="auto"/>
            <w:jc w:val="both"/>
          </w:pPr>
        </w:pPrChange>
      </w:pPr>
      <w:ins w:id="93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93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6" w:author="Derenik Petrosyan" w:date="2024-04-16T14:15:00Z">
          <w:pPr>
            <w:spacing w:line="240" w:lineRule="auto"/>
            <w:jc w:val="both"/>
          </w:pPr>
        </w:pPrChange>
      </w:pPr>
      <w:ins w:id="937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93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9" w:author="Derenik Petrosyan" w:date="2024-04-16T14:15:00Z">
          <w:pPr>
            <w:spacing w:line="240" w:lineRule="auto"/>
            <w:jc w:val="both"/>
          </w:pPr>
        </w:pPrChange>
      </w:pPr>
      <w:ins w:id="940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>
      <w:pPr>
        <w:spacing w:line="360" w:lineRule="auto"/>
        <w:ind w:firstLine="720"/>
        <w:jc w:val="both"/>
        <w:rPr>
          <w:ins w:id="941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942" w:author="Derenik Petrosyan" w:date="2024-04-16T14:07:00Z">
            <w:rPr>
              <w:ins w:id="94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44" w:author="Derenik Petrosyan" w:date="2024-04-16T14:15:00Z">
          <w:pPr>
            <w:spacing w:line="240" w:lineRule="auto"/>
            <w:jc w:val="both"/>
          </w:pPr>
        </w:pPrChange>
      </w:pPr>
      <w:ins w:id="945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946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947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948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949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950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</w:t>
        </w:r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lastRenderedPageBreak/>
          <w:t>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>
      <w:pPr>
        <w:spacing w:line="360" w:lineRule="auto"/>
        <w:jc w:val="both"/>
        <w:rPr>
          <w:ins w:id="95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52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>
      <w:pPr>
        <w:spacing w:line="360" w:lineRule="auto"/>
        <w:jc w:val="both"/>
        <w:rPr>
          <w:ins w:id="95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54" w:author="Derenik Petrosyan" w:date="2024-04-16T14:15:00Z">
          <w:pPr>
            <w:spacing w:line="240" w:lineRule="auto"/>
            <w:jc w:val="both"/>
          </w:pPr>
        </w:pPrChange>
      </w:pPr>
      <w:ins w:id="95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956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957" w:author="Derenik Petrosyan" w:date="2024-04-16T14:14:00Z">
            <w:rPr>
              <w:ins w:id="958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59" w:author="Derenik Petrosyan" w:date="2024-04-16T14:15:00Z">
          <w:pPr>
            <w:spacing w:line="240" w:lineRule="auto"/>
            <w:jc w:val="both"/>
          </w:pPr>
        </w:pPrChange>
      </w:pPr>
      <w:ins w:id="960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961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96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63" w:author="Derenik Petrosyan" w:date="2024-04-16T14:15:00Z">
          <w:pPr>
            <w:spacing w:line="240" w:lineRule="auto"/>
            <w:jc w:val="both"/>
          </w:pPr>
        </w:pPrChange>
      </w:pPr>
      <w:ins w:id="96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>
      <w:pPr>
        <w:spacing w:line="360" w:lineRule="auto"/>
        <w:ind w:firstLine="720"/>
        <w:jc w:val="both"/>
        <w:rPr>
          <w:del w:id="965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966" w:author="Derenik Petrosyan" w:date="2024-04-16T14:16:00Z">
            <w:rPr>
              <w:del w:id="967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968" w:author="Derenik Petrosyan" w:date="2024-04-16T14:16:00Z">
          <w:pPr>
            <w:spacing w:line="360" w:lineRule="auto"/>
            <w:jc w:val="both"/>
          </w:pPr>
        </w:pPrChange>
      </w:pPr>
      <w:ins w:id="969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970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971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972"/>
      <w:commentRangeStart w:id="973"/>
      <w:del w:id="97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972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975" w:author="Derenik Petrosyan" w:date="2024-04-16T14:16:00Z">
              <w:rPr>
                <w:rStyle w:val="CommentReference"/>
              </w:rPr>
            </w:rPrChange>
          </w:rPr>
          <w:commentReference w:id="972"/>
        </w:r>
        <w:commentRangeEnd w:id="973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976" w:author="Derenik Petrosyan" w:date="2024-04-16T14:16:00Z">
              <w:rPr>
                <w:rStyle w:val="CommentReference"/>
              </w:rPr>
            </w:rPrChange>
          </w:rPr>
          <w:commentReference w:id="973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1024" w:author="Sargis Sargsyan" w:date="2024-04-10T19:36:00Z">
        <w:del w:id="1025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2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2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1028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1030" w:author="Sargis Sargsyan" w:date="2024-04-10T19:36:00Z">
        <w:del w:id="1031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32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33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103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058" w:author="Derenik Petrosyan" w:date="2024-04-14T23:05:00Z"/>
          <w:rFonts w:ascii="Sylfaen" w:hAnsi="Sylfaen" w:cs="Arial"/>
          <w:color w:val="000E2A"/>
          <w:lang w:val="hy"/>
        </w:rPr>
        <w:pPrChange w:id="1059" w:author="Derenik Petrosyan" w:date="2024-04-16T14:16:00Z">
          <w:pPr>
            <w:pStyle w:val="NormalWeb"/>
            <w:shd w:val="clear" w:color="auto" w:fill="FFFFFF"/>
          </w:pPr>
        </w:pPrChange>
      </w:pPr>
      <w:del w:id="1060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11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121" w:author="Sargis Sargsyan" w:date="2024-04-10T19:41:00Z">
        <w:del w:id="112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1123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124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131" w:author="Sargis Sargsyan" w:date="2024-04-10T19:42:00Z">
        <w:del w:id="113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1133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1134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135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148" w:author="Derenik Petrosyan" w:date="2024-04-14T23:05:00Z"/>
          <w:rFonts w:ascii="Sylfaen" w:hAnsi="Sylfaen" w:cs="Arial"/>
          <w:color w:val="000E2A"/>
          <w:lang w:val="hy"/>
        </w:rPr>
        <w:pPrChange w:id="1149" w:author="Derenik Petrosyan" w:date="2024-04-16T14:16:00Z">
          <w:pPr>
            <w:pStyle w:val="NormalWeb"/>
            <w:shd w:val="clear" w:color="auto" w:fill="FFFFFF"/>
          </w:pPr>
        </w:pPrChange>
      </w:pPr>
      <w:del w:id="1150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11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191" w:author="Derenik Petrosyan" w:date="2024-04-14T23:05:00Z"/>
          <w:rFonts w:ascii="Sylfaen" w:hAnsi="Sylfaen" w:cs="Arial"/>
          <w:color w:val="000E2A"/>
          <w:lang w:val="hy"/>
        </w:rPr>
        <w:pPrChange w:id="1192" w:author="Derenik Petrosyan" w:date="2024-04-16T14:16:00Z">
          <w:pPr>
            <w:pStyle w:val="NormalWeb"/>
            <w:shd w:val="clear" w:color="auto" w:fill="FFFFFF"/>
          </w:pPr>
        </w:pPrChange>
      </w:pPr>
      <w:del w:id="1193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309" w:author="Derenik Petrosyan" w:date="2024-04-14T23:05:00Z"/>
          <w:rFonts w:ascii="Sylfaen" w:hAnsi="Sylfaen" w:cs="Arial"/>
          <w:color w:val="000E2A"/>
          <w:lang w:val="hy"/>
        </w:rPr>
        <w:pPrChange w:id="1310" w:author="Derenik Petrosyan" w:date="2024-04-16T14:16:00Z">
          <w:pPr>
            <w:pStyle w:val="NormalWeb"/>
            <w:shd w:val="clear" w:color="auto" w:fill="FFFFFF"/>
          </w:pPr>
        </w:pPrChange>
      </w:pPr>
      <w:del w:id="1311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359" w:author="Derenik Petrosyan" w:date="2024-04-16T14:16:00Z">
          <w:pPr>
            <w:spacing w:line="360" w:lineRule="auto"/>
            <w:jc w:val="both"/>
          </w:pPr>
        </w:pPrChange>
      </w:pPr>
    </w:p>
    <w:bookmarkStart w:id="1360" w:name="_Toc164186459"/>
    <w:p w14:paraId="040CF8AA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36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1360"/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362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63" w:author="Derenik Petrosyan" w:date="2024-04-15T12:22:00Z">
                <w:rPr>
                  <w:del w:id="1364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6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584B188" w:rsidR="00296C59" w:rsidRPr="00444B6D" w:rsidDel="00365502" w:rsidRDefault="00296C59">
          <w:pPr>
            <w:spacing w:line="360" w:lineRule="auto"/>
            <w:jc w:val="both"/>
            <w:rPr>
              <w:del w:id="1366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367" w:author="Derenik Petrosyan" w:date="2024-04-15T12:22:00Z">
                <w:rPr>
                  <w:del w:id="1368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6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370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71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372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4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375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6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378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378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380" w:author="Derenik Petrosyan" w:date="2024-04-15T12:22:00Z">
                <w:rPr>
                  <w:rStyle w:val="CommentReference"/>
                </w:rPr>
              </w:rPrChange>
            </w:rPr>
            <w:commentReference w:id="1378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8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38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2EE9C68" w14:textId="77777777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383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384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85" w:author="Derenik Petrosyan" w:date="2024-04-15T12:22:00Z">
                <w:rPr>
                  <w:del w:id="1386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8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388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389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391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2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393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4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395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6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397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9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399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400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399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401" w:author="Derenik Petrosyan" w:date="2024-04-15T12:22:00Z">
                <w:rPr>
                  <w:rStyle w:val="CommentReference"/>
                </w:rPr>
              </w:rPrChange>
            </w:rPr>
            <w:commentReference w:id="1399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40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403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404" w:author="Derenik Petrosyan" w:date="2024-04-15T12:22:00Z">
                <w:rPr>
                  <w:del w:id="1405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406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407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14663017" w:rsidR="00296C59" w:rsidRDefault="00296C59" w:rsidP="00F26AD1">
          <w:pPr>
            <w:spacing w:line="360" w:lineRule="auto"/>
            <w:ind w:firstLine="720"/>
            <w:jc w:val="both"/>
            <w:rPr>
              <w:ins w:id="1408" w:author="Derenik Petrosyan" w:date="2024-04-16T13:46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2F4F8DBE" w14:textId="77777777" w:rsidR="00567C51" w:rsidRPr="00444B6D" w:rsidRDefault="00567C51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0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06EA56E" w14:textId="1D8B8D40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3.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410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411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12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413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14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415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>
          <w:pPr>
            <w:spacing w:line="360" w:lineRule="auto"/>
            <w:jc w:val="both"/>
            <w:rPr>
              <w:del w:id="1416" w:author="Sargis Sargsyan" w:date="2024-04-10T19:51:00Z"/>
              <w:rFonts w:ascii="Sylfaen" w:eastAsia="Tahoma" w:hAnsi="Sylfaen" w:cs="Tahoma"/>
              <w:sz w:val="24"/>
              <w:szCs w:val="24"/>
            </w:rPr>
          </w:pPr>
          <w:ins w:id="1417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7E00ADB7" w:rsidR="00296C59" w:rsidRPr="00444B6D" w:rsidDel="005A333E" w:rsidRDefault="00296C59">
          <w:pPr>
            <w:spacing w:line="360" w:lineRule="auto"/>
            <w:jc w:val="both"/>
            <w:rPr>
              <w:del w:id="1418" w:author="Derenik Petrosyan" w:date="2024-04-15T12:29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419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420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421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1D04188" w14:textId="77777777" w:rsidR="00D25005" w:rsidRPr="00444B6D" w:rsidRDefault="00D25005">
          <w:pPr>
            <w:spacing w:line="360" w:lineRule="auto"/>
            <w:jc w:val="both"/>
            <w:rPr>
              <w:ins w:id="1422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57E39F5D" w:rsidR="00296C59" w:rsidRPr="00B2665F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lang w:val="hy-AM"/>
              <w:rPrChange w:id="1423" w:author="Derenik Petrosyan" w:date="2024-04-16T13:4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commentRangeStart w:id="1424"/>
          <w:r w:rsidRPr="00F26AD1">
            <w:rPr>
              <w:rFonts w:ascii="Sylfaen" w:eastAsia="Tahoma" w:hAnsi="Sylfaen" w:cs="Tahoma"/>
              <w:sz w:val="24"/>
              <w:szCs w:val="24"/>
            </w:rPr>
            <w:t>4</w:t>
          </w:r>
          <w:commentRangeEnd w:id="1424"/>
          <w:r w:rsidR="007C3808" w:rsidRPr="00F26AD1">
            <w:rPr>
              <w:rStyle w:val="CommentReference"/>
            </w:rPr>
            <w:commentReference w:id="1424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.</w:t>
          </w:r>
          <w:del w:id="1425" w:author="Derenik Petrosyan" w:date="2024-04-16T13:47:00Z">
            <w:r w:rsidRPr="00567C51" w:rsidDel="00567C51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426" w:author="Derenik Petrosyan" w:date="2024-04-16T13:47:00Z">
            <w:r w:rsidR="00567C51">
              <w:rPr>
                <w:rFonts w:ascii="Sylfaen" w:eastAsia="Tahoma" w:hAnsi="Sylfaen" w:cs="Tahoma"/>
                <w:sz w:val="24"/>
                <w:szCs w:val="24"/>
                <w:lang w:val="hy-AM"/>
              </w:rPr>
              <w:t>Ե</w:t>
            </w:r>
            <w:r w:rsidR="00567C51" w:rsidRPr="00444B6D">
              <w:rPr>
                <w:rFonts w:ascii="Sylfaen" w:eastAsia="Tahoma" w:hAnsi="Sylfaen" w:cs="Tahoma"/>
                <w:sz w:val="24"/>
                <w:szCs w:val="24"/>
              </w:rPr>
              <w:t>զրային հաշվարկ</w:t>
            </w:r>
            <w:r w:rsidR="00567C51" w:rsidRPr="00F26AD1">
              <w:rPr>
                <w:rFonts w:ascii="Sylfaen" w:eastAsia="Tahoma" w:hAnsi="Sylfaen" w:cs="Tahoma"/>
                <w:sz w:val="24"/>
                <w:szCs w:val="24"/>
                <w:highlight w:val="yellow"/>
              </w:rPr>
              <w:t xml:space="preserve"> </w:t>
            </w:r>
            <w:r w:rsidR="00567C51">
              <w:rPr>
                <w:rFonts w:ascii="Sylfaen" w:eastAsia="Tahoma" w:hAnsi="Sylfaen" w:cs="Tahoma"/>
                <w:sz w:val="24"/>
                <w:szCs w:val="24"/>
                <w:highlight w:val="yellow"/>
                <w:lang w:val="ru-RU"/>
              </w:rPr>
              <w:t>(</w:t>
            </w:r>
          </w:ins>
          <w:r w:rsidRPr="007C3808">
            <w:rPr>
              <w:rFonts w:ascii="Sylfaen" w:eastAsia="Tahoma" w:hAnsi="Sylfaen" w:cs="Tahoma"/>
              <w:sz w:val="24"/>
              <w:szCs w:val="24"/>
              <w:highlight w:val="yellow"/>
              <w:rPrChange w:id="1427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428" w:author="Derenik Petrosyan" w:date="2024-04-16T13:47:00Z">
            <w:r w:rsidR="00567C51">
              <w:rPr>
                <w:rFonts w:ascii="Sylfaen" w:eastAsia="Tahoma" w:hAnsi="Sylfaen" w:cs="Tahoma"/>
                <w:sz w:val="24"/>
                <w:szCs w:val="24"/>
                <w:highlight w:val="yellow"/>
                <w:lang w:val="ru-RU"/>
              </w:rPr>
              <w:t>)</w:t>
            </w:r>
          </w:ins>
          <w:r w:rsidRPr="007C3808">
            <w:rPr>
              <w:rFonts w:ascii="Sylfaen" w:eastAsia="Tahoma" w:hAnsi="Sylfaen" w:cs="Tahoma"/>
              <w:sz w:val="24"/>
              <w:szCs w:val="24"/>
              <w:highlight w:val="yellow"/>
              <w:rPrChange w:id="1429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>
          <w:pPr>
            <w:spacing w:line="360" w:lineRule="auto"/>
            <w:jc w:val="both"/>
            <w:rPr>
              <w:del w:id="1430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431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6BF21D7A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432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433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2CC58CCF" w14:textId="77777777" w:rsidR="00296C59" w:rsidRPr="007C3808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434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35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Անվտանգություն և գաղտնիություն.</w:t>
          </w:r>
        </w:p>
        <w:p w14:paraId="31B7A3A9" w14:textId="795B134A" w:rsidR="00296C59" w:rsidRPr="00444B6D" w:rsidDel="00D25005" w:rsidRDefault="007C3808">
          <w:pPr>
            <w:spacing w:line="360" w:lineRule="auto"/>
            <w:jc w:val="both"/>
            <w:rPr>
              <w:del w:id="1436" w:author="Sargis Sargsyan" w:date="2024-04-10T19:55:00Z"/>
              <w:rFonts w:ascii="Sylfaen" w:eastAsia="Tahoma" w:hAnsi="Sylfaen" w:cs="Tahoma"/>
              <w:sz w:val="24"/>
              <w:szCs w:val="24"/>
            </w:rPr>
          </w:pPr>
          <w:ins w:id="1437" w:author="Derenik Petrosyan" w:date="2024-04-15T12:30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72CB1FAD" w:rsidR="007C3808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lastRenderedPageBreak/>
            <w:t>սարքի կառավարում՝ ապահովելու IIoT տվյալների և համակարգերի գաղտնիությունը, ամբողջականությունը և հասանելիությունը:</w:t>
          </w:r>
        </w:p>
        <w:p w14:paraId="5CD1BBD6" w14:textId="77777777" w:rsidR="00296C59" w:rsidRPr="007C3808" w:rsidDel="007C3808" w:rsidRDefault="00296C59">
          <w:pPr>
            <w:spacing w:line="360" w:lineRule="auto"/>
            <w:jc w:val="both"/>
            <w:rPr>
              <w:del w:id="1438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39" w:author="Derenik Petrosyan" w:date="2024-04-15T12:31:00Z">
                <w:rPr>
                  <w:del w:id="1440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41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5G-IIoT ինտեգրման մարտահրավերները</w:t>
          </w:r>
        </w:p>
        <w:p w14:paraId="751FF39B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>
          <w:pPr>
            <w:spacing w:line="360" w:lineRule="auto"/>
            <w:jc w:val="both"/>
            <w:rPr>
              <w:del w:id="1442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43" w:author="Derenik Petrosyan" w:date="2024-04-15T12:31:00Z">
                <w:rPr>
                  <w:del w:id="1444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4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46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447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448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449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450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51" w:author="Derenik Petrosyan" w:date="2024-04-15T12:31:00Z">
                <w:rPr>
                  <w:del w:id="1452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53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454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5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454"/>
          <w:r w:rsidR="0062125D">
            <w:rPr>
              <w:rStyle w:val="CommentReference"/>
            </w:rPr>
            <w:commentReference w:id="1454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56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E070441" w14:textId="74ED2FE9" w:rsidR="00296C59" w:rsidRDefault="00296C59">
          <w:pPr>
            <w:spacing w:line="360" w:lineRule="auto"/>
            <w:ind w:firstLine="720"/>
            <w:jc w:val="both"/>
            <w:rPr>
              <w:ins w:id="1457" w:author="Derenik Petrosyan" w:date="2024-04-15T12:32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458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459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5D3DF195" w14:textId="77777777" w:rsidR="00C2735D" w:rsidRPr="00444B6D" w:rsidRDefault="00C2735D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60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461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62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463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464"/>
          <w:del w:id="1465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466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67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464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468" w:author="Derenik Petrosyan" w:date="2024-04-15T12:34:00Z">
                <w:rPr>
                  <w:rStyle w:val="CommentReference"/>
                </w:rPr>
              </w:rPrChange>
            </w:rPr>
            <w:commentReference w:id="1464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69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470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7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472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73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Տվյալների կառավարում և վերլուծություն.</w:t>
          </w:r>
        </w:p>
        <w:p w14:paraId="4A678202" w14:textId="3512339D" w:rsidR="00296C59" w:rsidRPr="00444B6D" w:rsidDel="00F871CC" w:rsidRDefault="00296C59">
          <w:pPr>
            <w:spacing w:line="360" w:lineRule="auto"/>
            <w:jc w:val="both"/>
            <w:rPr>
              <w:del w:id="1474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75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476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477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478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479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480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481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482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483" w:author="Derenik Petrosyan" w:date="2024-04-16T13:48:00Z">
                <w:rPr>
                  <w:del w:id="1484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485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>
          <w:pPr>
            <w:spacing w:line="360" w:lineRule="auto"/>
            <w:ind w:firstLine="720"/>
            <w:jc w:val="both"/>
            <w:rPr>
              <w:ins w:id="1486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487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487"/>
          <w:r w:rsidR="007E3486" w:rsidRPr="00F26AD1">
            <w:rPr>
              <w:rStyle w:val="CommentReference"/>
            </w:rPr>
            <w:commentReference w:id="1487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488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489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490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491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492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492"/>
          <w:r w:rsidR="00ED03DF" w:rsidRPr="00F26AD1">
            <w:rPr>
              <w:rStyle w:val="CommentReference"/>
            </w:rPr>
            <w:commentReference w:id="1492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493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94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495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96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497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98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B78C583" w14:textId="27CEAE01" w:rsidR="00E4298E" w:rsidRPr="00444B6D" w:rsidRDefault="0059570A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499" w:author="Derenik Petrosyan" w:date="2024-04-16T14:15:00Z">
              <w:pPr>
                <w:spacing w:line="360" w:lineRule="auto"/>
                <w:jc w:val="both"/>
              </w:pPr>
            </w:pPrChange>
          </w:pPr>
          <w:del w:id="1500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bookmarkStart w:id="1501" w:name="_Toc164186460"/>
    <w:p w14:paraId="133E1340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50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501"/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503" w:author="Derenik Petrosyan" w:date="2024-04-16T14:30:00Z"/>
          <w:rFonts w:ascii="Sylfaen" w:eastAsia="Arial" w:hAnsi="Sylfaen" w:cs="Arial"/>
          <w:sz w:val="24"/>
          <w:szCs w:val="24"/>
        </w:rPr>
      </w:pPr>
      <w:ins w:id="1504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505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506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507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508" w:author="Derenik Petrosyan" w:date="2024-04-16T15:02:00Z">
          <w:pPr>
            <w:spacing w:line="360" w:lineRule="auto"/>
            <w:jc w:val="both"/>
          </w:pPr>
        </w:pPrChange>
      </w:pPr>
      <w:ins w:id="1509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510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511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512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lastRenderedPageBreak/>
          <w:t>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513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514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15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516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517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518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519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520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521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22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23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524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525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526" w:author="Derenik Petrosyan" w:date="2024-04-16T14:32:00Z"/>
          <w:rFonts w:ascii="Sylfaen" w:eastAsia="Arial" w:hAnsi="Sylfaen" w:cs="Arial"/>
          <w:sz w:val="24"/>
          <w:szCs w:val="24"/>
          <w:lang w:val="hy-AM"/>
          <w:rPrChange w:id="1527" w:author="Derenik Petrosyan" w:date="2024-04-16T14:34:00Z">
            <w:rPr>
              <w:ins w:id="1528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529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30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056A53">
      <w:pPr>
        <w:spacing w:line="360" w:lineRule="auto"/>
        <w:ind w:firstLine="720"/>
        <w:jc w:val="both"/>
        <w:rPr>
          <w:del w:id="1531" w:author="Derenik Petrosyan" w:date="2024-04-16T14:30:00Z"/>
          <w:rFonts w:ascii="Sylfaen" w:eastAsia="Arial" w:hAnsi="Sylfaen" w:cs="Arial"/>
          <w:sz w:val="24"/>
          <w:szCs w:val="24"/>
        </w:rPr>
        <w:pPrChange w:id="1532" w:author="Derenik Petrosyan" w:date="2024-04-16T14:30:00Z">
          <w:pPr>
            <w:spacing w:line="360" w:lineRule="auto"/>
            <w:jc w:val="both"/>
          </w:pPr>
        </w:pPrChange>
      </w:pPr>
      <w:customXmlDelRangeStart w:id="1533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533"/>
          <w:del w:id="1534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535" w:author="Derenik Petrosyan" w:date="2024-04-16T14:30:00Z"/>
        </w:sdtContent>
      </w:sdt>
      <w:customXmlDelRangeEnd w:id="1535"/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536" w:author="Derenik Petrosyan" w:date="2024-04-16T14:30:00Z">
          <w:pPr>
            <w:spacing w:line="360" w:lineRule="auto"/>
            <w:jc w:val="both"/>
          </w:pPr>
        </w:pPrChange>
      </w:pPr>
    </w:p>
    <w:bookmarkStart w:id="1537" w:name="_Toc164186461"/>
    <w:p w14:paraId="38D1844F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53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537"/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539" w:author="Derenik Petrosyan" w:date="2024-04-16T15:15:00Z"/>
              <w:rFonts w:ascii="Sylfaen" w:hAnsi="Sylfaen"/>
              <w:b/>
              <w:bCs/>
              <w:sz w:val="24"/>
              <w:szCs w:val="24"/>
              <w:rPrChange w:id="1540" w:author="Derenik Petrosyan" w:date="2024-04-16T15:15:00Z">
                <w:rPr>
                  <w:ins w:id="1541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542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543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544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545" w:author="Derenik Petrosyan" w:date="2024-04-16T15:12:00Z">
                <w:rPr>
                  <w:del w:id="1546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47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48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49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550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51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52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553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554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55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556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557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58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>
          <w:pPr>
            <w:spacing w:line="360" w:lineRule="auto"/>
            <w:jc w:val="both"/>
            <w:rPr>
              <w:del w:id="1559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560" w:author="Derenik Petrosyan" w:date="2024-04-16T15:14:00Z">
                <w:rPr>
                  <w:del w:id="1561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62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63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564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565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66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567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68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69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570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71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572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573" w:author="Derenik Petrosyan" w:date="2024-04-16T15:17:00Z">
                <w:rPr>
                  <w:del w:id="1574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75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2. Տրանսպորտային արդյունաբերություն</w:t>
          </w:r>
        </w:p>
        <w:p w14:paraId="5813BEE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>
          <w:pPr>
            <w:spacing w:line="360" w:lineRule="auto"/>
            <w:jc w:val="both"/>
            <w:rPr>
              <w:del w:id="1576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577" w:author="Derenik Petrosyan" w:date="2024-04-16T15:18:00Z">
                <w:rPr>
                  <w:del w:id="1578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79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80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581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82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583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84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85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86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587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588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05329B62" w14:textId="2228824C" w:rsidR="0046672F" w:rsidRPr="006A4528" w:rsidDel="006A4528" w:rsidRDefault="0046672F">
          <w:pPr>
            <w:spacing w:line="360" w:lineRule="auto"/>
            <w:jc w:val="both"/>
            <w:rPr>
              <w:del w:id="1589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590" w:author="Derenik Petrosyan" w:date="2024-04-16T15:19:00Z">
                <w:rPr>
                  <w:del w:id="1591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92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93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594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95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596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59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598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599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00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1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2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3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604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605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1505A8F1" w14:textId="152EE7DE" w:rsidR="00E80EFA" w:rsidRDefault="00E80EFA" w:rsidP="00DD6269">
          <w:pPr>
            <w:spacing w:line="360" w:lineRule="auto"/>
            <w:jc w:val="both"/>
            <w:rPr>
              <w:ins w:id="1606" w:author="Derenik Petrosyan" w:date="2024-04-16T16:58:00Z"/>
              <w:rFonts w:ascii="Sylfaen" w:eastAsia="Tahoma" w:hAnsi="Sylfaen" w:cs="Tahoma"/>
              <w:sz w:val="24"/>
              <w:szCs w:val="24"/>
            </w:rPr>
          </w:pPr>
        </w:p>
        <w:p w14:paraId="4381D99C" w14:textId="77777777" w:rsidR="00E80EFA" w:rsidRPr="00A457F1" w:rsidRDefault="00E80EF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607" w:author="Derenik Petrosyan" w:date="2024-04-16T18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315FD28F" w14:textId="77777777" w:rsidR="0046672F" w:rsidRPr="00E80EFA" w:rsidDel="00E80EFA" w:rsidRDefault="0046672F">
          <w:pPr>
            <w:spacing w:line="360" w:lineRule="auto"/>
            <w:jc w:val="both"/>
            <w:rPr>
              <w:del w:id="1608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09" w:author="Derenik Petrosyan" w:date="2024-04-16T16:58:00Z">
                <w:rPr>
                  <w:del w:id="1610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1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3. Առողջապահության արդյունաբերություն</w:t>
          </w:r>
        </w:p>
        <w:p w14:paraId="441D77B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61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13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14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615" w:author="Derenik Petrosyan" w:date="2024-04-16T16:58:00Z">
            <w:r w:rsidR="00E80EFA" w:rsidRPr="00E80EFA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616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17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>
          <w:pPr>
            <w:spacing w:line="360" w:lineRule="auto"/>
            <w:jc w:val="both"/>
            <w:rPr>
              <w:del w:id="1618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19" w:author="Derenik Petrosyan" w:date="2024-04-16T16:58:00Z">
                <w:rPr>
                  <w:del w:id="1620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2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2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623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624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25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626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>
          <w:pPr>
            <w:spacing w:line="360" w:lineRule="auto"/>
            <w:jc w:val="both"/>
            <w:rPr>
              <w:del w:id="1627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628" w:author="Derenik Petrosyan" w:date="2024-04-16T16:59:00Z">
                <w:rPr>
                  <w:del w:id="1629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30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31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632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33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34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35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3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637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38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>
          <w:pPr>
            <w:spacing w:line="360" w:lineRule="auto"/>
            <w:jc w:val="both"/>
            <w:rPr>
              <w:del w:id="1639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40" w:author="Derenik Petrosyan" w:date="2024-04-16T16:59:00Z">
                <w:rPr>
                  <w:del w:id="1641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4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Էներգետիկ արդյունաբերություն</w:t>
          </w:r>
        </w:p>
        <w:p w14:paraId="42A34C5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>
          <w:pPr>
            <w:spacing w:line="360" w:lineRule="auto"/>
            <w:jc w:val="both"/>
            <w:rPr>
              <w:del w:id="1643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44" w:author="Derenik Petrosyan" w:date="2024-04-16T17:00:00Z">
                <w:rPr>
                  <w:del w:id="1645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46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47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648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49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0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1E42F8A5" w14:textId="71136CD3" w:rsidR="0046672F" w:rsidRPr="00A667C0" w:rsidDel="00A667C0" w:rsidRDefault="0046672F">
          <w:pPr>
            <w:spacing w:line="360" w:lineRule="auto"/>
            <w:jc w:val="both"/>
            <w:rPr>
              <w:del w:id="1654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55" w:author="Derenik Petrosyan" w:date="2024-04-16T17:00:00Z">
                <w:rPr>
                  <w:del w:id="1656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57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58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659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60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6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6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6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664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056A53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573F1B5D" w14:textId="484F5755" w:rsidR="00E4298E" w:rsidRPr="00DC2830" w:rsidDel="00D54004" w:rsidRDefault="00056A53">
      <w:pPr>
        <w:pStyle w:val="Heading2"/>
        <w:spacing w:line="360" w:lineRule="auto"/>
        <w:rPr>
          <w:del w:id="1665" w:author="Derenik Petrosyan" w:date="2024-04-16T15:12:00Z"/>
          <w:rFonts w:ascii="Sylfaen" w:eastAsia="Arial" w:hAnsi="Sylfaen" w:cs="Arial"/>
          <w:sz w:val="24"/>
          <w:szCs w:val="24"/>
        </w:rPr>
        <w:pPrChange w:id="1666" w:author="Derenik Petrosyan" w:date="2024-04-16T14:15:00Z">
          <w:pPr>
            <w:pStyle w:val="Heading2"/>
          </w:pPr>
        </w:pPrChange>
      </w:pPr>
      <w:customXmlDelRangeStart w:id="1667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667"/>
          <w:del w:id="1668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669" w:author="Derenik Petrosyan" w:date="2024-04-16T15:12:00Z"/>
        </w:sdtContent>
      </w:sdt>
      <w:customXmlDelRangeEnd w:id="1669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670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056A53">
      <w:pPr>
        <w:spacing w:line="360" w:lineRule="auto"/>
        <w:jc w:val="both"/>
        <w:rPr>
          <w:del w:id="1671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672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672"/>
          <w:del w:id="1673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674" w:author="Derenik Petrosyan" w:date="2024-04-16T15:12:00Z"/>
        </w:sdtContent>
      </w:sdt>
      <w:customXmlDelRangeEnd w:id="1674"/>
    </w:p>
    <w:p w14:paraId="11BA1C1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75" w:name="_Toc164186462"/>
    <w:p w14:paraId="2BD3917E" w14:textId="77777777" w:rsidR="00E4298E" w:rsidRPr="00DC2830" w:rsidRDefault="00056A53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676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1"/>
          <w:id w:val="352925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 5G-IIoT ինտեգրման տեխնիկական ասպեկտները</w:t>
          </w:r>
        </w:sdtContent>
      </w:sdt>
      <w:bookmarkEnd w:id="1675"/>
    </w:p>
    <w:p w14:paraId="6E81560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77" w:name="_Toc164186463"/>
    <w:p w14:paraId="72CE40C7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67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3.1 5G տեխնոլոգիայի հիմնական գործառույթները</w:t>
          </w:r>
        </w:sdtContent>
      </w:sdt>
      <w:bookmarkEnd w:id="1677"/>
    </w:p>
    <w:p w14:paraId="6D98046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BEDFC32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t>
          </w:r>
        </w:sdtContent>
      </w:sdt>
    </w:p>
    <w:p w14:paraId="73F0F216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4"/>
          <w:id w:val="-75428381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t>
          </w:r>
        </w:sdtContent>
      </w:sdt>
    </w:p>
    <w:p w14:paraId="7D8433CB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5"/>
          <w:id w:val="-1415568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t>
          </w:r>
        </w:sdtContent>
      </w:sdt>
    </w:p>
    <w:p w14:paraId="53C3F20C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6"/>
          <w:id w:val="16797021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t>
          </w:r>
        </w:sdtContent>
      </w:sdt>
    </w:p>
    <w:p w14:paraId="1F29A79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79" w:name="_Toc164186464"/>
    <w:p w14:paraId="1C0E9DDA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68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3.2 Տեխնիկական նկատառումներ 5G-IIoT ինտեգրման համար</w:t>
          </w:r>
        </w:sdtContent>
      </w:sdt>
      <w:bookmarkEnd w:id="1679"/>
    </w:p>
    <w:p w14:paraId="77CA79C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DAFA3DC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Ավելի խորը ուսումնասիրեք 5G ցանցերը IIoT-ի հետ ինտեգրելու տեխնիկական նկատառումները , ներառյալ՝</w:t>
          </w:r>
        </w:sdtContent>
      </w:sdt>
    </w:p>
    <w:p w14:paraId="462E0876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Անվտանգության արձանագրություններ. Քննարկեք անվտանգության կարևորությունը IIoT տեղակայման մեջ և ուսումնասիրեք անվտանգության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արձանագրություններն ու մեխանիզմները՝ ապահովելու տվյալների գաղտնիությունը, ամբողջականությունը և իսկությունը 5G-ով միացված IIoT համակարգերում:</w:t>
          </w:r>
        </w:sdtContent>
      </w:sdt>
    </w:p>
    <w:p w14:paraId="6F077307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էկոհամակարգերում տարասեռ սարքերի, սենսորների և հարթակների միջև անխափան հաղորդակցության և ինտեգրման համար :</w:t>
          </w:r>
        </w:sdtContent>
      </w:sdt>
    </w:p>
    <w:p w14:paraId="0BD4BD6C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t>
          </w:r>
        </w:sdtContent>
      </w:sdt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81" w:name="_Toc164186465"/>
    <w:p w14:paraId="18CF6D4B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68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3.3 Ցանցի ճարտարապետության և տեղակայման նկատառումներ</w:t>
          </w:r>
        </w:sdtContent>
      </w:sdt>
      <w:bookmarkEnd w:id="1681"/>
    </w:p>
    <w:p w14:paraId="68A0A3CB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5B8A2DF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3"/>
          <w:id w:val="199337154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ցանցի ճարտարապետությունը և տեղակայման նկատառումները 5G-ով միացված IIoT տեղակայումների համար, ներառյալ.</w:t>
          </w:r>
        </w:sdtContent>
      </w:sdt>
    </w:p>
    <w:p w14:paraId="474D3614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4"/>
          <w:id w:val="-30053376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Բջջային ենթակառուցվածք. Վերլուծեք 5G բազային կայանների, փոքր բջիջների և բաշխված ալեհավաքային համակարգերի (DAS) տեղակայումը` արդյունաբերական միջավայրերում IIoT հավելվածների համար ծածկույթ և հզորություն ապահովելու համար:</w:t>
          </w:r>
        </w:sdtContent>
      </w:sdt>
    </w:p>
    <w:p w14:paraId="78207AD9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5"/>
          <w:id w:val="127466451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Backhaul և Fronthaul Networks. Ուսումնասիրեք backhaul և fronthaul ցանցային ճարտարապետությունները՝ 5G բազային կայանները հիմնական ցանցերին և եզրային հաշվողական ռեսուրսներին միացնելու համար՝ ապահովելով տվյալների բարձր արագության փոխանցում և ցածր լատենտային հաղորդակցություն:</w:t>
          </w:r>
        </w:sdtContent>
      </w:sdt>
    </w:p>
    <w:p w14:paraId="1115D204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6"/>
          <w:id w:val="-19542439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Cloud and Edge Integration. Քննարկեք ամպային և ծայրամասային հաշվողական ռեսուրսների ինտեգրումը 5G ցանցերի հետ, և ինչպես է այն հնարավորություն տալիս IIoT տվյալների բաշխված մշակումն ու վերլուծությունը աջակցել իրական ժամանակում որոշումների կայացմանը և վերահսկմանը:</w:t>
          </w:r>
        </w:sdtContent>
      </w:sdt>
    </w:p>
    <w:p w14:paraId="0D26AE9C" w14:textId="35670D83" w:rsidR="00E4298E" w:rsidDel="002A0068" w:rsidRDefault="00E4298E">
      <w:pPr>
        <w:spacing w:line="360" w:lineRule="auto"/>
        <w:jc w:val="both"/>
        <w:rPr>
          <w:del w:id="1683" w:author="Derenik Petrosyan" w:date="2024-04-15T13:17:00Z"/>
          <w:rFonts w:ascii="Sylfaen" w:eastAsia="Arial" w:hAnsi="Sylfaen" w:cs="Arial"/>
          <w:sz w:val="24"/>
          <w:szCs w:val="24"/>
        </w:rPr>
      </w:pPr>
    </w:p>
    <w:p w14:paraId="43AAC73C" w14:textId="77777777" w:rsidR="002A0068" w:rsidRDefault="002A0068">
      <w:pPr>
        <w:spacing w:line="360" w:lineRule="auto"/>
        <w:jc w:val="both"/>
        <w:rPr>
          <w:ins w:id="1684" w:author="Derenik Petrosyan" w:date="2024-04-15T13:17:00Z"/>
          <w:rFonts w:ascii="Sylfaen" w:eastAsia="Arial" w:hAnsi="Sylfaen" w:cs="Arial"/>
          <w:sz w:val="24"/>
          <w:szCs w:val="24"/>
        </w:rPr>
      </w:pPr>
    </w:p>
    <w:p w14:paraId="20055145" w14:textId="76F52327" w:rsidR="00E4298E" w:rsidRPr="00DC2830" w:rsidDel="002A0068" w:rsidRDefault="00056A53">
      <w:pPr>
        <w:pStyle w:val="Heading2"/>
        <w:spacing w:line="360" w:lineRule="auto"/>
        <w:rPr>
          <w:del w:id="1685" w:author="Derenik Petrosyan" w:date="2024-04-15T13:17:00Z"/>
          <w:rFonts w:ascii="Sylfaen" w:eastAsia="Arial" w:hAnsi="Sylfaen" w:cs="Arial"/>
          <w:sz w:val="24"/>
          <w:szCs w:val="24"/>
        </w:rPr>
        <w:pPrChange w:id="1686" w:author="Derenik Petrosyan" w:date="2024-04-16T14:15:00Z">
          <w:pPr>
            <w:pStyle w:val="Heading2"/>
          </w:pPr>
        </w:pPrChange>
      </w:pPr>
      <w:customXmlDelRangeStart w:id="1687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7"/>
          <w:id w:val="-679116156"/>
        </w:sdtPr>
        <w:sdtEndPr/>
        <w:sdtContent>
          <w:customXmlDelRangeEnd w:id="1687"/>
          <w:del w:id="1688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3.4 Վիզուալիզացիա և նկարազարդում</w:delText>
            </w:r>
          </w:del>
          <w:customXmlDelRangeStart w:id="1689" w:author="Derenik Petrosyan" w:date="2024-04-15T13:17:00Z"/>
        </w:sdtContent>
      </w:sdt>
      <w:customXmlDelRangeEnd w:id="1689"/>
    </w:p>
    <w:p w14:paraId="070B7932" w14:textId="3552737F" w:rsidR="00E4298E" w:rsidRPr="00DC2830" w:rsidDel="002A0068" w:rsidRDefault="00E4298E" w:rsidP="00F26AD1">
      <w:pPr>
        <w:spacing w:line="360" w:lineRule="auto"/>
        <w:jc w:val="both"/>
        <w:rPr>
          <w:del w:id="1690" w:author="Derenik Petrosyan" w:date="2024-04-15T13:17:00Z"/>
          <w:rFonts w:ascii="Sylfaen" w:eastAsia="Arial" w:hAnsi="Sylfaen" w:cs="Arial"/>
          <w:sz w:val="24"/>
          <w:szCs w:val="24"/>
        </w:rPr>
      </w:pPr>
    </w:p>
    <w:p w14:paraId="5E351E52" w14:textId="3C2E6D93" w:rsidR="00E4298E" w:rsidRPr="00DC2830" w:rsidDel="002A0068" w:rsidRDefault="00056A53">
      <w:pPr>
        <w:spacing w:line="360" w:lineRule="auto"/>
        <w:jc w:val="both"/>
        <w:rPr>
          <w:del w:id="1691" w:author="Derenik Petrosyan" w:date="2024-04-15T13:17:00Z"/>
          <w:rFonts w:ascii="Sylfaen" w:eastAsia="Arial" w:hAnsi="Sylfaen" w:cs="Arial"/>
          <w:sz w:val="24"/>
          <w:szCs w:val="24"/>
        </w:rPr>
      </w:pPr>
      <w:customXmlDelRangeStart w:id="1692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8"/>
          <w:id w:val="1667818406"/>
        </w:sdtPr>
        <w:sdtEndPr/>
        <w:sdtContent>
          <w:customXmlDelRangeEnd w:id="1692"/>
          <w:del w:id="1693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Տրամադրեք տեսողական օժանդակ միջոցներ, դիագրամներ և նկարազարդումներ՝ օգնելու պատկերացնել 5G-IIoT ինտեգրման տեխնիկական ասպեկտները, ներառյալ ցանցային ճարտարապետությունները, տեղակայման սցենարները և տվյալների հոսքի դիագրամները: Օգտագործեք այս վիզուալները բարդ հասկացությունների և տեխնոլոգիաների ըմբռնումն ու հստակությունը բարելավելու համար:</w:delText>
            </w:r>
          </w:del>
          <w:customXmlDelRangeStart w:id="1694" w:author="Derenik Petrosyan" w:date="2024-04-15T13:17:00Z"/>
        </w:sdtContent>
      </w:sdt>
      <w:customXmlDelRangeEnd w:id="1694"/>
    </w:p>
    <w:p w14:paraId="36D9219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95" w:name="_Toc164186466"/>
    <w:p w14:paraId="42EB0DC7" w14:textId="77777777" w:rsidR="00E4298E" w:rsidRPr="00DC2830" w:rsidRDefault="00056A53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696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695"/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97" w:name="_Toc164186467"/>
    <w:p w14:paraId="130774A2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69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697"/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99" w:name="_Toc164186468"/>
    <w:p w14:paraId="739DBD1D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0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699"/>
    </w:p>
    <w:p w14:paraId="056CFA66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01" w:name="_Toc164186469"/>
    <w:p w14:paraId="58C4C9DA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0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701"/>
    </w:p>
    <w:p w14:paraId="1080A250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03" w:name="_Toc164186470"/>
    <w:p w14:paraId="6B7E9783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703"/>
    </w:p>
    <w:p w14:paraId="72877778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05" w:name="_Toc164186471"/>
    <w:p w14:paraId="46450919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0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705"/>
    </w:p>
    <w:p w14:paraId="617AE50A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07" w:name="_Toc164186472"/>
    <w:p w14:paraId="305952C9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0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707"/>
    </w:p>
    <w:p w14:paraId="6DC9B478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09" w:name="_Toc164186473"/>
    <w:p w14:paraId="776F8CBF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1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709"/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11" w:name="_Toc164186474"/>
    <w:p w14:paraId="3CE11530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1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711"/>
    </w:p>
    <w:p w14:paraId="21F6A6CF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13" w:name="_Toc164186475"/>
    <w:p w14:paraId="1797099B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1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713"/>
    </w:p>
    <w:p w14:paraId="18583230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15" w:name="_Toc164186476"/>
    <w:p w14:paraId="6F568290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1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715"/>
    </w:p>
    <w:p w14:paraId="64DBBFE7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Վերլուծեք, թե ինչպես է 5G-ով միացված IIoT-ն նպաստում արդյունաբերական գործընթացների ավտոմատացման ավելի մեծ մակարդակներին՝ նվազեցնելով ձեռքի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717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718" w:name="_Toc164186477"/>
    <w:p w14:paraId="76BA7DD5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1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718"/>
    </w:p>
    <w:p w14:paraId="6B7A4CA3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20" w:name="_Toc164186478"/>
    <w:p w14:paraId="6458FE65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2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720"/>
    </w:p>
    <w:p w14:paraId="45245EC7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22" w:name="_Toc164186479"/>
    <w:p w14:paraId="15952270" w14:textId="77777777" w:rsidR="00E4298E" w:rsidRPr="00DC2830" w:rsidRDefault="00056A53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23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722"/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24" w:name="_Toc164186480"/>
    <w:p w14:paraId="419081D7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2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724"/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26" w:name="_Toc164186481"/>
    <w:p w14:paraId="14A301C3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2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726"/>
    </w:p>
    <w:p w14:paraId="4C874292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28" w:name="_Toc164186482"/>
    <w:p w14:paraId="50DBB050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2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728"/>
    </w:p>
    <w:p w14:paraId="1707C003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30" w:name="_Toc164186483"/>
    <w:p w14:paraId="70D3354D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3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730"/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32" w:name="_Toc164186484"/>
    <w:p w14:paraId="25473C58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3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1732"/>
    </w:p>
    <w:p w14:paraId="38E2B18B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34" w:name="_Toc164186485"/>
    <w:p w14:paraId="0B190C53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3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1734"/>
    </w:p>
    <w:p w14:paraId="5AFA7E94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36" w:name="_Toc164186486"/>
    <w:p w14:paraId="0B01D4D1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3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1736"/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38" w:name="_Toc164186487"/>
    <w:p w14:paraId="300480F9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3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1738"/>
    </w:p>
    <w:p w14:paraId="37D4B05E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40" w:name="_Toc164186488"/>
    <w:p w14:paraId="1C83DFB1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4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1740"/>
    </w:p>
    <w:p w14:paraId="0A294FA9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42" w:name="_Toc164186489"/>
    <w:p w14:paraId="0ADD6C92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4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1742"/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44" w:name="_Toc164186490"/>
    <w:p w14:paraId="2E29DF06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4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1744"/>
    </w:p>
    <w:p w14:paraId="175DA38D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46" w:name="_Toc164186491"/>
    <w:p w14:paraId="15A2A2B9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4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1746"/>
    </w:p>
    <w:p w14:paraId="1B495D9D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48" w:name="_Toc164186492"/>
    <w:p w14:paraId="5347D1D1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4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1748"/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50" w:name="_Toc164186493"/>
    <w:p w14:paraId="4AFFAD4E" w14:textId="77777777" w:rsidR="00E4298E" w:rsidRPr="00DC2830" w:rsidRDefault="00056A53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51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1750"/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52" w:name="_Toc164186494"/>
    <w:p w14:paraId="51A3937E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5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1752"/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54" w:name="_Toc164186495"/>
    <w:p w14:paraId="340CA219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5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1754"/>
    </w:p>
    <w:p w14:paraId="63B36A27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56" w:name="_Toc164186496"/>
    <w:p w14:paraId="0D779EF7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5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1756"/>
    </w:p>
    <w:p w14:paraId="411A327C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Վերլուծեք AI-ի և մեքենայական ուսուցման դերը 5G-ով միացված IIoT հավելվածներում, ինչպիսիք են կանխատեսելի սպասարկումը, անոմալիաների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58" w:name="_Toc164186497"/>
    <w:p w14:paraId="648E156F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5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1758"/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0" w:name="_Toc164186498"/>
    <w:p w14:paraId="5BF566C3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6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1760"/>
    </w:p>
    <w:p w14:paraId="7074247F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2" w:name="_Toc164186499"/>
    <w:p w14:paraId="1CFBC3FE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6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1762"/>
    </w:p>
    <w:p w14:paraId="019AA937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4" w:name="_Toc164186500"/>
    <w:p w14:paraId="14CDA287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6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1764"/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6" w:name="_Toc164186501"/>
    <w:p w14:paraId="5CCB7FD0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6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1766"/>
    </w:p>
    <w:p w14:paraId="05F327EB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8" w:name="_Toc164186502"/>
    <w:p w14:paraId="61A41064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6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1768"/>
    </w:p>
    <w:p w14:paraId="6E15A93D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0" w:name="_Toc164186503"/>
    <w:p w14:paraId="3ADDB93A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7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1770"/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2" w:name="_Toc164186504"/>
    <w:p w14:paraId="16C52CD3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7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1772"/>
    </w:p>
    <w:p w14:paraId="2555662F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4" w:name="_Toc164186505"/>
    <w:p w14:paraId="566708B0" w14:textId="77777777" w:rsidR="00E4298E" w:rsidRPr="00DC2830" w:rsidRDefault="00056A53">
      <w:pPr>
        <w:pStyle w:val="Heading3"/>
        <w:spacing w:line="360" w:lineRule="auto"/>
        <w:rPr>
          <w:rFonts w:ascii="Sylfaen" w:eastAsia="Arial" w:hAnsi="Sylfaen" w:cs="Arial"/>
        </w:rPr>
        <w:pPrChange w:id="177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1774"/>
    </w:p>
    <w:p w14:paraId="49C51B55" w14:textId="77777777" w:rsidR="00E4298E" w:rsidRPr="00DC2830" w:rsidRDefault="00056A53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6" w:name="_Toc164186506"/>
    <w:p w14:paraId="565D6A86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7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1776"/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8" w:name="_Toc164186507"/>
    <w:p w14:paraId="47C44458" w14:textId="77777777" w:rsidR="00E4298E" w:rsidRPr="00DC2830" w:rsidRDefault="00056A53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79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1778"/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80" w:name="_Toc164186508"/>
    <w:p w14:paraId="4B6449F5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8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1780"/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82" w:name="_Toc164186509"/>
    <w:p w14:paraId="6CE65D68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8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1782"/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84" w:name="_Toc164186510"/>
    <w:p w14:paraId="16B1EDC9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8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1784"/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056A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86" w:name="_Toc164186511"/>
    <w:p w14:paraId="72F63FAD" w14:textId="77777777" w:rsidR="00E4298E" w:rsidRPr="00DC2830" w:rsidRDefault="00056A53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8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1786"/>
    </w:p>
    <w:p w14:paraId="6BF5CFD3" w14:textId="77777777" w:rsidR="00E4298E" w:rsidRDefault="00E4298E" w:rsidP="00F26AD1">
      <w:pPr>
        <w:spacing w:line="360" w:lineRule="auto"/>
        <w:jc w:val="both"/>
        <w:rPr>
          <w:ins w:id="1788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1789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790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1791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1792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793" w:author="Derenik Petrosyan" w:date="2024-04-16T14:15:00Z">
          <w:pPr>
            <w:spacing w:line="240" w:lineRule="auto"/>
            <w:jc w:val="both"/>
          </w:pPr>
        </w:pPrChange>
      </w:pPr>
      <w:ins w:id="1794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lastRenderedPageBreak/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795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179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1797" w:author="Derenik Petrosyan" w:date="2024-04-15T12:16:00Z" w:name="move164075808"/>
      <w:moveTo w:id="1798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799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80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801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80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803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804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180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806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1797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056A53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>
      <w:pPr>
        <w:spacing w:line="360" w:lineRule="auto"/>
        <w:jc w:val="both"/>
        <w:rPr>
          <w:ins w:id="1807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>
      <w:pPr>
        <w:spacing w:line="360" w:lineRule="auto"/>
        <w:jc w:val="both"/>
        <w:rPr>
          <w:ins w:id="1808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>
      <w:pPr>
        <w:spacing w:line="360" w:lineRule="auto"/>
        <w:jc w:val="both"/>
        <w:rPr>
          <w:ins w:id="1809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>
      <w:pPr>
        <w:spacing w:line="360" w:lineRule="auto"/>
        <w:jc w:val="both"/>
        <w:rPr>
          <w:ins w:id="1810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>
      <w:pPr>
        <w:spacing w:line="360" w:lineRule="auto"/>
        <w:jc w:val="both"/>
        <w:rPr>
          <w:ins w:id="1811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>
      <w:pPr>
        <w:spacing w:line="360" w:lineRule="auto"/>
        <w:jc w:val="both"/>
        <w:rPr>
          <w:ins w:id="1812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>
      <w:pPr>
        <w:spacing w:line="360" w:lineRule="auto"/>
        <w:jc w:val="both"/>
        <w:rPr>
          <w:ins w:id="1813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1814" w:name="_Toc164186512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1815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1814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1D27F966" w14:textId="77777777" w:rsidR="00DD7E97" w:rsidRDefault="00263BA6">
              <w:pPr>
                <w:spacing w:line="360" w:lineRule="auto"/>
                <w:rPr>
                  <w:noProof/>
                </w:rPr>
                <w:pPrChange w:id="1816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sz w:val="24"/>
                        <w:szCs w:val="24"/>
                        <w:lang w:val="hy-AM"/>
                      </w:rPr>
                      <w:pPrChange w:id="1817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818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819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820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821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822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>
              <w:pPr>
                <w:spacing w:line="360" w:lineRule="auto"/>
                <w:divId w:val="2115636928"/>
                <w:rPr>
                  <w:rFonts w:eastAsia="Times New Roman"/>
                  <w:noProof/>
                </w:rPr>
                <w:pPrChange w:id="1823" w:author="Derenik Petrosyan" w:date="2024-04-16T14:15:00Z">
                  <w:pPr>
                    <w:divId w:val="2115636928"/>
                  </w:pPr>
                </w:pPrChange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1824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44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499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736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914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972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973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378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399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424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454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464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487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4" w:history="1">
        <w:r w:rsidRPr="0031403E">
          <w:rPr>
            <w:rStyle w:val="Hyperlink"/>
          </w:rPr>
          <w:t>https://gdpr-info.eu/</w:t>
        </w:r>
      </w:hyperlink>
    </w:p>
  </w:comment>
  <w:comment w:id="1492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5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5B6C9511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73F029D5" w16cex:dateUtc="2024-04-15T08:30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5B6C9511" w16cid:durableId="73F029D5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EE533" w14:textId="77777777" w:rsidR="00056A53" w:rsidRDefault="00056A53" w:rsidP="00E57159">
      <w:pPr>
        <w:spacing w:after="0" w:line="240" w:lineRule="auto"/>
      </w:pPr>
      <w:r>
        <w:separator/>
      </w:r>
    </w:p>
  </w:endnote>
  <w:endnote w:type="continuationSeparator" w:id="0">
    <w:p w14:paraId="38DEB3D6" w14:textId="77777777" w:rsidR="00056A53" w:rsidRDefault="00056A53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7C71C9A7-529E-4A6D-B7F9-810B350C8F80}"/>
    <w:embedBold r:id="rId2" w:fontKey="{BD1633FA-EB43-4B21-A794-A889B8CDF925}"/>
    <w:embedItalic r:id="rId3" w:fontKey="{1D34F439-EFA8-4C5A-9273-3802F94BB2E7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C60E941F-27EE-4A93-8BA3-5D6F40FF09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C666C29-BFAE-404C-8CEA-534D3DE97C2F}"/>
    <w:embedItalic r:id="rId6" w:fontKey="{B5BCDC50-07FD-47A6-9B31-9D3A0E49FF62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A7D9DFBD-9DBC-4B83-BCD3-5C2B169ACB41}"/>
    <w:embedBold r:id="rId8" w:fontKey="{BA80182F-B05C-4448-9AC5-7079BCB07B28}"/>
    <w:embedItalic r:id="rId9" w:fontKey="{20723AB0-24A9-446C-B632-44F5FEA5C8E9}"/>
    <w:embedBoldItalic r:id="rId10" w:fontKey="{7B97A0B8-529D-4C92-807E-48DB1F6BA35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5AEA3AC-28F0-402C-B4D4-384C7725AEDA}"/>
    <w:embedBold r:id="rId12" w:fontKey="{56AAD5CB-FADC-4320-9E1A-8E93DC9BEE3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F27A6964-6658-4FA2-948E-F3C52748E45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3892EAD5-7689-4EB1-A3D2-7A64DD74C998}"/>
    <w:embedBold r:id="rId15" w:fontKey="{D39B5D09-7111-4D51-BFB4-282C58A6E14A}"/>
    <w:embedBoldItalic r:id="rId16" w:fontKey="{8F077501-583C-4ABA-9ADD-1969CF287EB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E5AE6" w14:textId="77777777" w:rsidR="00056A53" w:rsidRDefault="00056A53" w:rsidP="00E57159">
      <w:pPr>
        <w:spacing w:after="0" w:line="240" w:lineRule="auto"/>
      </w:pPr>
      <w:r>
        <w:separator/>
      </w:r>
    </w:p>
  </w:footnote>
  <w:footnote w:type="continuationSeparator" w:id="0">
    <w:p w14:paraId="67F4C0C2" w14:textId="77777777" w:rsidR="00056A53" w:rsidRDefault="00056A53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233F1"/>
    <w:rsid w:val="00056A53"/>
    <w:rsid w:val="00061961"/>
    <w:rsid w:val="000877EA"/>
    <w:rsid w:val="000B2C74"/>
    <w:rsid w:val="000C2831"/>
    <w:rsid w:val="000C3BAE"/>
    <w:rsid w:val="000F00DF"/>
    <w:rsid w:val="000F4995"/>
    <w:rsid w:val="00111CDA"/>
    <w:rsid w:val="00145CCD"/>
    <w:rsid w:val="00164DFA"/>
    <w:rsid w:val="001803F9"/>
    <w:rsid w:val="00191646"/>
    <w:rsid w:val="001B5FE3"/>
    <w:rsid w:val="001D2A07"/>
    <w:rsid w:val="001F28DF"/>
    <w:rsid w:val="002165CC"/>
    <w:rsid w:val="00263BA6"/>
    <w:rsid w:val="00296C59"/>
    <w:rsid w:val="002A0068"/>
    <w:rsid w:val="002D497D"/>
    <w:rsid w:val="002D6339"/>
    <w:rsid w:val="0030539B"/>
    <w:rsid w:val="0031394C"/>
    <w:rsid w:val="00345BBA"/>
    <w:rsid w:val="00365502"/>
    <w:rsid w:val="003727EC"/>
    <w:rsid w:val="003A5B3B"/>
    <w:rsid w:val="003B4B45"/>
    <w:rsid w:val="003D5B81"/>
    <w:rsid w:val="003E5135"/>
    <w:rsid w:val="00402A57"/>
    <w:rsid w:val="00427A06"/>
    <w:rsid w:val="0043674A"/>
    <w:rsid w:val="00440322"/>
    <w:rsid w:val="00444B6D"/>
    <w:rsid w:val="00461AD7"/>
    <w:rsid w:val="0046672F"/>
    <w:rsid w:val="00474608"/>
    <w:rsid w:val="004B25EE"/>
    <w:rsid w:val="004B4847"/>
    <w:rsid w:val="00514BE7"/>
    <w:rsid w:val="005628DA"/>
    <w:rsid w:val="00567C51"/>
    <w:rsid w:val="0059570A"/>
    <w:rsid w:val="005A04D2"/>
    <w:rsid w:val="005A333E"/>
    <w:rsid w:val="005C094E"/>
    <w:rsid w:val="005C681F"/>
    <w:rsid w:val="00605B84"/>
    <w:rsid w:val="006210B6"/>
    <w:rsid w:val="0062125D"/>
    <w:rsid w:val="00637B01"/>
    <w:rsid w:val="006436B2"/>
    <w:rsid w:val="00646F91"/>
    <w:rsid w:val="006477A4"/>
    <w:rsid w:val="006478C4"/>
    <w:rsid w:val="00672CA2"/>
    <w:rsid w:val="00692F01"/>
    <w:rsid w:val="006A4528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50985"/>
    <w:rsid w:val="00771F30"/>
    <w:rsid w:val="007A3D00"/>
    <w:rsid w:val="007C3808"/>
    <w:rsid w:val="007E3486"/>
    <w:rsid w:val="00803FF1"/>
    <w:rsid w:val="00815611"/>
    <w:rsid w:val="008318C2"/>
    <w:rsid w:val="00833B82"/>
    <w:rsid w:val="00857FC0"/>
    <w:rsid w:val="008744AC"/>
    <w:rsid w:val="008800AD"/>
    <w:rsid w:val="008A19CE"/>
    <w:rsid w:val="008A771E"/>
    <w:rsid w:val="008D6B65"/>
    <w:rsid w:val="00914079"/>
    <w:rsid w:val="00932B87"/>
    <w:rsid w:val="00981B53"/>
    <w:rsid w:val="00984C8F"/>
    <w:rsid w:val="009B0ECF"/>
    <w:rsid w:val="009C238D"/>
    <w:rsid w:val="009C62F6"/>
    <w:rsid w:val="009E23B2"/>
    <w:rsid w:val="00A06C20"/>
    <w:rsid w:val="00A34401"/>
    <w:rsid w:val="00A36BB8"/>
    <w:rsid w:val="00A457F1"/>
    <w:rsid w:val="00A55A70"/>
    <w:rsid w:val="00A6677D"/>
    <w:rsid w:val="00A667C0"/>
    <w:rsid w:val="00A858DE"/>
    <w:rsid w:val="00A86B5E"/>
    <w:rsid w:val="00AA12B6"/>
    <w:rsid w:val="00AA4DF5"/>
    <w:rsid w:val="00AC365F"/>
    <w:rsid w:val="00AE7C3D"/>
    <w:rsid w:val="00B04F92"/>
    <w:rsid w:val="00B2665F"/>
    <w:rsid w:val="00B37E27"/>
    <w:rsid w:val="00B737E0"/>
    <w:rsid w:val="00BB6273"/>
    <w:rsid w:val="00BD3520"/>
    <w:rsid w:val="00BE2658"/>
    <w:rsid w:val="00C07338"/>
    <w:rsid w:val="00C20D0E"/>
    <w:rsid w:val="00C2735D"/>
    <w:rsid w:val="00C45B09"/>
    <w:rsid w:val="00C45D34"/>
    <w:rsid w:val="00C5054A"/>
    <w:rsid w:val="00C65A52"/>
    <w:rsid w:val="00C84258"/>
    <w:rsid w:val="00C904BE"/>
    <w:rsid w:val="00CC15F8"/>
    <w:rsid w:val="00CC4FDE"/>
    <w:rsid w:val="00CF16B8"/>
    <w:rsid w:val="00D14ADE"/>
    <w:rsid w:val="00D21AFD"/>
    <w:rsid w:val="00D25005"/>
    <w:rsid w:val="00D27701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80EFA"/>
    <w:rsid w:val="00EC418D"/>
    <w:rsid w:val="00ED03DF"/>
    <w:rsid w:val="00EE006F"/>
    <w:rsid w:val="00EE5E95"/>
    <w:rsid w:val="00F11055"/>
    <w:rsid w:val="00F142CB"/>
    <w:rsid w:val="00F26AD1"/>
    <w:rsid w:val="00F440BE"/>
    <w:rsid w:val="00F4743A"/>
    <w:rsid w:val="00F7429C"/>
    <w:rsid w:val="00F75B77"/>
    <w:rsid w:val="00F76F40"/>
    <w:rsid w:val="00F871CC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269007F3-E934-4A82-B264-357B3832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5" Type="http://schemas.openxmlformats.org/officeDocument/2006/relationships/hyperlink" Target="https://www.ama-assn.org/practice-management/hipaa/hipaa-privacy-rule" TargetMode="External"/><Relationship Id="rId4" Type="http://schemas.openxmlformats.org/officeDocument/2006/relationships/hyperlink" Target="https://gdpr-info.eu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Props1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33</Pages>
  <Words>7896</Words>
  <Characters>45011</Characters>
  <Application>Microsoft Office Word</Application>
  <DocSecurity>0</DocSecurity>
  <Lines>375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ICNT IChPh</dc:creator>
  <cp:lastModifiedBy>Derenik Petrosyan</cp:lastModifiedBy>
  <cp:revision>57</cp:revision>
  <dcterms:created xsi:type="dcterms:W3CDTF">2024-04-10T13:19:00Z</dcterms:created>
  <dcterms:modified xsi:type="dcterms:W3CDTF">2024-04-16T15:00:00Z</dcterms:modified>
</cp:coreProperties>
</file>