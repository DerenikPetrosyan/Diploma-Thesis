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6329" w14:textId="77777777" w:rsidR="00E4298E" w:rsidRPr="00DC2830" w:rsidRDefault="005957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Sylfaen" w:hAnsi="Sylfaen"/>
          <w:color w:val="2F5496"/>
          <w:sz w:val="24"/>
          <w:szCs w:val="24"/>
        </w:rPr>
        <w:pPrChange w:id="0" w:author="Derenik Petrosyan" w:date="2024-04-16T14:15:00Z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240" w:after="0"/>
          </w:pPr>
        </w:pPrChange>
      </w:pPr>
      <w:r w:rsidRPr="00DC2830">
        <w:rPr>
          <w:rFonts w:ascii="Sylfaen" w:hAnsi="Sylfaen"/>
          <w:color w:val="2F5496"/>
          <w:sz w:val="24"/>
          <w:szCs w:val="24"/>
        </w:rPr>
        <w:t>Բովանդակությունը</w:t>
      </w:r>
    </w:p>
    <w:sdt>
      <w:sdtPr>
        <w:rPr>
          <w:rFonts w:ascii="Sylfaen" w:eastAsia="Calibri" w:hAnsi="Sylfaen" w:cs="Calibri"/>
          <w:sz w:val="24"/>
          <w:szCs w:val="24"/>
          <w:lang w:val="hy"/>
        </w:rPr>
        <w:id w:val="-683049050"/>
        <w:docPartObj>
          <w:docPartGallery w:val="Table of Contents"/>
          <w:docPartUnique/>
        </w:docPartObj>
      </w:sdtPr>
      <w:sdtEndPr/>
      <w:sdtContent>
        <w:p w14:paraId="0E47F085" w14:textId="3DAF7AE2" w:rsidR="007340D1" w:rsidRDefault="0059570A">
          <w:pPr>
            <w:pStyle w:val="TOC1"/>
            <w:tabs>
              <w:tab w:val="left" w:pos="440"/>
              <w:tab w:val="right" w:leader="dot" w:pos="9344"/>
            </w:tabs>
            <w:rPr>
              <w:ins w:id="1" w:author="Derenik Petrosyan" w:date="2024-04-21T22:38:00Z"/>
              <w:rFonts w:asciiTheme="minorHAnsi" w:hAnsiTheme="minorHAnsi" w:cstheme="minorBidi"/>
              <w:noProof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TOC \h \u \z \t "Heading 1,1,Heading 2,2,Heading 3,3,"</w:instrText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ins w:id="2" w:author="Derenik Petrosyan" w:date="2024-04-21T22:38:00Z">
            <w:r w:rsidR="007340D1" w:rsidRPr="00286C8E">
              <w:rPr>
                <w:rStyle w:val="Hyperlink"/>
                <w:noProof/>
              </w:rPr>
              <w:fldChar w:fldCharType="begin"/>
            </w:r>
            <w:r w:rsidR="007340D1" w:rsidRPr="00286C8E">
              <w:rPr>
                <w:rStyle w:val="Hyperlink"/>
                <w:noProof/>
              </w:rPr>
              <w:instrText xml:space="preserve"> </w:instrText>
            </w:r>
            <w:r w:rsidR="007340D1">
              <w:rPr>
                <w:noProof/>
              </w:rPr>
              <w:instrText>HYPERLINK \l "_Toc164631538"</w:instrText>
            </w:r>
            <w:r w:rsidR="007340D1" w:rsidRPr="00286C8E">
              <w:rPr>
                <w:rStyle w:val="Hyperlink"/>
                <w:noProof/>
              </w:rPr>
              <w:instrText xml:space="preserve"> </w:instrText>
            </w:r>
            <w:r w:rsidR="007340D1" w:rsidRPr="00286C8E">
              <w:rPr>
                <w:rStyle w:val="Hyperlink"/>
                <w:noProof/>
              </w:rPr>
            </w:r>
            <w:r w:rsidR="007340D1" w:rsidRPr="00286C8E">
              <w:rPr>
                <w:rStyle w:val="Hyperlink"/>
                <w:noProof/>
              </w:rPr>
              <w:fldChar w:fldCharType="separate"/>
            </w:r>
            <w:r w:rsidR="007340D1" w:rsidRPr="00286C8E">
              <w:rPr>
                <w:rStyle w:val="Hyperlink"/>
                <w:rFonts w:ascii="Sylfaen" w:eastAsia="Arial" w:hAnsi="Sylfaen" w:cs="Arial"/>
                <w:b/>
                <w:noProof/>
              </w:rPr>
              <w:t>1.</w:t>
            </w:r>
            <w:r w:rsidR="007340D1">
              <w:rPr>
                <w:rFonts w:asciiTheme="minorHAnsi" w:hAnsiTheme="minorHAnsi" w:cstheme="minorBidi"/>
                <w:noProof/>
              </w:rPr>
              <w:tab/>
            </w:r>
            <w:r w:rsidR="007340D1" w:rsidRPr="00286C8E">
              <w:rPr>
                <w:rStyle w:val="Hyperlink"/>
                <w:rFonts w:ascii="Sylfaen" w:eastAsia="Tahoma" w:hAnsi="Sylfaen" w:cs="Tahoma"/>
                <w:b/>
                <w:noProof/>
              </w:rPr>
              <w:t xml:space="preserve">Ներածություն </w:t>
            </w:r>
            <w:r w:rsidR="007340D1">
              <w:rPr>
                <w:noProof/>
                <w:webHidden/>
              </w:rPr>
              <w:tab/>
            </w:r>
            <w:r w:rsidR="007340D1">
              <w:rPr>
                <w:noProof/>
                <w:webHidden/>
              </w:rPr>
              <w:fldChar w:fldCharType="begin"/>
            </w:r>
            <w:r w:rsidR="007340D1">
              <w:rPr>
                <w:noProof/>
                <w:webHidden/>
              </w:rPr>
              <w:instrText xml:space="preserve"> PAGEREF _Toc164631538 \h </w:instrText>
            </w:r>
            <w:r w:rsidR="007340D1">
              <w:rPr>
                <w:noProof/>
                <w:webHidden/>
              </w:rPr>
            </w:r>
          </w:ins>
          <w:r w:rsidR="007340D1">
            <w:rPr>
              <w:noProof/>
              <w:webHidden/>
            </w:rPr>
            <w:fldChar w:fldCharType="separate"/>
          </w:r>
          <w:ins w:id="3" w:author="Derenik Petrosyan" w:date="2024-04-21T22:38:00Z">
            <w:r w:rsidR="007340D1">
              <w:rPr>
                <w:noProof/>
                <w:webHidden/>
              </w:rPr>
              <w:t>3</w:t>
            </w:r>
            <w:r w:rsidR="007340D1">
              <w:rPr>
                <w:noProof/>
                <w:webHidden/>
              </w:rPr>
              <w:fldChar w:fldCharType="end"/>
            </w:r>
            <w:r w:rsidR="007340D1" w:rsidRPr="00286C8E">
              <w:rPr>
                <w:rStyle w:val="Hyperlink"/>
                <w:noProof/>
              </w:rPr>
              <w:fldChar w:fldCharType="end"/>
            </w:r>
          </w:ins>
        </w:p>
        <w:p w14:paraId="78E2D7DC" w14:textId="0796D12A" w:rsidR="007340D1" w:rsidRDefault="007340D1">
          <w:pPr>
            <w:pStyle w:val="TOC1"/>
            <w:tabs>
              <w:tab w:val="right" w:leader="dot" w:pos="9344"/>
            </w:tabs>
            <w:rPr>
              <w:ins w:id="4" w:author="Derenik Petrosyan" w:date="2024-04-21T22:38:00Z"/>
              <w:rFonts w:asciiTheme="minorHAnsi" w:hAnsiTheme="minorHAnsi" w:cstheme="minorBidi"/>
              <w:noProof/>
            </w:rPr>
          </w:pPr>
          <w:ins w:id="5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"_Toc164631539"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2. Գրական ակնարկ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_Toc164631539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17FFFF2" w14:textId="44F7CC6B" w:rsidR="007340D1" w:rsidRDefault="007340D1">
          <w:pPr>
            <w:pStyle w:val="TOC2"/>
            <w:tabs>
              <w:tab w:val="right" w:leader="dot" w:pos="9344"/>
            </w:tabs>
            <w:rPr>
              <w:ins w:id="7" w:author="Derenik Petrosyan" w:date="2024-04-21T22:38:00Z"/>
              <w:rFonts w:asciiTheme="minorHAnsi" w:hAnsiTheme="minorHAnsi" w:cstheme="minorBidi"/>
              <w:noProof/>
            </w:rPr>
          </w:pPr>
          <w:ins w:id="8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"_Toc164631540"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2.1 Անլար կապի տեխնոլոգիաների էվոլյուցիան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168AA57B" w14:textId="1978B666" w:rsidR="007340D1" w:rsidRDefault="007340D1">
          <w:pPr>
            <w:pStyle w:val="TOC2"/>
            <w:tabs>
              <w:tab w:val="right" w:leader="dot" w:pos="9344"/>
            </w:tabs>
            <w:rPr>
              <w:ins w:id="10" w:author="Derenik Petrosyan" w:date="2024-04-21T22:38:00Z"/>
              <w:rFonts w:asciiTheme="minorHAnsi" w:hAnsiTheme="minorHAnsi" w:cstheme="minorBidi"/>
              <w:noProof/>
            </w:rPr>
          </w:pPr>
          <w:ins w:id="11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"_Toc164631541"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2.2 Իրերի արդյունաբերական ինտերնետի առաջացումը ( IIoT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5FFB2CDC" w14:textId="709EED0B" w:rsidR="007340D1" w:rsidRDefault="007340D1">
          <w:pPr>
            <w:pStyle w:val="TOC2"/>
            <w:tabs>
              <w:tab w:val="right" w:leader="dot" w:pos="9344"/>
            </w:tabs>
            <w:rPr>
              <w:ins w:id="13" w:author="Derenik Petrosyan" w:date="2024-04-21T22:38:00Z"/>
              <w:rFonts w:asciiTheme="minorHAnsi" w:hAnsiTheme="minorHAnsi" w:cstheme="minorBidi"/>
              <w:noProof/>
            </w:rPr>
          </w:pPr>
          <w:ins w:id="14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"_Toc164631542"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2.3 Հիմնական հասկացություններ և մարտահրավերներ 5G-IIoT ինտեգրման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41F4D135" w14:textId="31FBA180" w:rsidR="007340D1" w:rsidRDefault="007340D1">
          <w:pPr>
            <w:pStyle w:val="TOC2"/>
            <w:tabs>
              <w:tab w:val="right" w:leader="dot" w:pos="9344"/>
            </w:tabs>
            <w:rPr>
              <w:ins w:id="16" w:author="Derenik Petrosyan" w:date="2024-04-21T22:38:00Z"/>
              <w:rFonts w:asciiTheme="minorHAnsi" w:hAnsiTheme="minorHAnsi" w:cstheme="minorBidi"/>
              <w:noProof/>
            </w:rPr>
          </w:pPr>
          <w:ins w:id="17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"_Toc164631543"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2.4 5G-IIoT ինտեգրման հնարավորություններն ու առավելությունները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680ABD90" w14:textId="2F881250" w:rsidR="007340D1" w:rsidRDefault="007340D1">
          <w:pPr>
            <w:pStyle w:val="TOC2"/>
            <w:tabs>
              <w:tab w:val="right" w:leader="dot" w:pos="9344"/>
            </w:tabs>
            <w:rPr>
              <w:ins w:id="19" w:author="Derenik Petrosyan" w:date="2024-04-21T22:38:00Z"/>
              <w:rFonts w:asciiTheme="minorHAnsi" w:hAnsiTheme="minorHAnsi" w:cstheme="minorBidi"/>
              <w:noProof/>
            </w:rPr>
          </w:pPr>
          <w:ins w:id="20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"_Toc164631544"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2.5 Դեպքերի ուսումնասիրություն և օգտագործման դեպքեր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7F1718F2" w14:textId="65103AA5" w:rsidR="007340D1" w:rsidRDefault="007340D1">
          <w:pPr>
            <w:pStyle w:val="TOC1"/>
            <w:tabs>
              <w:tab w:val="right" w:leader="dot" w:pos="9344"/>
            </w:tabs>
            <w:rPr>
              <w:ins w:id="22" w:author="Derenik Petrosyan" w:date="2024-04-21T22:38:00Z"/>
              <w:rFonts w:asciiTheme="minorHAnsi" w:hAnsiTheme="minorHAnsi" w:cstheme="minorBidi"/>
              <w:noProof/>
            </w:rPr>
          </w:pPr>
          <w:ins w:id="23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"_Toc164631545"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3. 5G-IIoT ինտեգրման տեխնիկական ասպեկտները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4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42501BD" w14:textId="5DC8F813" w:rsidR="007340D1" w:rsidRDefault="007340D1">
          <w:pPr>
            <w:pStyle w:val="TOC2"/>
            <w:tabs>
              <w:tab w:val="right" w:leader="dot" w:pos="9344"/>
            </w:tabs>
            <w:rPr>
              <w:ins w:id="25" w:author="Derenik Petrosyan" w:date="2024-04-21T22:38:00Z"/>
              <w:rFonts w:asciiTheme="minorHAnsi" w:hAnsiTheme="minorHAnsi" w:cstheme="minorBidi"/>
              <w:noProof/>
            </w:rPr>
          </w:pPr>
          <w:ins w:id="26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"_Toc164631546"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3.1 Ընդլայնված շարժական լայնաշերտ </w:t>
            </w:r>
            <w:r w:rsidRPr="00286C8E">
              <w:rPr>
                <w:rStyle w:val="Hyperlink"/>
                <w:rFonts w:ascii="Sylfaen" w:eastAsia="Tahoma" w:hAnsi="Sylfaen" w:cs="Tahoma"/>
                <w:noProof/>
                <w:lang w:val="hy-AM"/>
              </w:rPr>
              <w:t>կապ</w:t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 (eMBB)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0AC07306" w14:textId="2E7589C3" w:rsidR="007340D1" w:rsidRDefault="007340D1">
          <w:pPr>
            <w:pStyle w:val="TOC2"/>
            <w:tabs>
              <w:tab w:val="right" w:leader="dot" w:pos="9344"/>
            </w:tabs>
            <w:rPr>
              <w:ins w:id="28" w:author="Derenik Petrosyan" w:date="2024-04-21T22:38:00Z"/>
              <w:rFonts w:asciiTheme="minorHAnsi" w:hAnsiTheme="minorHAnsi" w:cstheme="minorBidi"/>
              <w:noProof/>
            </w:rPr>
          </w:pPr>
          <w:ins w:id="29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"_Toc164631547"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3.2 </w:t>
            </w:r>
            <w:r w:rsidRPr="00286C8E">
              <w:rPr>
                <w:rStyle w:val="Hyperlink"/>
                <w:rFonts w:ascii="Sylfaen" w:eastAsia="Arial" w:hAnsi="Sylfaen" w:cs="Arial"/>
                <w:noProof/>
                <w:lang w:val="hy-AM"/>
              </w:rPr>
              <w:t>Գեր</w:t>
            </w:r>
            <w:r w:rsidRPr="00286C8E">
              <w:rPr>
                <w:rStyle w:val="Hyperlink"/>
                <w:rFonts w:ascii="Sylfaen" w:eastAsia="Arial" w:hAnsi="Sylfaen" w:cs="Arial"/>
                <w:noProof/>
              </w:rPr>
              <w:t xml:space="preserve">հուսալի ցածր </w:t>
            </w:r>
            <w:r w:rsidRPr="00286C8E">
              <w:rPr>
                <w:rStyle w:val="Hyperlink"/>
                <w:rFonts w:ascii="Sylfaen" w:eastAsia="Arial" w:hAnsi="Sylfaen" w:cs="Arial"/>
                <w:noProof/>
                <w:lang w:val="hy-AM"/>
              </w:rPr>
              <w:t>հապաղումներով</w:t>
            </w:r>
            <w:r w:rsidRPr="00286C8E">
              <w:rPr>
                <w:rStyle w:val="Hyperlink"/>
                <w:rFonts w:ascii="Sylfaen" w:eastAsia="Arial" w:hAnsi="Sylfaen" w:cs="Arial"/>
                <w:noProof/>
              </w:rPr>
              <w:t xml:space="preserve"> հաղորդակցությունը (URLLC)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0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14096BF9" w14:textId="3775A249" w:rsidR="007340D1" w:rsidRDefault="007340D1">
          <w:pPr>
            <w:pStyle w:val="TOC2"/>
            <w:tabs>
              <w:tab w:val="right" w:leader="dot" w:pos="9344"/>
            </w:tabs>
            <w:rPr>
              <w:ins w:id="31" w:author="Derenik Petrosyan" w:date="2024-04-21T22:38:00Z"/>
              <w:rFonts w:asciiTheme="minorHAnsi" w:hAnsiTheme="minorHAnsi" w:cstheme="minorBidi"/>
              <w:noProof/>
            </w:rPr>
          </w:pPr>
          <w:ins w:id="32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"_Toc164631548"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3.3 </w:t>
            </w:r>
            <w:r w:rsidRPr="00286C8E">
              <w:rPr>
                <w:rStyle w:val="Hyperlink"/>
                <w:rFonts w:ascii="Sylfaen" w:eastAsia="Arial" w:hAnsi="Sylfaen" w:cs="Arial"/>
                <w:noProof/>
                <w:lang w:val="hy-AM"/>
              </w:rPr>
              <w:t>Զ</w:t>
            </w:r>
            <w:r w:rsidRPr="00286C8E">
              <w:rPr>
                <w:rStyle w:val="Hyperlink"/>
                <w:rFonts w:ascii="Sylfaen" w:eastAsia="Arial" w:hAnsi="Sylfaen" w:cs="Arial"/>
                <w:noProof/>
              </w:rPr>
              <w:t>անգվածային մեքենայական տիպի հաղորդակցությունը (mMTC),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3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487FEB2D" w14:textId="17917C96" w:rsidR="007340D1" w:rsidRDefault="007340D1">
          <w:pPr>
            <w:pStyle w:val="TOC1"/>
            <w:tabs>
              <w:tab w:val="right" w:leader="dot" w:pos="9344"/>
            </w:tabs>
            <w:rPr>
              <w:ins w:id="34" w:author="Derenik Petrosyan" w:date="2024-04-21T22:38:00Z"/>
              <w:rFonts w:asciiTheme="minorHAnsi" w:hAnsiTheme="minorHAnsi" w:cstheme="minorBidi"/>
              <w:noProof/>
            </w:rPr>
          </w:pPr>
          <w:ins w:id="35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"_Toc164631549"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 5G-IIoT ինտեգրման մարտահրավերներն ու հնարավորությունները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_Toc164631549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6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6E6DEE45" w14:textId="1DB7C8F4" w:rsidR="007340D1" w:rsidRDefault="007340D1">
          <w:pPr>
            <w:pStyle w:val="TOC2"/>
            <w:tabs>
              <w:tab w:val="right" w:leader="dot" w:pos="9344"/>
            </w:tabs>
            <w:rPr>
              <w:ins w:id="37" w:author="Derenik Petrosyan" w:date="2024-04-21T22:38:00Z"/>
              <w:rFonts w:asciiTheme="minorHAnsi" w:hAnsiTheme="minorHAnsi" w:cstheme="minorBidi"/>
              <w:noProof/>
            </w:rPr>
          </w:pPr>
          <w:ins w:id="38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"_Toc164631550"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4.1 Մարտահրավերներ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9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0A5AAD81" w14:textId="57E8F155" w:rsidR="007340D1" w:rsidRDefault="007340D1">
          <w:pPr>
            <w:pStyle w:val="TOC3"/>
            <w:tabs>
              <w:tab w:val="right" w:leader="dot" w:pos="9344"/>
            </w:tabs>
            <w:rPr>
              <w:ins w:id="40" w:author="Derenik Petrosyan" w:date="2024-04-21T22:38:00Z"/>
              <w:rFonts w:asciiTheme="minorHAnsi" w:hAnsiTheme="minorHAnsi" w:cstheme="minorBidi"/>
              <w:noProof/>
            </w:rPr>
          </w:pPr>
          <w:ins w:id="41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"_Toc164631551"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4.1.1 Ենթակառուցվածքային ներդրումներ.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2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53BED8A5" w14:textId="63B3B8C0" w:rsidR="007340D1" w:rsidRDefault="007340D1">
          <w:pPr>
            <w:pStyle w:val="TOC3"/>
            <w:tabs>
              <w:tab w:val="right" w:leader="dot" w:pos="9344"/>
            </w:tabs>
            <w:rPr>
              <w:ins w:id="43" w:author="Derenik Petrosyan" w:date="2024-04-21T22:38:00Z"/>
              <w:rFonts w:asciiTheme="minorHAnsi" w:hAnsiTheme="minorHAnsi" w:cstheme="minorBidi"/>
              <w:noProof/>
            </w:rPr>
          </w:pPr>
          <w:ins w:id="44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"_Toc164631552"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4.1.2 Փոխգործունակության խնդիրներ: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5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5B8A2747" w14:textId="6602A313" w:rsidR="007340D1" w:rsidRDefault="007340D1">
          <w:pPr>
            <w:pStyle w:val="TOC3"/>
            <w:tabs>
              <w:tab w:val="right" w:leader="dot" w:pos="9344"/>
            </w:tabs>
            <w:rPr>
              <w:ins w:id="46" w:author="Derenik Petrosyan" w:date="2024-04-21T22:38:00Z"/>
              <w:rFonts w:asciiTheme="minorHAnsi" w:hAnsiTheme="minorHAnsi" w:cstheme="minorBidi"/>
              <w:noProof/>
            </w:rPr>
          </w:pPr>
          <w:ins w:id="47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"_Toc164631553"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4.1.3 Անվտանգության մտահոգություններ.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8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5E11B9DD" w14:textId="7846AB5C" w:rsidR="007340D1" w:rsidRDefault="007340D1">
          <w:pPr>
            <w:pStyle w:val="TOC3"/>
            <w:tabs>
              <w:tab w:val="right" w:leader="dot" w:pos="9344"/>
            </w:tabs>
            <w:rPr>
              <w:ins w:id="49" w:author="Derenik Petrosyan" w:date="2024-04-21T22:38:00Z"/>
              <w:rFonts w:asciiTheme="minorHAnsi" w:hAnsiTheme="minorHAnsi" w:cstheme="minorBidi"/>
              <w:noProof/>
            </w:rPr>
          </w:pPr>
          <w:ins w:id="50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"_Toc164631554"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4.1.4 Տվյալների կառավարում և վերլուծություն: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1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691442C7" w14:textId="280DCFCB" w:rsidR="007340D1" w:rsidRDefault="007340D1">
          <w:pPr>
            <w:pStyle w:val="TOC3"/>
            <w:tabs>
              <w:tab w:val="right" w:leader="dot" w:pos="9344"/>
            </w:tabs>
            <w:rPr>
              <w:ins w:id="52" w:author="Derenik Petrosyan" w:date="2024-04-21T22:38:00Z"/>
              <w:rFonts w:asciiTheme="minorHAnsi" w:hAnsiTheme="minorHAnsi" w:cstheme="minorBidi"/>
              <w:noProof/>
            </w:rPr>
          </w:pPr>
          <w:ins w:id="53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"_Toc164631555"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4.1.5 Կարգավորման և Համապատասխանության հարցեր.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4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4952B0EC" w14:textId="3249DEF7" w:rsidR="007340D1" w:rsidRDefault="007340D1">
          <w:pPr>
            <w:pStyle w:val="TOC2"/>
            <w:tabs>
              <w:tab w:val="right" w:leader="dot" w:pos="9344"/>
            </w:tabs>
            <w:rPr>
              <w:ins w:id="55" w:author="Derenik Petrosyan" w:date="2024-04-21T22:38:00Z"/>
              <w:rFonts w:asciiTheme="minorHAnsi" w:hAnsiTheme="minorHAnsi" w:cstheme="minorBidi"/>
              <w:noProof/>
            </w:rPr>
          </w:pPr>
          <w:ins w:id="56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"_Toc164631556"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4.2 Հնարավորություններ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7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045A2568" w14:textId="4489B378" w:rsidR="007340D1" w:rsidRDefault="007340D1">
          <w:pPr>
            <w:pStyle w:val="TOC3"/>
            <w:tabs>
              <w:tab w:val="right" w:leader="dot" w:pos="9344"/>
            </w:tabs>
            <w:rPr>
              <w:ins w:id="58" w:author="Derenik Petrosyan" w:date="2024-04-21T22:38:00Z"/>
              <w:rFonts w:asciiTheme="minorHAnsi" w:hAnsiTheme="minorHAnsi" w:cstheme="minorBidi"/>
              <w:noProof/>
            </w:rPr>
          </w:pPr>
          <w:ins w:id="59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"_Toc164631557"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4.2.1 Բարելավված միացում: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0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1159A7D4" w14:textId="4FABFF37" w:rsidR="007340D1" w:rsidRDefault="007340D1">
          <w:pPr>
            <w:pStyle w:val="TOC3"/>
            <w:tabs>
              <w:tab w:val="right" w:leader="dot" w:pos="9344"/>
            </w:tabs>
            <w:rPr>
              <w:ins w:id="61" w:author="Derenik Petrosyan" w:date="2024-04-21T22:38:00Z"/>
              <w:rFonts w:asciiTheme="minorHAnsi" w:hAnsiTheme="minorHAnsi" w:cstheme="minorBidi"/>
              <w:noProof/>
            </w:rPr>
          </w:pPr>
          <w:ins w:id="62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"_Toc164631558"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4.2.2 Իրական ժամանակում որոշումների կայացում.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3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7882777" w14:textId="02CDD0C5" w:rsidR="007340D1" w:rsidRDefault="007340D1">
          <w:pPr>
            <w:pStyle w:val="TOC3"/>
            <w:tabs>
              <w:tab w:val="right" w:leader="dot" w:pos="9344"/>
            </w:tabs>
            <w:rPr>
              <w:ins w:id="64" w:author="Derenik Petrosyan" w:date="2024-04-21T22:38:00Z"/>
              <w:rFonts w:asciiTheme="minorHAnsi" w:hAnsiTheme="minorHAnsi" w:cstheme="minorBidi"/>
              <w:noProof/>
            </w:rPr>
          </w:pPr>
          <w:ins w:id="65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"_Toc164631559"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4.2.3 Ընդլայնված ավտոմատացում: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_Toc164631559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6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7D5EC396" w14:textId="0E819D1F" w:rsidR="007340D1" w:rsidRDefault="007340D1">
          <w:pPr>
            <w:pStyle w:val="TOC3"/>
            <w:tabs>
              <w:tab w:val="right" w:leader="dot" w:pos="9344"/>
            </w:tabs>
            <w:rPr>
              <w:ins w:id="67" w:author="Derenik Petrosyan" w:date="2024-04-21T22:38:00Z"/>
              <w:rFonts w:asciiTheme="minorHAnsi" w:hAnsiTheme="minorHAnsi" w:cstheme="minorBidi"/>
              <w:noProof/>
            </w:rPr>
          </w:pPr>
          <w:ins w:id="68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"_Toc164631560"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4.2.4 Նորարար օգտագործման դեպքեր: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9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7825D02" w14:textId="4D9EB315" w:rsidR="007340D1" w:rsidRDefault="007340D1">
          <w:pPr>
            <w:pStyle w:val="TOC3"/>
            <w:tabs>
              <w:tab w:val="right" w:leader="dot" w:pos="9344"/>
            </w:tabs>
            <w:rPr>
              <w:ins w:id="70" w:author="Derenik Petrosyan" w:date="2024-04-21T22:38:00Z"/>
              <w:rFonts w:asciiTheme="minorHAnsi" w:hAnsiTheme="minorHAnsi" w:cstheme="minorBidi"/>
              <w:noProof/>
            </w:rPr>
          </w:pPr>
          <w:ins w:id="71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"_Toc164631561"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4.2.5 Ընդարձակություն և ճկունություն: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2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1F36F7F6" w14:textId="714C3131" w:rsidR="007340D1" w:rsidRDefault="007340D1">
          <w:pPr>
            <w:pStyle w:val="TOC1"/>
            <w:tabs>
              <w:tab w:val="right" w:leader="dot" w:pos="9344"/>
            </w:tabs>
            <w:rPr>
              <w:ins w:id="73" w:author="Derenik Petrosyan" w:date="2024-04-21T22:38:00Z"/>
              <w:rFonts w:asciiTheme="minorHAnsi" w:hAnsiTheme="minorHAnsi" w:cstheme="minorBidi"/>
              <w:noProof/>
            </w:rPr>
          </w:pPr>
          <w:ins w:id="74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"_Toc164631562"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5. 5G-միացված IIoT- ի դեպքերի ուսումնասիրություններ և կիրառություններ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5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1AD350DE" w14:textId="5179B81E" w:rsidR="007340D1" w:rsidRDefault="007340D1">
          <w:pPr>
            <w:pStyle w:val="TOC2"/>
            <w:tabs>
              <w:tab w:val="right" w:leader="dot" w:pos="9344"/>
            </w:tabs>
            <w:rPr>
              <w:ins w:id="76" w:author="Derenik Petrosyan" w:date="2024-04-21T22:38:00Z"/>
              <w:rFonts w:asciiTheme="minorHAnsi" w:hAnsiTheme="minorHAnsi" w:cstheme="minorBidi"/>
              <w:noProof/>
            </w:rPr>
          </w:pPr>
          <w:ins w:id="77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"_Toc164631563"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5.1 Արտադրական արդյունաբերություն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8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7D2067A" w14:textId="70C965CC" w:rsidR="007340D1" w:rsidRDefault="007340D1">
          <w:pPr>
            <w:pStyle w:val="TOC3"/>
            <w:tabs>
              <w:tab w:val="right" w:leader="dot" w:pos="9344"/>
            </w:tabs>
            <w:rPr>
              <w:ins w:id="79" w:author="Derenik Petrosyan" w:date="2024-04-21T22:38:00Z"/>
              <w:rFonts w:asciiTheme="minorHAnsi" w:hAnsiTheme="minorHAnsi" w:cstheme="minorBidi"/>
              <w:noProof/>
            </w:rPr>
          </w:pPr>
          <w:ins w:id="80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"_Toc164631564"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5.1.1 Կանխատեսող սպասարկում: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1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0F4F4825" w14:textId="55A5A981" w:rsidR="007340D1" w:rsidRDefault="007340D1">
          <w:pPr>
            <w:pStyle w:val="TOC3"/>
            <w:tabs>
              <w:tab w:val="right" w:leader="dot" w:pos="9344"/>
            </w:tabs>
            <w:rPr>
              <w:ins w:id="82" w:author="Derenik Petrosyan" w:date="2024-04-21T22:38:00Z"/>
              <w:rFonts w:asciiTheme="minorHAnsi" w:hAnsiTheme="minorHAnsi" w:cstheme="minorBidi"/>
              <w:noProof/>
            </w:rPr>
          </w:pPr>
          <w:ins w:id="83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"_Toc164631565"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5.1.2 Խելացի գործարաններ: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4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6F8F7467" w14:textId="682AC75E" w:rsidR="007340D1" w:rsidRDefault="007340D1">
          <w:pPr>
            <w:pStyle w:val="TOC2"/>
            <w:tabs>
              <w:tab w:val="right" w:leader="dot" w:pos="9344"/>
            </w:tabs>
            <w:rPr>
              <w:ins w:id="85" w:author="Derenik Petrosyan" w:date="2024-04-21T22:38:00Z"/>
              <w:rFonts w:asciiTheme="minorHAnsi" w:hAnsiTheme="minorHAnsi" w:cstheme="minorBidi"/>
              <w:noProof/>
            </w:rPr>
          </w:pPr>
          <w:ins w:id="86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"_Toc164631566"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5.2 Տրանսպորտային արդյունաբերություն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7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6D717FC3" w14:textId="5D1253EE" w:rsidR="007340D1" w:rsidRDefault="007340D1">
          <w:pPr>
            <w:pStyle w:val="TOC3"/>
            <w:tabs>
              <w:tab w:val="right" w:leader="dot" w:pos="9344"/>
            </w:tabs>
            <w:rPr>
              <w:ins w:id="88" w:author="Derenik Petrosyan" w:date="2024-04-21T22:38:00Z"/>
              <w:rFonts w:asciiTheme="minorHAnsi" w:hAnsiTheme="minorHAnsi" w:cstheme="minorBidi"/>
              <w:noProof/>
            </w:rPr>
          </w:pPr>
          <w:ins w:id="89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"_Toc164631567"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5.2.1 Ինքնավար Տրանսպորտ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0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63F4EDB" w14:textId="2835E3BD" w:rsidR="007340D1" w:rsidRDefault="007340D1">
          <w:pPr>
            <w:pStyle w:val="TOC3"/>
            <w:tabs>
              <w:tab w:val="right" w:leader="dot" w:pos="9344"/>
            </w:tabs>
            <w:rPr>
              <w:ins w:id="91" w:author="Derenik Petrosyan" w:date="2024-04-21T22:38:00Z"/>
              <w:rFonts w:asciiTheme="minorHAnsi" w:hAnsiTheme="minorHAnsi" w:cstheme="minorBidi"/>
              <w:noProof/>
            </w:rPr>
          </w:pPr>
          <w:ins w:id="92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"_Toc164631568"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5.2.2 Նավատորմի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3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5C0FA81" w14:textId="3FBB81CC" w:rsidR="007340D1" w:rsidRDefault="007340D1">
          <w:pPr>
            <w:pStyle w:val="TOC2"/>
            <w:tabs>
              <w:tab w:val="right" w:leader="dot" w:pos="9344"/>
            </w:tabs>
            <w:rPr>
              <w:ins w:id="94" w:author="Derenik Petrosyan" w:date="2024-04-21T22:38:00Z"/>
              <w:rFonts w:asciiTheme="minorHAnsi" w:hAnsiTheme="minorHAnsi" w:cstheme="minorBidi"/>
              <w:noProof/>
            </w:rPr>
          </w:pPr>
          <w:ins w:id="95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"_Toc164631569"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5.3 Առողջապահության արդյունաբերություն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_Toc164631569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6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475703A0" w14:textId="043E61C5" w:rsidR="007340D1" w:rsidRDefault="007340D1">
          <w:pPr>
            <w:pStyle w:val="TOC3"/>
            <w:tabs>
              <w:tab w:val="right" w:leader="dot" w:pos="9344"/>
            </w:tabs>
            <w:rPr>
              <w:ins w:id="97" w:author="Derenik Petrosyan" w:date="2024-04-21T22:38:00Z"/>
              <w:rFonts w:asciiTheme="minorHAnsi" w:hAnsiTheme="minorHAnsi" w:cstheme="minorBidi"/>
              <w:noProof/>
            </w:rPr>
          </w:pPr>
          <w:ins w:id="98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"_Toc164631570"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5.3.1 Հեռավոր հիվանդի մոնիտորինգ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9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7032E604" w14:textId="155027B2" w:rsidR="007340D1" w:rsidRDefault="007340D1">
          <w:pPr>
            <w:pStyle w:val="TOC3"/>
            <w:tabs>
              <w:tab w:val="right" w:leader="dot" w:pos="9344"/>
            </w:tabs>
            <w:rPr>
              <w:ins w:id="100" w:author="Derenik Petrosyan" w:date="2024-04-21T22:38:00Z"/>
              <w:rFonts w:asciiTheme="minorHAnsi" w:hAnsiTheme="minorHAnsi" w:cstheme="minorBidi"/>
              <w:noProof/>
            </w:rPr>
          </w:pPr>
          <w:ins w:id="101" w:author="Derenik Petrosyan" w:date="2024-04-21T22:38:00Z">
            <w:r w:rsidRPr="00286C8E">
              <w:rPr>
                <w:rStyle w:val="Hyperlink"/>
                <w:noProof/>
              </w:rPr>
              <w:lastRenderedPageBreak/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"_Toc164631571"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5.3.2 Հեռաբժշկություն: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2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6BAF1FEF" w14:textId="15BE9497" w:rsidR="007340D1" w:rsidRDefault="007340D1">
          <w:pPr>
            <w:pStyle w:val="TOC2"/>
            <w:tabs>
              <w:tab w:val="right" w:leader="dot" w:pos="9344"/>
            </w:tabs>
            <w:rPr>
              <w:ins w:id="103" w:author="Derenik Petrosyan" w:date="2024-04-21T22:38:00Z"/>
              <w:rFonts w:asciiTheme="minorHAnsi" w:hAnsiTheme="minorHAnsi" w:cstheme="minorBidi"/>
              <w:noProof/>
            </w:rPr>
          </w:pPr>
          <w:ins w:id="104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"_Toc164631572"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5.4 Էներգետիկ արդյունաբերություն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5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8691706" w14:textId="2074FA61" w:rsidR="007340D1" w:rsidRDefault="007340D1">
          <w:pPr>
            <w:pStyle w:val="TOC3"/>
            <w:tabs>
              <w:tab w:val="right" w:leader="dot" w:pos="9344"/>
            </w:tabs>
            <w:rPr>
              <w:ins w:id="106" w:author="Derenik Petrosyan" w:date="2024-04-21T22:38:00Z"/>
              <w:rFonts w:asciiTheme="minorHAnsi" w:hAnsiTheme="minorHAnsi" w:cstheme="minorBidi"/>
              <w:noProof/>
            </w:rPr>
          </w:pPr>
          <w:ins w:id="107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"_Toc164631573"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5.4.1 Խելացի ցանցեր: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8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2A51D1E" w14:textId="22F5CC33" w:rsidR="007340D1" w:rsidRDefault="007340D1">
          <w:pPr>
            <w:pStyle w:val="TOC3"/>
            <w:tabs>
              <w:tab w:val="right" w:leader="dot" w:pos="9344"/>
            </w:tabs>
            <w:rPr>
              <w:ins w:id="109" w:author="Derenik Petrosyan" w:date="2024-04-21T22:38:00Z"/>
              <w:rFonts w:asciiTheme="minorHAnsi" w:hAnsiTheme="minorHAnsi" w:cstheme="minorBidi"/>
              <w:noProof/>
            </w:rPr>
          </w:pPr>
          <w:ins w:id="110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"_Toc164631574"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5.4.2 Ակտիվների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1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035ADCDF" w14:textId="2D5C362A" w:rsidR="007340D1" w:rsidRDefault="007340D1">
          <w:pPr>
            <w:pStyle w:val="TOC2"/>
            <w:tabs>
              <w:tab w:val="right" w:leader="dot" w:pos="9344"/>
            </w:tabs>
            <w:rPr>
              <w:ins w:id="112" w:author="Derenik Petrosyan" w:date="2024-04-21T22:38:00Z"/>
              <w:rFonts w:asciiTheme="minorHAnsi" w:hAnsiTheme="minorHAnsi" w:cstheme="minorBidi"/>
              <w:noProof/>
            </w:rPr>
          </w:pPr>
          <w:ins w:id="113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"_Toc164631575"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5.5 Ամփոփում և վերլուծություն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4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4FD809BD" w14:textId="377136B1" w:rsidR="007340D1" w:rsidRDefault="007340D1">
          <w:pPr>
            <w:pStyle w:val="TOC1"/>
            <w:tabs>
              <w:tab w:val="right" w:leader="dot" w:pos="9344"/>
            </w:tabs>
            <w:rPr>
              <w:ins w:id="115" w:author="Derenik Petrosyan" w:date="2024-04-21T22:38:00Z"/>
              <w:rFonts w:asciiTheme="minorHAnsi" w:hAnsiTheme="minorHAnsi" w:cstheme="minorBidi"/>
              <w:noProof/>
            </w:rPr>
          </w:pPr>
          <w:ins w:id="116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"_Toc164631576"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 5G-IIoT ինտեգրման ապագա ուղղություններն ու հետևանքները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7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2DFA7060" w14:textId="3BD9AA4F" w:rsidR="007340D1" w:rsidRDefault="007340D1">
          <w:pPr>
            <w:pStyle w:val="TOC2"/>
            <w:tabs>
              <w:tab w:val="right" w:leader="dot" w:pos="9344"/>
            </w:tabs>
            <w:rPr>
              <w:ins w:id="118" w:author="Derenik Petrosyan" w:date="2024-04-21T22:38:00Z"/>
              <w:rFonts w:asciiTheme="minorHAnsi" w:hAnsiTheme="minorHAnsi" w:cstheme="minorBidi"/>
              <w:noProof/>
            </w:rPr>
          </w:pPr>
          <w:ins w:id="119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"_Toc164631577"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6.1 Զարգացող տեխնոլոգիաներ և միտումներ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0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7BB5EF1C" w14:textId="73050A55" w:rsidR="007340D1" w:rsidRDefault="007340D1">
          <w:pPr>
            <w:pStyle w:val="TOC3"/>
            <w:tabs>
              <w:tab w:val="right" w:leader="dot" w:pos="9344"/>
            </w:tabs>
            <w:rPr>
              <w:ins w:id="121" w:author="Derenik Petrosyan" w:date="2024-04-21T22:38:00Z"/>
              <w:rFonts w:asciiTheme="minorHAnsi" w:hAnsiTheme="minorHAnsi" w:cstheme="minorBidi"/>
              <w:noProof/>
            </w:rPr>
          </w:pPr>
          <w:ins w:id="122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"_Toc164631578"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6.1.1 Եզրային հաշվարկ: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3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0DA2F604" w14:textId="538FF000" w:rsidR="007340D1" w:rsidRDefault="007340D1">
          <w:pPr>
            <w:pStyle w:val="TOC3"/>
            <w:tabs>
              <w:tab w:val="right" w:leader="dot" w:pos="9344"/>
            </w:tabs>
            <w:rPr>
              <w:ins w:id="124" w:author="Derenik Petrosyan" w:date="2024-04-21T22:38:00Z"/>
              <w:rFonts w:asciiTheme="minorHAnsi" w:hAnsiTheme="minorHAnsi" w:cstheme="minorBidi"/>
              <w:noProof/>
            </w:rPr>
          </w:pPr>
          <w:ins w:id="125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"_Toc164631579"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6.1.2 AI և մեքենայական ուսուցում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6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FC4C035" w14:textId="15838833" w:rsidR="007340D1" w:rsidRDefault="007340D1">
          <w:pPr>
            <w:pStyle w:val="TOC2"/>
            <w:tabs>
              <w:tab w:val="right" w:leader="dot" w:pos="9344"/>
            </w:tabs>
            <w:rPr>
              <w:ins w:id="127" w:author="Derenik Petrosyan" w:date="2024-04-21T22:38:00Z"/>
              <w:rFonts w:asciiTheme="minorHAnsi" w:hAnsiTheme="minorHAnsi" w:cstheme="minorBidi"/>
              <w:noProof/>
            </w:rPr>
          </w:pPr>
          <w:ins w:id="128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"_Toc164631580"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6.2 Արդյունաբերական տրանսֆորմացիայի հետևանքները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9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7A0E9967" w14:textId="4BCEB103" w:rsidR="007340D1" w:rsidRDefault="007340D1">
          <w:pPr>
            <w:pStyle w:val="TOC3"/>
            <w:tabs>
              <w:tab w:val="right" w:leader="dot" w:pos="9344"/>
            </w:tabs>
            <w:rPr>
              <w:ins w:id="130" w:author="Derenik Petrosyan" w:date="2024-04-21T22:38:00Z"/>
              <w:rFonts w:asciiTheme="minorHAnsi" w:hAnsiTheme="minorHAnsi" w:cstheme="minorBidi"/>
              <w:noProof/>
            </w:rPr>
          </w:pPr>
          <w:ins w:id="131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"_Toc164631581"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6.2.1 Թվային փոխակերպում: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2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1D1FF0B1" w14:textId="60312271" w:rsidR="007340D1" w:rsidRDefault="007340D1">
          <w:pPr>
            <w:pStyle w:val="TOC3"/>
            <w:tabs>
              <w:tab w:val="right" w:leader="dot" w:pos="9344"/>
            </w:tabs>
            <w:rPr>
              <w:ins w:id="133" w:author="Derenik Petrosyan" w:date="2024-04-21T22:38:00Z"/>
              <w:rFonts w:asciiTheme="minorHAnsi" w:hAnsiTheme="minorHAnsi" w:cstheme="minorBidi"/>
              <w:noProof/>
            </w:rPr>
          </w:pPr>
          <w:ins w:id="134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"_Toc164631582"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6.2.2 Բիզնես մոդելներ և արժեքային շղթաներ.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5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6D617BE8" w14:textId="32F9ED87" w:rsidR="007340D1" w:rsidRDefault="007340D1">
          <w:pPr>
            <w:pStyle w:val="TOC2"/>
            <w:tabs>
              <w:tab w:val="right" w:leader="dot" w:pos="9344"/>
            </w:tabs>
            <w:rPr>
              <w:ins w:id="136" w:author="Derenik Petrosyan" w:date="2024-04-21T22:38:00Z"/>
              <w:rFonts w:asciiTheme="minorHAnsi" w:hAnsiTheme="minorHAnsi" w:cstheme="minorBidi"/>
              <w:noProof/>
            </w:rPr>
          </w:pPr>
          <w:ins w:id="137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"_Toc164631583"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6.3 Մարտահրավերներ և նկատառումներ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8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4FDB69AB" w14:textId="4F6D2F98" w:rsidR="007340D1" w:rsidRDefault="007340D1">
          <w:pPr>
            <w:pStyle w:val="TOC3"/>
            <w:tabs>
              <w:tab w:val="right" w:leader="dot" w:pos="9344"/>
            </w:tabs>
            <w:rPr>
              <w:ins w:id="139" w:author="Derenik Petrosyan" w:date="2024-04-21T22:38:00Z"/>
              <w:rFonts w:asciiTheme="minorHAnsi" w:hAnsiTheme="minorHAnsi" w:cstheme="minorBidi"/>
              <w:noProof/>
            </w:rPr>
          </w:pPr>
          <w:ins w:id="140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"_Toc164631584"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6.3.1 Կիբերանվտանգություն: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1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2F719EA9" w14:textId="1448B5AB" w:rsidR="007340D1" w:rsidRDefault="007340D1">
          <w:pPr>
            <w:pStyle w:val="TOC3"/>
            <w:tabs>
              <w:tab w:val="right" w:leader="dot" w:pos="9344"/>
            </w:tabs>
            <w:rPr>
              <w:ins w:id="142" w:author="Derenik Petrosyan" w:date="2024-04-21T22:38:00Z"/>
              <w:rFonts w:asciiTheme="minorHAnsi" w:hAnsiTheme="minorHAnsi" w:cstheme="minorBidi"/>
              <w:noProof/>
            </w:rPr>
          </w:pPr>
          <w:ins w:id="143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"_Toc164631585"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6.3.2 Կարգավորող շրջանակներ.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4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34E0958F" w14:textId="25F5ABDB" w:rsidR="007340D1" w:rsidRDefault="007340D1">
          <w:pPr>
            <w:pStyle w:val="TOC2"/>
            <w:tabs>
              <w:tab w:val="right" w:leader="dot" w:pos="9344"/>
            </w:tabs>
            <w:rPr>
              <w:ins w:id="145" w:author="Derenik Petrosyan" w:date="2024-04-21T22:38:00Z"/>
              <w:rFonts w:asciiTheme="minorHAnsi" w:hAnsiTheme="minorHAnsi" w:cstheme="minorBidi"/>
              <w:noProof/>
            </w:rPr>
          </w:pPr>
          <w:ins w:id="146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"_Toc164631586"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6.4 Էթիկական և սոցիալական հետևանքներ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7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26D65276" w14:textId="2336C1EA" w:rsidR="007340D1" w:rsidRDefault="007340D1">
          <w:pPr>
            <w:pStyle w:val="TOC3"/>
            <w:tabs>
              <w:tab w:val="right" w:leader="dot" w:pos="9344"/>
            </w:tabs>
            <w:rPr>
              <w:ins w:id="148" w:author="Derenik Petrosyan" w:date="2024-04-21T22:38:00Z"/>
              <w:rFonts w:asciiTheme="minorHAnsi" w:hAnsiTheme="minorHAnsi" w:cstheme="minorBidi"/>
              <w:noProof/>
            </w:rPr>
          </w:pPr>
          <w:ins w:id="149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"_Toc164631587"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6.4.1 Գաղտնիություն և տվյալների կառավարում: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0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07264599" w14:textId="3D091CCE" w:rsidR="007340D1" w:rsidRDefault="007340D1">
          <w:pPr>
            <w:pStyle w:val="TOC3"/>
            <w:tabs>
              <w:tab w:val="right" w:leader="dot" w:pos="9344"/>
            </w:tabs>
            <w:rPr>
              <w:ins w:id="151" w:author="Derenik Petrosyan" w:date="2024-04-21T22:38:00Z"/>
              <w:rFonts w:asciiTheme="minorHAnsi" w:hAnsiTheme="minorHAnsi" w:cstheme="minorBidi"/>
              <w:noProof/>
            </w:rPr>
          </w:pPr>
          <w:ins w:id="152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"_Toc164631588"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>6.4.2 Ազդեցություն աշխատուժի վրա.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3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6248B20E" w14:textId="3171C2A3" w:rsidR="007340D1" w:rsidRDefault="007340D1">
          <w:pPr>
            <w:pStyle w:val="TOC2"/>
            <w:tabs>
              <w:tab w:val="right" w:leader="dot" w:pos="9344"/>
            </w:tabs>
            <w:rPr>
              <w:ins w:id="154" w:author="Derenik Petrosyan" w:date="2024-04-21T22:38:00Z"/>
              <w:rFonts w:asciiTheme="minorHAnsi" w:hAnsiTheme="minorHAnsi" w:cstheme="minorBidi"/>
              <w:noProof/>
            </w:rPr>
          </w:pPr>
          <w:ins w:id="155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"_Toc164631589"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6.5 Ամփոփում և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_Toc164631589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6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19E3BB20" w14:textId="418B9D0A" w:rsidR="007340D1" w:rsidRDefault="007340D1">
          <w:pPr>
            <w:pStyle w:val="TOC1"/>
            <w:tabs>
              <w:tab w:val="right" w:leader="dot" w:pos="9344"/>
            </w:tabs>
            <w:rPr>
              <w:ins w:id="157" w:author="Derenik Petrosyan" w:date="2024-04-21T22:38:00Z"/>
              <w:rFonts w:asciiTheme="minorHAnsi" w:hAnsiTheme="minorHAnsi" w:cstheme="minorBidi"/>
              <w:noProof/>
            </w:rPr>
          </w:pPr>
          <w:ins w:id="158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"_Toc164631590"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7.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_Toc164631590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9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508E6DA7" w14:textId="596ED8E1" w:rsidR="007340D1" w:rsidRDefault="007340D1">
          <w:pPr>
            <w:pStyle w:val="TOC2"/>
            <w:tabs>
              <w:tab w:val="right" w:leader="dot" w:pos="9344"/>
            </w:tabs>
            <w:rPr>
              <w:ins w:id="160" w:author="Derenik Petrosyan" w:date="2024-04-21T22:38:00Z"/>
              <w:rFonts w:asciiTheme="minorHAnsi" w:hAnsiTheme="minorHAnsi" w:cstheme="minorBidi"/>
              <w:noProof/>
            </w:rPr>
          </w:pPr>
          <w:ins w:id="161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"_Toc164631591"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7.1 Հիմնական բացահայտումների ամփոփում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_Toc164631591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2" w:author="Derenik Petrosyan" w:date="2024-04-21T22:38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03116DE6" w14:textId="5168AD44" w:rsidR="007340D1" w:rsidRDefault="007340D1">
          <w:pPr>
            <w:pStyle w:val="TOC2"/>
            <w:tabs>
              <w:tab w:val="right" w:leader="dot" w:pos="9344"/>
            </w:tabs>
            <w:rPr>
              <w:ins w:id="163" w:author="Derenik Petrosyan" w:date="2024-04-21T22:38:00Z"/>
              <w:rFonts w:asciiTheme="minorHAnsi" w:hAnsiTheme="minorHAnsi" w:cstheme="minorBidi"/>
              <w:noProof/>
            </w:rPr>
          </w:pPr>
          <w:ins w:id="164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"_Toc164631592"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7.2 Ներդրումներ և նշանակություն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_Toc164631592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5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4EB1B5F1" w14:textId="1D6BD7CC" w:rsidR="007340D1" w:rsidRDefault="007340D1">
          <w:pPr>
            <w:pStyle w:val="TOC2"/>
            <w:tabs>
              <w:tab w:val="right" w:leader="dot" w:pos="9344"/>
            </w:tabs>
            <w:rPr>
              <w:ins w:id="166" w:author="Derenik Petrosyan" w:date="2024-04-21T22:38:00Z"/>
              <w:rFonts w:asciiTheme="minorHAnsi" w:hAnsiTheme="minorHAnsi" w:cstheme="minorBidi"/>
              <w:noProof/>
            </w:rPr>
          </w:pPr>
          <w:ins w:id="167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"_Toc164631593"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7.3 Առաջարկություններ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_Toc164631593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8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129DD0E6" w14:textId="54F315F9" w:rsidR="007340D1" w:rsidRDefault="007340D1">
          <w:pPr>
            <w:pStyle w:val="TOC2"/>
            <w:tabs>
              <w:tab w:val="right" w:leader="dot" w:pos="9344"/>
            </w:tabs>
            <w:rPr>
              <w:ins w:id="169" w:author="Derenik Petrosyan" w:date="2024-04-21T22:38:00Z"/>
              <w:rFonts w:asciiTheme="minorHAnsi" w:hAnsiTheme="minorHAnsi" w:cstheme="minorBidi"/>
              <w:noProof/>
            </w:rPr>
          </w:pPr>
          <w:ins w:id="170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"_Toc164631594"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eastAsia="Tahoma" w:hAnsi="Sylfaen" w:cs="Tahoma"/>
                <w:noProof/>
              </w:rPr>
              <w:t xml:space="preserve">7.4 Եզրակացություն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_Toc164631594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1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4B63B2B7" w14:textId="36BB6219" w:rsidR="007340D1" w:rsidRDefault="007340D1">
          <w:pPr>
            <w:pStyle w:val="TOC1"/>
            <w:tabs>
              <w:tab w:val="right" w:leader="dot" w:pos="9344"/>
            </w:tabs>
            <w:rPr>
              <w:ins w:id="172" w:author="Derenik Petrosyan" w:date="2024-04-21T22:38:00Z"/>
              <w:rFonts w:asciiTheme="minorHAnsi" w:hAnsiTheme="minorHAnsi" w:cstheme="minorBidi"/>
              <w:noProof/>
            </w:rPr>
          </w:pPr>
          <w:ins w:id="173" w:author="Derenik Petrosyan" w:date="2024-04-21T22:38:00Z">
            <w:r w:rsidRPr="00286C8E">
              <w:rPr>
                <w:rStyle w:val="Hyperlink"/>
                <w:noProof/>
              </w:rPr>
              <w:fldChar w:fldCharType="begin"/>
            </w:r>
            <w:r w:rsidRPr="00286C8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"_Toc164631595"</w:instrText>
            </w:r>
            <w:r w:rsidRPr="00286C8E">
              <w:rPr>
                <w:rStyle w:val="Hyperlink"/>
                <w:noProof/>
              </w:rPr>
              <w:instrText xml:space="preserve"> </w:instrText>
            </w:r>
            <w:r w:rsidRPr="00286C8E">
              <w:rPr>
                <w:rStyle w:val="Hyperlink"/>
                <w:noProof/>
              </w:rPr>
            </w:r>
            <w:r w:rsidRPr="00286C8E">
              <w:rPr>
                <w:rStyle w:val="Hyperlink"/>
                <w:noProof/>
              </w:rPr>
              <w:fldChar w:fldCharType="separate"/>
            </w:r>
            <w:r w:rsidRPr="00286C8E">
              <w:rPr>
                <w:rStyle w:val="Hyperlink"/>
                <w:rFonts w:ascii="Sylfaen" w:hAnsi="Sylfaen" w:cs="Arial"/>
                <w:b/>
                <w:bCs/>
                <w:noProof/>
                <w:lang w:val="hy-AM"/>
              </w:rPr>
              <w:t>Օգտագործված գրականության ցանկ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_Toc164631595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4" w:author="Derenik Petrosyan" w:date="2024-04-21T22:38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86C8E">
              <w:rPr>
                <w:rStyle w:val="Hyperlink"/>
                <w:noProof/>
              </w:rPr>
              <w:fldChar w:fldCharType="end"/>
            </w:r>
          </w:ins>
        </w:p>
        <w:p w14:paraId="71380DDC" w14:textId="4ACBE1EF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344"/>
            </w:tabs>
            <w:spacing w:after="100" w:line="360" w:lineRule="auto"/>
            <w:rPr>
              <w:del w:id="17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7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left" w:pos="440"/>
                  <w:tab w:val="right" w:leader="dot" w:pos="9344"/>
                </w:tabs>
                <w:spacing w:after="100"/>
              </w:pPr>
            </w:pPrChange>
          </w:pPr>
          <w:del w:id="177" w:author="Derenik Petrosyan" w:date="2024-04-16T18:59:00Z">
            <w:r w:rsidRPr="00DC2830" w:rsidDel="007A3D00">
              <w:rPr>
                <w:rFonts w:ascii="Sylfaen" w:eastAsia="Arial" w:hAnsi="Sylfaen" w:cs="Arial"/>
                <w:b/>
                <w:noProof/>
                <w:color w:val="000000"/>
                <w:sz w:val="24"/>
                <w:szCs w:val="24"/>
              </w:rPr>
              <w:delText>1.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</w:r>
          </w:del>
          <w:customXmlDelRangeStart w:id="178" w:author="Derenik Petrosyan" w:date="2024-04-16T18:59:00Z"/>
          <w:sdt>
            <w:sdtPr>
              <w:rPr>
                <w:rFonts w:ascii="Sylfaen" w:hAnsi="Sylfaen"/>
                <w:noProof/>
                <w:sz w:val="24"/>
                <w:szCs w:val="24"/>
              </w:rPr>
              <w:tag w:val="goog_rdk_0"/>
              <w:id w:val="-1404522359"/>
            </w:sdtPr>
            <w:sdtEndPr/>
            <w:sdtContent>
              <w:customXmlDelRangeEnd w:id="178"/>
              <w:del w:id="179" w:author="Derenik Petrosyan" w:date="2024-04-16T18:59:00Z">
                <w:r w:rsidRPr="00DC2830" w:rsidDel="007A3D00">
                  <w:rPr>
                    <w:rFonts w:ascii="Sylfaen" w:eastAsia="Tahoma" w:hAnsi="Sylfaen" w:cs="Tahoma"/>
                    <w:b/>
                    <w:noProof/>
                    <w:color w:val="000000"/>
                    <w:sz w:val="24"/>
                    <w:szCs w:val="24"/>
                  </w:rPr>
                  <w:delText>Ներածություն</w:delText>
                </w:r>
              </w:del>
              <w:customXmlDelRangeStart w:id="180" w:author="Derenik Petrosyan" w:date="2024-04-16T18:59:00Z"/>
            </w:sdtContent>
          </w:sdt>
          <w:customXmlDelRangeEnd w:id="180"/>
          <w:del w:id="181" w:author="Derenik Petrosyan" w:date="2024-04-16T18:59:00Z"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3</w:delText>
            </w:r>
          </w:del>
        </w:p>
        <w:p w14:paraId="0E789567" w14:textId="34EAA58B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18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8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18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 Գրական ակնարկ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6</w:delText>
            </w:r>
          </w:del>
        </w:p>
        <w:p w14:paraId="43085A39" w14:textId="0281AC1E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8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8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8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2.1 Անլար կապի տեխնոլոգիաների էվոլյուցիան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6</w:delText>
            </w:r>
          </w:del>
        </w:p>
        <w:p w14:paraId="327A1353" w14:textId="7340F22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8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8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9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2.2 Իրերի արդյունաբերական ինտերնետի առաջացումը ( IIoT )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7</w:delText>
            </w:r>
          </w:del>
        </w:p>
        <w:p w14:paraId="10443018" w14:textId="2BDAD7B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9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9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9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2.3 Հիմնական հասկացություններ և մարտահրավերներ 5G-IIoT ինտեգրման մեջ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7</w:delText>
            </w:r>
          </w:del>
        </w:p>
        <w:p w14:paraId="22F5D380" w14:textId="0E3E062F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9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9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9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2.4 5G-IIoT ինտեգրման հնարավորություններն ու առավելությունները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7</w:delText>
            </w:r>
          </w:del>
        </w:p>
        <w:p w14:paraId="4BBF939D" w14:textId="6FF66F37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19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19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19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2.5 Դեպքերի ուսումնասիրություն և օգտագործման դեպքեր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7</w:delText>
            </w:r>
          </w:del>
        </w:p>
        <w:p w14:paraId="0F8EDE22" w14:textId="276ED79F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0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0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0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2.6 Ամփոփում և բացերի վերլուծություն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8</w:delText>
            </w:r>
          </w:del>
        </w:p>
        <w:p w14:paraId="76EC67A2" w14:textId="06C0284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20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0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20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 5G-IIoT ինտեգրման տեխնիկական ասպեկտները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8</w:delText>
            </w:r>
          </w:del>
        </w:p>
        <w:p w14:paraId="6650B546" w14:textId="5BEDA77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0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0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0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3.1 5G տեխնոլոգիայի հիմնական գործառույթները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8</w:delText>
            </w:r>
          </w:del>
        </w:p>
        <w:p w14:paraId="41472F59" w14:textId="0DFAC534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0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1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1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3.2 Տեխնիկական նկատառումներ 5G-IIoT ինտեգրման համար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8</w:delText>
            </w:r>
          </w:del>
        </w:p>
        <w:p w14:paraId="62F038E7" w14:textId="492E6220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1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1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1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3.3 Ցանցի ճարտարապետության և տեղակայման նկատառումներ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9</w:delText>
            </w:r>
          </w:del>
        </w:p>
        <w:p w14:paraId="34C3F260" w14:textId="2BD70019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1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1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1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3.4 Վիզուալիզացիա և նկարազարդում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5C361B66" w14:textId="38063127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21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1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22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 5G-IIoT ինտեգրման մարտահրավերներն ու հնարավորությունները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22C5FFAF" w14:textId="52E480E2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2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2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2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4.1 Մարտահրավերներ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20EE9812" w14:textId="4F23D6E0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2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2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2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4.1.1 Ենթակառուցվածքային ներդրումներ.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7C4CA68E" w14:textId="17D9FCD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2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2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2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4.1.2 Փոխգործունակության խնդիրներ: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239E8262" w14:textId="001A6717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3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3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3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4.1.3 Անվտանգության մտահոգություններ.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10</w:delText>
            </w:r>
          </w:del>
        </w:p>
        <w:p w14:paraId="12FCB98E" w14:textId="668F5DDB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3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3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3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4.1.4 Տվյալների կառավարում և վերլուծություն: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046728CC" w14:textId="4CA4F14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3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3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3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4.1.5 Կարգավորման և Համապատասխանության հարցեր.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0494D408" w14:textId="013174C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3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4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4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4.2 Հնարավորություններ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5C96FA0A" w14:textId="7C401AF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4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4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4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4.2.1 Բարելավված միացում: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2703483F" w14:textId="50275703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4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4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4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4.2.2 Իրական ժամանակում որոշումների կայացում.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43F760F8" w14:textId="4CA56FB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4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4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5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4.2.3 Ընդլայնված ավտոմատացում: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11</w:delText>
            </w:r>
          </w:del>
        </w:p>
        <w:p w14:paraId="044FD9E5" w14:textId="77173AF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5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5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5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4.2.4 Նորարար օգտագործման դեպքեր: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0666EAD4" w14:textId="398E8A8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5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5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5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4.2.5 Ընդարձակություն և ճկունություն: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354B892E" w14:textId="74B64CDE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25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5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25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5. 5G-միացված IIoT- ի դեպքերի ուսումնասիրություններ և կիրառություններ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2DDA6C19" w14:textId="3F8A110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6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6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6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5.1 Արտադրական արդյունաբերություն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2F71D260" w14:textId="7487F1B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6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6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6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5.1.1 Կանխատեսող սպասարկում: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3CA077CE" w14:textId="7BDFACC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6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6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6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5.1.2 Խելացի գործարաններ: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12</w:delText>
            </w:r>
          </w:del>
        </w:p>
        <w:p w14:paraId="7320E5E3" w14:textId="2B9BACE4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6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7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7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5.2 Տրանսպորտային արդյունաբերություն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50201D51" w14:textId="2166C14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7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7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7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5.2.1 Ինքնավար Տրանսպորտ 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7B117CF8" w14:textId="26CADEC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7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7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7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5.2.2 Նավատորմի կառավարում: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68F44069" w14:textId="3A200926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7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7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8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5.3 Առողջապահության արդյունաբերություն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7D57E1F8" w14:textId="69A00529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8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8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8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5.3.1 Հեռավոր հիվանդի մոնիտորինգ 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2F84E187" w14:textId="5DBDFA9B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8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8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8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5.3.2 Հեռաբժշկություն: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13</w:delText>
            </w:r>
          </w:del>
        </w:p>
        <w:p w14:paraId="17CCCA64" w14:textId="00FDD4B2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8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8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8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5.4 Էներգետիկ արդյունաբերություն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267D29B5" w14:textId="5083247F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9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9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9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5.4.1 Խելացի ցանցեր: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2AB5D441" w14:textId="03720F31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29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9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29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5.4.2 Ակտիվների կառավարում: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1C9C90BD" w14:textId="0D5D610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29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29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29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5.5 Ամփոփում և վերլուծություն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3D69754E" w14:textId="2B39648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29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0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30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 5G-IIoT ինտեգրման ապագա ուղղություններն ու հետևանքները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11C61897" w14:textId="7D4F5B9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0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0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0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6.1 Զարգացող տեխնոլոգիաներ և միտումներ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77AA17DE" w14:textId="1F375F7C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0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0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0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6.1.1 Եզրային հաշվարկ: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14</w:delText>
            </w:r>
          </w:del>
        </w:p>
        <w:p w14:paraId="536296A2" w14:textId="12D2F3AD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0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0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1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6.1.2 AI և մեքենայական ուսուցում 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0839AFC7" w14:textId="7F97B7AF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1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1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1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6.2 Արդյունաբերական տրանսֆորմացիայի հետևանքները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2819207D" w14:textId="6E5EAB54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1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1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1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6.2.1 Թվային փոխակերպում: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670021EA" w14:textId="477CD22C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1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1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1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6.2.2 Բիզնես մոդելներ և արժեքային շղթաներ.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0B220B4B" w14:textId="62AF056B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2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2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2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6.3 Մարտահրավերներ և նկատառումներ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3417E455" w14:textId="1296F37C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2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2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2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6.3.1 Կիբերանվտանգություն: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15</w:delText>
            </w:r>
          </w:del>
        </w:p>
        <w:p w14:paraId="139F718A" w14:textId="0AE8E295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2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2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28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6.3.2 Կարգավորող շրջանակներ.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66D37ABF" w14:textId="0356E982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29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30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31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6.4 Էթիկական և սոցիալական հետևանքներ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5A18D364" w14:textId="344D2519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32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33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34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6.4.1 Գաղտնիություն և տվյալների կառավարում: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057293A6" w14:textId="4E97BA8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440"/>
            <w:rPr>
              <w:del w:id="335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36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440"/>
              </w:pPr>
            </w:pPrChange>
          </w:pPr>
          <w:del w:id="337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>6.4.2 Ազդեցություն աշխատուժի վրա.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1797057F" w14:textId="59503660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38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39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40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6.5 Ամփոփում և եզրակացություն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16</w:delText>
            </w:r>
          </w:del>
        </w:p>
        <w:p w14:paraId="17BAA9D6" w14:textId="4D6DD538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341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42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343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 Եզրակացություն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17</w:delText>
            </w:r>
          </w:del>
        </w:p>
        <w:p w14:paraId="6F124244" w14:textId="4F9FB650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44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45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46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7.1 Հիմնական բացահայտումների ամփոփում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17</w:delText>
            </w:r>
          </w:del>
        </w:p>
        <w:p w14:paraId="2A852E81" w14:textId="0C13E193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47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48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49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7.2 Ներդրումներ և նշանակություն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17</w:delText>
            </w:r>
          </w:del>
        </w:p>
        <w:p w14:paraId="5255D1D2" w14:textId="61E34016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50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51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52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7.3 Առաջարկություններ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17</w:delText>
            </w:r>
          </w:del>
        </w:p>
        <w:p w14:paraId="415F3FA7" w14:textId="3FC43D1A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ind w:left="220"/>
            <w:rPr>
              <w:del w:id="353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54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  <w:ind w:left="220"/>
              </w:pPr>
            </w:pPrChange>
          </w:pPr>
          <w:del w:id="355" w:author="Derenik Petrosyan" w:date="2024-04-16T18:59:00Z">
            <w:r w:rsidRPr="00DC2830" w:rsidDel="007A3D00">
              <w:rPr>
                <w:rFonts w:ascii="Sylfaen" w:eastAsia="Arial" w:hAnsi="Sylfaen" w:cs="Arial"/>
                <w:noProof/>
                <w:color w:val="000000"/>
                <w:sz w:val="24"/>
                <w:szCs w:val="24"/>
              </w:rPr>
              <w:delText xml:space="preserve">7.4 Եզրակացություն 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18</w:delText>
            </w:r>
          </w:del>
        </w:p>
        <w:p w14:paraId="7E19C5C0" w14:textId="30566C89" w:rsidR="00E4298E" w:rsidRPr="00DC2830" w:rsidDel="007A3D0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 w:line="360" w:lineRule="auto"/>
            <w:rPr>
              <w:del w:id="356" w:author="Derenik Petrosyan" w:date="2024-04-16T18:59:00Z"/>
              <w:rFonts w:ascii="Sylfaen" w:hAnsi="Sylfaen"/>
              <w:noProof/>
              <w:color w:val="000000"/>
              <w:sz w:val="24"/>
              <w:szCs w:val="24"/>
            </w:rPr>
            <w:pPrChange w:id="357" w:author="Derenik Petrosyan" w:date="2024-04-16T14:15:00Z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leader="dot" w:pos="9344"/>
                </w:tabs>
                <w:spacing w:after="100"/>
              </w:pPr>
            </w:pPrChange>
          </w:pPr>
          <w:del w:id="358" w:author="Derenik Petrosyan" w:date="2024-04-16T18:59:00Z">
            <w:r w:rsidRPr="00DC2830" w:rsidDel="007A3D00">
              <w:rPr>
                <w:rFonts w:ascii="Sylfaen" w:hAnsi="Sylfaen"/>
                <w:b/>
                <w:noProof/>
                <w:color w:val="000000"/>
                <w:sz w:val="24"/>
                <w:szCs w:val="24"/>
              </w:rPr>
              <w:delText>Օգտագործված գրականության ցանկ</w:delText>
            </w:r>
            <w:r w:rsidRPr="00DC2830" w:rsidDel="007A3D00">
              <w:rPr>
                <w:rFonts w:ascii="Sylfaen" w:hAnsi="Sylfaen"/>
                <w:noProof/>
                <w:color w:val="000000"/>
                <w:sz w:val="24"/>
                <w:szCs w:val="24"/>
              </w:rPr>
              <w:tab/>
              <w:delText>18</w:delText>
            </w:r>
          </w:del>
        </w:p>
        <w:p w14:paraId="3DC46005" w14:textId="77777777" w:rsidR="00E4298E" w:rsidRPr="00DC2830" w:rsidRDefault="0059570A">
          <w:pPr>
            <w:spacing w:line="360" w:lineRule="auto"/>
            <w:rPr>
              <w:rFonts w:ascii="Sylfaen" w:hAnsi="Sylfaen"/>
              <w:sz w:val="24"/>
              <w:szCs w:val="24"/>
            </w:rPr>
            <w:pPrChange w:id="359" w:author="Derenik Petrosyan" w:date="2024-04-16T14:15:00Z">
              <w:pPr/>
            </w:pPrChange>
          </w:pP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</w:sdtContent>
    </w:sdt>
    <w:p w14:paraId="31A470AA" w14:textId="77777777" w:rsidR="00E4298E" w:rsidRPr="00DC2830" w:rsidRDefault="00E4298E" w:rsidP="00F26AD1">
      <w:pPr>
        <w:spacing w:line="360" w:lineRule="auto"/>
        <w:rPr>
          <w:rFonts w:ascii="Sylfaen" w:eastAsia="Arial" w:hAnsi="Sylfaen" w:cs="Arial"/>
          <w:b/>
          <w:sz w:val="24"/>
          <w:szCs w:val="24"/>
        </w:rPr>
      </w:pPr>
    </w:p>
    <w:p w14:paraId="0C83033A" w14:textId="77777777" w:rsidR="00E4298E" w:rsidRPr="00DC2830" w:rsidRDefault="0059570A">
      <w:pPr>
        <w:spacing w:line="360" w:lineRule="auto"/>
        <w:rPr>
          <w:rFonts w:ascii="Sylfaen" w:eastAsia="Arial" w:hAnsi="Sylfaen" w:cs="Arial"/>
          <w:b/>
          <w:sz w:val="24"/>
          <w:szCs w:val="24"/>
        </w:rPr>
        <w:pPrChange w:id="360" w:author="Derenik Petrosyan" w:date="2024-04-16T14:15:00Z">
          <w:pPr/>
        </w:pPrChange>
      </w:pPr>
      <w:r w:rsidRPr="00DC2830">
        <w:rPr>
          <w:rFonts w:ascii="Sylfaen" w:hAnsi="Sylfaen"/>
          <w:sz w:val="24"/>
          <w:szCs w:val="24"/>
        </w:rPr>
        <w:br w:type="page"/>
      </w:r>
    </w:p>
    <w:bookmarkStart w:id="361" w:name="_Toc164631538"/>
    <w:p w14:paraId="191F76E7" w14:textId="77777777" w:rsidR="00E4298E" w:rsidRPr="00DC2830" w:rsidRDefault="00AB5FD8" w:rsidP="00BD7B5C">
      <w:pPr>
        <w:pStyle w:val="Heading1"/>
        <w:numPr>
          <w:ilvl w:val="0"/>
          <w:numId w:val="1"/>
        </w:numPr>
        <w:spacing w:line="360" w:lineRule="auto"/>
        <w:ind w:left="284" w:hanging="294"/>
        <w:rPr>
          <w:rFonts w:ascii="Sylfaen" w:eastAsia="Arial" w:hAnsi="Sylfaen" w:cs="Arial"/>
          <w:b/>
          <w:sz w:val="24"/>
          <w:szCs w:val="24"/>
        </w:rPr>
        <w:pPrChange w:id="362" w:author="Derenik Petrosyan" w:date="2024-04-21T22:39:00Z">
          <w:pPr>
            <w:pStyle w:val="Heading1"/>
            <w:numPr>
              <w:numId w:val="1"/>
            </w:numPr>
            <w:ind w:left="720" w:hanging="360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"/>
          <w:id w:val="1563301162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Ներածություն </w:t>
          </w:r>
        </w:sdtContent>
      </w:sdt>
      <w:bookmarkEnd w:id="361"/>
    </w:p>
    <w:p w14:paraId="6721438C" w14:textId="77777777" w:rsidR="00E4298E" w:rsidRPr="00DC2830" w:rsidRDefault="00E4298E">
      <w:pPr>
        <w:spacing w:line="360" w:lineRule="auto"/>
        <w:rPr>
          <w:rFonts w:ascii="Sylfaen" w:hAnsi="Sylfaen"/>
          <w:sz w:val="24"/>
          <w:szCs w:val="24"/>
        </w:rPr>
        <w:pPrChange w:id="363" w:author="Derenik Petrosyan" w:date="2024-04-16T14:15:00Z">
          <w:pPr/>
        </w:pPrChange>
      </w:pPr>
    </w:p>
    <w:p w14:paraId="02294494" w14:textId="4B8E999F" w:rsidR="00E4298E" w:rsidRDefault="00A86B5E" w:rsidP="00F26AD1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E03FA8">
        <w:rPr>
          <w:rFonts w:ascii="Sylfaen" w:eastAsia="Arial" w:hAnsi="Sylfaen" w:cs="Arial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AD801" wp14:editId="3EE123AA">
            <wp:simplePos x="0" y="0"/>
            <wp:positionH relativeFrom="column">
              <wp:posOffset>1193689</wp:posOffset>
            </wp:positionH>
            <wp:positionV relativeFrom="paragraph">
              <wp:posOffset>3841004</wp:posOffset>
            </wp:positionV>
            <wp:extent cx="3712845" cy="2438400"/>
            <wp:effectExtent l="0" t="0" r="1905" b="0"/>
            <wp:wrapTopAndBottom/>
            <wp:docPr id="13026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209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Sylfaen" w:hAnsi="Sylfaen"/>
            <w:sz w:val="24"/>
            <w:szCs w:val="24"/>
          </w:rPr>
          <w:tag w:val="goog_rdk_2"/>
          <w:id w:val="795418292"/>
        </w:sdtPr>
        <w:sdtEndPr/>
        <w:sdtContent>
          <w:r w:rsidR="003E5135" w:rsidRPr="00DF17AC">
            <w:rPr>
              <w:rFonts w:ascii="Sylfaen" w:hAnsi="Sylfaen"/>
              <w:sz w:val="24"/>
              <w:szCs w:val="24"/>
              <w:rPrChange w:id="364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Այս հետազոտությ</w:t>
          </w:r>
          <w:del w:id="365" w:author="Sargis Sargsyan" w:date="2024-04-10T18:53:00Z">
            <w:r w:rsidR="003E5135" w:rsidRPr="00DF17AC" w:rsidDel="00E57159">
              <w:rPr>
                <w:rFonts w:ascii="Sylfaen" w:hAnsi="Sylfaen"/>
                <w:sz w:val="24"/>
                <w:szCs w:val="24"/>
                <w:rPrChange w:id="366" w:author="Derenik Petrosyan" w:date="2024-04-14T22:44:00Z">
                  <w:rPr>
                    <w:rFonts w:ascii="Sylfaen" w:eastAsia="Tahoma" w:hAnsi="Sylfaen" w:cs="Tahoma"/>
                    <w:color w:val="111111"/>
                    <w:sz w:val="24"/>
                    <w:szCs w:val="24"/>
                    <w:highlight w:val="white"/>
                  </w:rPr>
                </w:rPrChange>
              </w:rPr>
              <w:delText>ն</w:delText>
            </w:r>
          </w:del>
          <w:r w:rsidR="003E5135" w:rsidRPr="00DF17AC">
            <w:rPr>
              <w:rFonts w:ascii="Sylfaen" w:hAnsi="Sylfaen"/>
              <w:sz w:val="24"/>
              <w:szCs w:val="24"/>
              <w:rPrChange w:id="367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ունը միտված է ներկայացնելու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3"/>
          <w:id w:val="10234432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ստեղծած հնարաորությունները Արդյունաբերական բանացանցերում(IIoT), ներկայացնելով  ինտեգրման հետ կապված պահանջները։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4"/>
          <w:id w:val="-18592555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ինտեգրումը </w:t>
          </w:r>
          <w:del w:id="368" w:author="Sargis Sargsyan" w:date="2024-04-10T18:53:00Z">
            <w:r w:rsidR="003E5135" w:rsidRPr="00DC2830" w:rsidDel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delText xml:space="preserve">Արդյունաբերական </w:delText>
            </w:r>
          </w:del>
          <w:ins w:id="369" w:author="Sargis Sargsyan" w:date="2024-04-10T18:53:00Z">
            <w:r w:rsidR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  <w:lang w:val="hy-AM"/>
              </w:rPr>
              <w:t>ա</w:t>
            </w:r>
            <w:r w:rsidR="00E57159" w:rsidRPr="00DC2830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t xml:space="preserve">րդյունաբերական </w:t>
            </w:r>
          </w:ins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 xml:space="preserve">բանացանցերում հնարավորություն է տալիս ստեղծել խելացի գործարաններ, որտեղ մեքենաները, սարքաորումները և սենսորները հաղորդակցվում են իրական ժամանակում։ Այս օպտիմիզացումը բարելավում է արտադրական գործընթացները, նվազեցնելով պարապուրդի ժամանակը և բարելավելով ընդհանուր գործառական արդյունավետությունը։ Այն մեծ ներուժ ունի հեղափոխելու արդյունաբերական գործընթացները, ավտոմատացումը և հաղորդակցությունը։ 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5"/>
          <w:id w:val="-749655335"/>
        </w:sdtPr>
        <w:sdtEndPr/>
        <w:sdtContent>
          <w:del w:id="370" w:author="Sargis Sargsyan" w:date="2024-04-10T18:57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5G </w:delText>
            </w:r>
          </w:del>
          <w:ins w:id="371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Հինգերորդ սերնդի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ցանցերը ներկայացնում են բջջային կապի տեխնոլոգիայի վերջին էվոլյուցիան՝ խոստանալով զգալի առաջընթացներ նախորդ սերունդ</w:t>
          </w:r>
          <w:ins w:id="372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ի՝ 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>4G LTE-</w:t>
            </w:r>
            <w:r w:rsidR="002D6339">
              <w:rPr>
                <w:rFonts w:ascii="Sylfaen" w:eastAsia="Tahoma" w:hAnsi="Sylfaen" w:cs="Tahoma"/>
                <w:sz w:val="24"/>
                <w:szCs w:val="24"/>
              </w:rPr>
              <w:t>ի</w:t>
            </w:r>
            <w:r w:rsidR="002D6339" w:rsidRPr="00DC2830" w:rsidDel="002D633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373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ների </w:delText>
            </w:r>
          </w:del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համեմատ</w:t>
          </w:r>
          <w:del w:id="374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, ինչպիսին է 4G LTE-ը</w:delText>
            </w:r>
          </w:del>
          <w:r>
            <w:rPr>
              <w:rFonts w:ascii="Sylfaen" w:eastAsia="Tahoma" w:hAnsi="Sylfaen" w:cs="Tahoma"/>
              <w:sz w:val="24"/>
              <w:szCs w:val="24"/>
            </w:rPr>
            <w:t xml:space="preserve">: </w:t>
          </w:r>
          <w:del w:id="375" w:author="Sargis Sargsyan" w:date="2024-04-10T18:58:00Z">
            <w:r w:rsidDel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delText>Որը</w:delText>
            </w:r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376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Այն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խոստանում է զգալի բարելավումներ</w:t>
          </w:r>
          <w:ins w:id="377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>՝</w:t>
            </w:r>
          </w:ins>
          <w:del w:id="378" w:author="Sargis Sargsyan" w:date="2024-04-10T18:59:00Z">
            <w:r w:rsidR="008D6B65" w:rsidRPr="008D6B65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իրականացնել</w:delText>
            </w:r>
          </w:del>
          <w:r w:rsidR="008D6B65" w:rsidRPr="008D6B65">
            <w:rPr>
              <w:rFonts w:ascii="Sylfaen" w:eastAsia="Tahoma" w:hAnsi="Sylfaen" w:cs="Tahoma"/>
              <w:sz w:val="24"/>
              <w:szCs w:val="24"/>
            </w:rPr>
            <w:t xml:space="preserve"> ցանցի </w:t>
          </w:r>
          <w:ins w:id="379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թողունակության,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արագության, հզորության և հուսալիության մեջ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6642200"/>
              <w:citation/>
            </w:sdtPr>
            <w:sdtEndPr/>
            <w:sdtContent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C65A52" w:rsidRPr="00E57159">
                <w:rPr>
                  <w:rFonts w:ascii="Sylfaen" w:eastAsia="Tahoma" w:hAnsi="Sylfaen" w:cs="Tahoma"/>
                  <w:sz w:val="24"/>
                  <w:szCs w:val="24"/>
                  <w:rPrChange w:id="380" w:author="Sargis Sargsyan" w:date="2024-04-10T18:49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Hem24 \l 1033 </w:instrTex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E57159">
                <w:rPr>
                  <w:rFonts w:ascii="Sylfaen" w:eastAsia="Tahoma" w:hAnsi="Sylfaen" w:cs="Tahoma"/>
                  <w:noProof/>
                  <w:sz w:val="24"/>
                  <w:szCs w:val="24"/>
                  <w:rPrChange w:id="381" w:author="Sargis Sargsyan" w:date="2024-04-10T18:49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 xml:space="preserve"> [1]</w: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(Նկար 1)։</w:t>
          </w:r>
        </w:sdtContent>
      </w:sdt>
    </w:p>
    <w:p w14:paraId="043898C4" w14:textId="19276B1F" w:rsidR="00E4298E" w:rsidRPr="00E03FA8" w:rsidRDefault="00AB5FD8">
      <w:pPr>
        <w:spacing w:line="360" w:lineRule="auto"/>
        <w:ind w:firstLine="720"/>
        <w:jc w:val="center"/>
        <w:rPr>
          <w:rFonts w:ascii="Sylfaen" w:eastAsia="Arial" w:hAnsi="Sylfaen" w:cs="Arial"/>
          <w:sz w:val="20"/>
          <w:szCs w:val="20"/>
        </w:rPr>
      </w:pPr>
      <w:sdt>
        <w:sdtPr>
          <w:rPr>
            <w:rFonts w:ascii="Sylfaen" w:hAnsi="Sylfaen"/>
            <w:sz w:val="20"/>
            <w:szCs w:val="20"/>
          </w:rPr>
          <w:tag w:val="goog_rdk_6"/>
          <w:id w:val="181249040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>Նկար1</w:t>
          </w:r>
        </w:sdtContent>
      </w:sdt>
      <w:r w:rsidR="0059570A" w:rsidRPr="00E03FA8">
        <w:rPr>
          <w:rFonts w:ascii="Times New Roman" w:eastAsia="Cambria Math" w:hAnsi="Times New Roman" w:cs="Times New Roman"/>
          <w:sz w:val="20"/>
          <w:szCs w:val="20"/>
        </w:rPr>
        <w:t>․</w:t>
      </w:r>
      <w:sdt>
        <w:sdtPr>
          <w:rPr>
            <w:rFonts w:ascii="Sylfaen" w:hAnsi="Sylfaen"/>
            <w:sz w:val="20"/>
            <w:szCs w:val="20"/>
          </w:rPr>
          <w:tag w:val="goog_rdk_7"/>
          <w:id w:val="1650476238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 xml:space="preserve"> 5G ցանցի առանձնահատկությունները</w:t>
          </w:r>
        </w:sdtContent>
      </w:sdt>
    </w:p>
    <w:p w14:paraId="0A49571F" w14:textId="77FDFD36" w:rsidR="00E4298E" w:rsidRPr="00DC2830" w:rsidRDefault="00AB5FD8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"/>
          <w:id w:val="-430815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5G-ն առաջարկում է տվյալների էապես ավելի բարձր արագություն, իսկ առավելագույն արագությունը հասնում է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2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0 </w:t>
          </w:r>
          <w:del w:id="382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</w:delText>
            </w:r>
          </w:del>
          <w:ins w:id="383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Գ</w:t>
            </w:r>
          </w:ins>
          <w:del w:id="384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385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գաբ</w:delText>
            </w:r>
          </w:del>
          <w:ins w:id="386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բ</w:t>
            </w:r>
          </w:ins>
          <w:del w:id="387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388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/վ</w:t>
          </w:r>
          <w:del w:id="389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րկ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Սա թույլ է տալիս շատ մեծ արագություններով ներբեռնումներ, բարձր հստակությամբ բովանդակության անխափան հոսք և տվյալների արագ փոխանցում: 5G ցանցերն ապահովում են շատ ցածր </w:t>
          </w:r>
          <w:del w:id="390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>ուշացում</w:delText>
            </w:r>
          </w:del>
          <w:ins w:id="391" w:author="Sargis Sargsyan" w:date="2024-04-10T19:00:00Z">
            <w:r w:rsidR="00605B84">
              <w:rPr>
                <w:rFonts w:ascii="Sylfaen" w:eastAsia="Tahoma" w:hAnsi="Sylfaen" w:cs="Tahoma"/>
                <w:sz w:val="24"/>
                <w:szCs w:val="24"/>
              </w:rPr>
              <w:t>հապաղում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՝ հասցնելով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1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del w:id="392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միլիվայրկյան </w:delText>
            </w:r>
          </w:del>
          <w:ins w:id="393" w:author="Sargis Sargsyan" w:date="2024-04-10T19:00:00Z"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>մ</w:t>
            </w:r>
            <w:r w:rsidR="00605B84">
              <w:rPr>
                <w:rFonts w:ascii="Sylfaen" w:eastAsia="Tahoma" w:hAnsi="Sylfaen" w:cs="Tahoma"/>
                <w:sz w:val="24"/>
                <w:szCs w:val="24"/>
              </w:rPr>
              <w:t>վ</w:t>
            </w:r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(</w:t>
          </w:r>
          <w:del w:id="394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ms</w:t>
          </w:r>
          <w:del w:id="395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): Այս գրեթե ակնթարթային արձագանքումը կարևոր է իրական ժամանակում այնպիսի ծրագրերի համար, ինչպիսիք են ինքնավար մեքենաները, հեռավար վիրաբուժությունը և արդյունաբերական ավտոմատացումը: 5G-ի միջոցով ցանցերը կարող են միաժամանակ </w:t>
          </w:r>
          <w:del w:id="396" w:author="Sargis Sargsyan" w:date="2024-04-10T19:02:00Z">
            <w:r w:rsidR="0059570A" w:rsidRPr="00DC2830" w:rsidDel="009B0ECF">
              <w:rPr>
                <w:rFonts w:ascii="Sylfaen" w:eastAsia="Tahoma" w:hAnsi="Sylfaen" w:cs="Tahoma"/>
                <w:sz w:val="24"/>
                <w:szCs w:val="24"/>
              </w:rPr>
              <w:delText xml:space="preserve">աջակցել </w:delText>
            </w:r>
          </w:del>
          <w:ins w:id="397" w:author="Sargis Sargsyan" w:date="2024-04-10T19:02:00Z">
            <w:r w:rsidR="009B0ECF">
              <w:rPr>
                <w:rFonts w:ascii="Sylfaen" w:eastAsia="Tahoma" w:hAnsi="Sylfaen" w:cs="Tahoma"/>
                <w:sz w:val="24"/>
                <w:szCs w:val="24"/>
              </w:rPr>
              <w:t>սպասարկել</w:t>
            </w:r>
            <w:r w:rsidR="009B0ECF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միացված սարքերի հսկայական քանակի` շնորհիվ այնպիսի գործառույթների, ինչպիսին է զանգվածային մեքենայական տիպի հաղորդակցությունը ( mMTC ): Այս ավելացված հզորությունը հնարավորություն է տալիս անխափան կապ ունենալ IoT սարքերի և հավելվածների լայն շրջանակի համար: 5G ցանցերն առաջարկում են բարձր հուսալիություն և ճկունություն՝ ապահովելով </w:t>
          </w:r>
          <w:del w:id="398" w:author="Sargis Sargsyan" w:date="2024-04-10T19:08:00Z">
            <w:r w:rsidR="0059570A" w:rsidRPr="00DC2830" w:rsidDel="00672CA2">
              <w:rPr>
                <w:rFonts w:ascii="Sylfaen" w:eastAsia="Tahoma" w:hAnsi="Sylfaen" w:cs="Tahoma"/>
                <w:sz w:val="24"/>
                <w:szCs w:val="24"/>
              </w:rPr>
              <w:delText xml:space="preserve">հետևողական </w:delText>
            </w:r>
          </w:del>
          <w:ins w:id="399" w:author="Sargis Sargsyan" w:date="2024-04-10T19:08:00Z">
            <w:r w:rsidR="00672CA2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հուսալի</w:t>
            </w:r>
            <w:r w:rsidR="00672CA2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կապ և արդյունավետություն նույնիսկ դժվարին միջավայրում</w:t>
          </w:r>
          <w:ins w:id="400" w:author="Sargis Sargsyan" w:date="2024-04-10T19:10:00Z">
            <w:r w:rsidR="00C45B09">
              <w:rPr>
                <w:rFonts w:ascii="Sylfaen" w:eastAsia="Tahoma" w:hAnsi="Sylfaen" w:cs="Tahoma"/>
                <w:sz w:val="24"/>
                <w:szCs w:val="24"/>
              </w:rPr>
              <w:t xml:space="preserve">, </w:t>
            </w:r>
          </w:ins>
          <w:del w:id="401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  <w:ins w:id="402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03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սկ արդեն </w:t>
          </w:r>
          <w:ins w:id="404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05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րեր</w:t>
          </w:r>
          <w:ins w:id="406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07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ins w:id="408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բանացացնց</w:t>
            </w:r>
          </w:ins>
          <w:ins w:id="409" w:author="Sargis Sargsyan" w:date="2024-04-10T19:12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ը</w:t>
            </w:r>
          </w:ins>
          <w:del w:id="410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ինտերնետը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( IIoT ) վերաբերում է</w:t>
          </w:r>
          <w:ins w:id="411" w:author="Derenik Petrosyan" w:date="2024-04-14T21:54:00Z"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412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413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արդյունաբերական գործընթացներին և գործառնություններին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414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</w:ins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IoT տեխնոլոգիաների ինտեգրմանը</w:t>
          </w:r>
          <w:del w:id="415" w:author="Derenik Petrosyan" w:date="2024-04-14T21:54:00Z">
            <w:r w:rsidR="0059570A" w:rsidRPr="006E64E5" w:rsidDel="000233F1">
              <w:rPr>
                <w:rFonts w:ascii="Sylfaen" w:eastAsia="Tahoma" w:hAnsi="Sylfaen" w:cs="Tahoma"/>
                <w:sz w:val="24"/>
                <w:szCs w:val="24"/>
              </w:rPr>
              <w:delText xml:space="preserve"> արդյունաբերական գործընթացներին և գործառնություններին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r w:rsidR="0059570A" w:rsidRPr="00D21AFD">
            <w:rPr>
              <w:rFonts w:ascii="Sylfaen" w:eastAsia="Tahoma" w:hAnsi="Sylfaen" w:cs="Tahoma"/>
              <w:sz w:val="24"/>
              <w:szCs w:val="24"/>
            </w:rPr>
            <w:t>պարամետրերում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IIoT-ն ընդգրկում է միացված սարքերի, սենսորների, մղիչների և կառավարման համակարգերի լայն շրջանակ, որոնք հավաքում են տվյալներ, վերահսկում են ակտիվները և հնարավորություն են տալիս ավտոմատացում և օպտիմալացում: </w:t>
          </w:r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416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IIoT- ի հիմնական առավելություններ</w:t>
          </w:r>
          <w:ins w:id="417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ից</w:t>
            </w:r>
          </w:ins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418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 xml:space="preserve"> է </w:t>
          </w:r>
          <w:ins w:id="419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420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>իրական ժամանակ</w:t>
            </w:r>
          </w:ins>
          <w:ins w:id="421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ում</w:t>
            </w:r>
          </w:ins>
          <w:ins w:id="422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423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 xml:space="preserve"> արտադրության տվյալներ</w:t>
            </w:r>
          </w:ins>
          <w:ins w:id="424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 հավաքագրումը</w:t>
            </w:r>
          </w:ins>
          <w:ins w:id="425" w:author="Derenik Petrosyan" w:date="2024-04-14T22:01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426" w:author="Derenik Petrosyan" w:date="2024-04-14T22:01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, </w:t>
            </w:r>
          </w:ins>
          <w:ins w:id="427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ստացված տվյալների պահպանումը</w:t>
            </w:r>
            <w:r w:rsidR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t xml:space="preserve">, </w:t>
            </w:r>
          </w:ins>
          <w:ins w:id="428" w:author="Derenik Petrosyan" w:date="2024-04-14T22:01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որակի կառավարումը</w:t>
            </w:r>
          </w:ins>
          <w:ins w:id="429" w:author="Derenik Petrosyan" w:date="2024-04-14T22:02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430" w:author="Derenik Petrosyan" w:date="2024-04-14T22:02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>,</w:t>
            </w:r>
          </w:ins>
          <w:ins w:id="431" w:author="Derenik Petrosyan" w:date="2024-04-14T22:05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432" w:author="Derenik Petrosyan" w:date="2024-04-14T22:05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 </w:t>
            </w:r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</w:rPr>
              <w:t>արտադրական գ</w:t>
            </w:r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ծերի </w:t>
            </w:r>
            <w:r w:rsidR="009C62F6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օպտիմիզացումը</w:t>
            </w:r>
          </w:ins>
          <w:ins w:id="433" w:author="Derenik Petrosyan" w:date="2024-04-14T22:02:00Z">
            <w:r w:rsidR="006E64E5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434" w:author="Derenik Petrosyan" w:date="2024-04-14T22:06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</w:t>
            </w:r>
          </w:ins>
          <w:del w:id="435" w:author="Derenik Petrosyan" w:date="2024-04-14T21:59:00Z">
            <w:r w:rsidR="009E23B2" w:rsidRPr="009C62F6" w:rsidDel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delText>ավտոմատացում, գործողությունների հեռակա մոնիտորինգ և ընտրություն կատարելը տվյալների հիման վրա</w:delText>
            </w:r>
          </w:del>
          <w:r w:rsidR="009E23B2" w:rsidRPr="009C62F6">
            <w:rPr>
              <w:rStyle w:val="normaltextrun"/>
              <w:rFonts w:ascii="Sylfaen" w:hAnsi="Sylfaen"/>
              <w:color w:val="000000"/>
              <w:shd w:val="clear" w:color="auto" w:fill="FFFFFF"/>
              <w:lang w:val="hy-AM"/>
            </w:rPr>
            <w:t xml:space="preserve">, </w:t>
          </w:r>
          <w:r w:rsidR="009E23B2" w:rsidRPr="009C62F6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436" w:author="Derenik Petrosyan" w:date="2024-04-14T22:06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հետևաբար՝ բարելավելով գործառնական արդյունավետությունը</w:t>
          </w:r>
          <w:r w:rsidR="009E23B2" w:rsidRPr="009C62F6">
            <w:rPr>
              <w:rStyle w:val="contentcontrolboundarysink"/>
              <w:rFonts w:ascii="Times New Roman" w:hAnsi="Times New Roman" w:cs="Times New Roman"/>
              <w:color w:val="000000"/>
              <w:sz w:val="24"/>
              <w:szCs w:val="24"/>
              <w:highlight w:val="yellow"/>
              <w:shd w:val="clear" w:color="auto" w:fill="FFFFFF"/>
              <w:lang w:val="hy-AM"/>
              <w:rPrChange w:id="437" w:author="Derenik Petrosyan" w:date="2024-04-14T22:06:00Z">
                <w:rPr>
                  <w:rStyle w:val="contentcontrolboundarysink"/>
                  <w:color w:val="000000"/>
                  <w:shd w:val="clear" w:color="auto" w:fill="FFFFFF"/>
                  <w:lang w:val="hy-AM"/>
                </w:rPr>
              </w:rPrChange>
            </w:rPr>
            <w:t>​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6112607"/>
              <w:citation/>
            </w:sdtPr>
            <w:sdtEndPr/>
            <w:sdtContent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438" w:author="Derenik Petrosyan" w:date="2024-04-14T22:07:00Z">
                    <w:rPr/>
                  </w:rPrChange>
                </w:rPr>
                <w:fldChar w:fldCharType="begin"/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439" w:author="Derenik Petrosyan" w:date="2024-04-14T22:07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Moh21 \l 1033 </w:instrTex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9C62F6">
                <w:rPr>
                  <w:rFonts w:ascii="Sylfaen" w:eastAsia="Tahoma" w:hAnsi="Sylfaen" w:cs="Tahoma"/>
                  <w:noProof/>
                  <w:sz w:val="24"/>
                  <w:szCs w:val="24"/>
                  <w:rPrChange w:id="440" w:author="Derenik Petrosyan" w:date="2024-04-14T22:07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>[2]</w: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59570A" w:rsidRPr="009C62F6">
            <w:rPr>
              <w:rFonts w:ascii="Sylfaen" w:eastAsia="Tahoma" w:hAnsi="Sylfaen" w:cs="Tahoma"/>
              <w:sz w:val="24"/>
              <w:szCs w:val="24"/>
            </w:rPr>
            <w:t>(Ն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կար 2)։ </w:t>
          </w:r>
        </w:sdtContent>
      </w:sdt>
    </w:p>
    <w:p w14:paraId="286F6BA8" w14:textId="200F1CE9" w:rsidR="00E4298E" w:rsidRPr="00DC2830" w:rsidRDefault="00981B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hAnsi="Sylfaen"/>
          <w:noProof/>
          <w:sz w:val="24"/>
          <w:szCs w:val="24"/>
        </w:rPr>
        <w:drawing>
          <wp:anchor distT="114300" distB="114300" distL="114300" distR="114300" simplePos="0" relativeHeight="251655168" behindDoc="0" locked="0" layoutInCell="1" hidden="0" allowOverlap="1" wp14:anchorId="02C5EB6D" wp14:editId="3814983B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303520" cy="3200400"/>
            <wp:effectExtent l="0" t="0" r="0" b="3810"/>
            <wp:wrapSquare wrapText="bothSides" distT="114300" distB="114300" distL="114300" distR="114300"/>
            <wp:docPr id="5995751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D1DD" w14:textId="2FB8F279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05CF036" w14:textId="6BDCBDA6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8783B28" w14:textId="03B01CEF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7824AF7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5C82D2F9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21E4945E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A7D01C0" w14:textId="77777777" w:rsidR="00E4298E" w:rsidRPr="00DC2830" w:rsidRDefault="00AB5FD8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"/>
          <w:id w:val="10562087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Նկար2</w:t>
          </w:r>
        </w:sdtContent>
      </w:sdt>
      <w:r w:rsidR="0059570A" w:rsidRPr="00DC2830">
        <w:rPr>
          <w:rFonts w:ascii="Times New Roman" w:eastAsia="Cambria Math" w:hAnsi="Times New Roman" w:cs="Times New Roman"/>
          <w:sz w:val="24"/>
          <w:szCs w:val="24"/>
        </w:rPr>
        <w:t>․</w:t>
      </w:r>
      <w:sdt>
        <w:sdtPr>
          <w:rPr>
            <w:rFonts w:ascii="Sylfaen" w:hAnsi="Sylfaen"/>
            <w:sz w:val="24"/>
            <w:szCs w:val="24"/>
          </w:rPr>
          <w:tag w:val="goog_rdk_10"/>
          <w:id w:val="1258154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Իրերի արդյունաբերական ինտերնետի առավելությունները</w:t>
          </w:r>
        </w:sdtContent>
      </w:sdt>
    </w:p>
    <w:p w14:paraId="68B8F7DE" w14:textId="16463BE5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"/>
          <w:id w:val="-33591839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Սենսորները և միացված սարքերը հավաքում են իրական ժամանակի տվյալներ այնպիսի պարամետրերի վերաբերյալ, ինչպիսիք են ջերմաստիճանը, ճնշումը, </w:t>
          </w:r>
          <w:del w:id="441" w:author="Derenik Petrosyan" w:date="2024-04-14T22:23:00Z">
            <w:r w:rsidR="0059570A" w:rsidRPr="00984C8F" w:rsidDel="00D21AFD">
              <w:rPr>
                <w:rFonts w:ascii="Sylfaen" w:eastAsia="Tahoma" w:hAnsi="Sylfaen" w:cs="Tahoma"/>
                <w:sz w:val="24"/>
                <w:szCs w:val="24"/>
                <w:highlight w:val="yellow"/>
                <w:rPrChange w:id="442" w:author="Sargis Sargsyan" w:date="2024-04-10T19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թրթռումը</w:delText>
            </w:r>
            <w:r w:rsidR="0059570A" w:rsidRPr="00DC2830" w:rsidDel="00D21AFD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443" w:author="Derenik Petrosyan" w:date="2024-04-14T22:23:00Z">
            <w:r w:rsidR="00D21AF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տատանումը</w:t>
            </w:r>
            <w:r w:rsidR="00D21AFD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և կատարողականի ցուցանիշները արդյունաբերական սարքավորումներից և </w:t>
          </w:r>
          <w:commentRangeStart w:id="444"/>
          <w:r w:rsidR="0059570A" w:rsidRPr="00984C8F">
            <w:rPr>
              <w:rFonts w:ascii="Sylfaen" w:eastAsia="Tahoma" w:hAnsi="Sylfaen" w:cs="Tahoma"/>
              <w:sz w:val="24"/>
              <w:szCs w:val="24"/>
              <w:highlight w:val="yellow"/>
              <w:rPrChange w:id="445" w:author="Sargis Sargsyan" w:date="2024-04-10T19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ակտիվներից</w:t>
          </w:r>
          <w:commentRangeEnd w:id="444"/>
          <w:r w:rsidR="00DF17AC">
            <w:rPr>
              <w:rStyle w:val="CommentReference"/>
            </w:rPr>
            <w:commentReference w:id="444"/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IIoT-ը հնարավորություն է տալիս ավտոմատացնել արդյունաբերական գործընթացները՝ թույլ տալով հեռակառավարման մոնիտորինգ, կառավարում և օպտիմիզացում </w:t>
          </w:r>
          <w:r w:rsidR="0059570A" w:rsidRPr="00F26AD1">
            <w:rPr>
              <w:rFonts w:ascii="Sylfaen" w:eastAsia="Tahoma" w:hAnsi="Sylfaen" w:cs="Tahoma"/>
              <w:sz w:val="24"/>
              <w:szCs w:val="24"/>
            </w:rPr>
            <w:t>գործառ</w:t>
          </w:r>
          <w:ins w:id="446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lang w:val="hy-AM"/>
                <w:rPrChange w:id="447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hy-AM"/>
                  </w:rPr>
                </w:rPrChange>
              </w:rPr>
              <w:t>ո</w:t>
            </w:r>
          </w:ins>
          <w:del w:id="448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նո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ւ</w:t>
          </w:r>
          <w:del w:id="449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յ</w:t>
          </w:r>
          <w:ins w:id="450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rPrChange w:id="451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թ</w:t>
            </w:r>
          </w:ins>
          <w:del w:id="452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ուն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ների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համար: IIoT սարքերից հավաքագրված տվյալները կարող են վերլուծվել՝ գործնական պատկերացումներ ստանալու, որոշումների կայացման վերաբերյալ տեղեկացված լինելու և արդյունավետության, արտադրողականության և որակի բարելավման համար: 5G ցանցերի ինտեգրումը IIoT-ին էական նշանակություն և պոտենցիալ ազդեցություն ունի արդյունաբերական գործընթացների և գործառնությունների համար.</w:t>
          </w:r>
        </w:sdtContent>
      </w:sdt>
    </w:p>
    <w:p w14:paraId="1B09E6AD" w14:textId="09BA2580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"/>
          <w:id w:val="99746309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Անխափան միացում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3"/>
          <w:id w:val="-87631049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5G-ի տվյալների փոխանցման բարձր արագությունը, ցածր հ</w:t>
          </w:r>
          <w:ins w:id="453" w:author="Sargis Sargsyan" w:date="2024-04-10T19:19:00Z">
            <w:r w:rsidR="00771F30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ապաղումը</w:t>
            </w:r>
          </w:ins>
          <w:del w:id="454" w:author="Sargis Sargsyan" w:date="2024-04-10T19:19:00Z">
            <w:r w:rsidR="0059570A" w:rsidRPr="00DC2830" w:rsidDel="00771F30">
              <w:rPr>
                <w:rFonts w:ascii="Sylfaen" w:eastAsia="Tahoma" w:hAnsi="Sylfaen" w:cs="Tahoma"/>
                <w:sz w:val="24"/>
                <w:szCs w:val="24"/>
              </w:rPr>
              <w:delText>ետաձգումը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և մեծացված հզորությունը թույլ են տալիս անխափան կապ և հաղորդակցություն սարքերի, սենսորների և կառավարման համակարգերի միջև արդյունաբերական միջավայրերում:</w:t>
          </w:r>
        </w:sdtContent>
      </w:sdt>
    </w:p>
    <w:p w14:paraId="65E34B52" w14:textId="6292EF1B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"/>
          <w:id w:val="-180153121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Իրական ժամանակում </w:t>
          </w:r>
          <w:del w:id="455" w:author="Sargis Sargsyan" w:date="2024-04-10T19:21:00Z">
            <w:r w:rsidR="0059570A" w:rsidRPr="00DC2830" w:rsidDel="00914079">
              <w:rPr>
                <w:rFonts w:ascii="Sylfaen" w:eastAsia="Tahoma" w:hAnsi="Sylfaen" w:cs="Tahoma"/>
                <w:b/>
                <w:sz w:val="24"/>
                <w:szCs w:val="24"/>
              </w:rPr>
              <w:delText>արձագանքողություն</w:delText>
            </w:r>
          </w:del>
          <w:ins w:id="456" w:author="Sargis Sargsyan" w:date="2024-04-10T19:21:00Z">
            <w:r w:rsidR="00914079">
              <w:rPr>
                <w:rFonts w:ascii="Sylfaen" w:eastAsia="Tahoma" w:hAnsi="Sylfaen" w:cs="Tahoma"/>
                <w:b/>
                <w:sz w:val="24"/>
                <w:szCs w:val="24"/>
              </w:rPr>
              <w:t>մոնիթորինգ</w:t>
            </w:r>
          </w:ins>
        </w:sdtContent>
      </w:sdt>
      <w:sdt>
        <w:sdtPr>
          <w:rPr>
            <w:rFonts w:ascii="Sylfaen" w:hAnsi="Sylfaen"/>
            <w:sz w:val="24"/>
            <w:szCs w:val="24"/>
          </w:rPr>
          <w:tag w:val="goog_rdk_15"/>
          <w:id w:val="-20937669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. 5G ցանցերի ծայրահեղ ցածր </w:t>
          </w:r>
          <w:del w:id="457" w:author="Sargis Sargsyan" w:date="2024-04-10T19:21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 xml:space="preserve">ուշացումը </w:delText>
            </w:r>
          </w:del>
          <w:ins w:id="458" w:author="Sargis Sargsyan" w:date="2024-04-10T19:21:00Z">
            <w:r w:rsidR="00345BBA">
              <w:rPr>
                <w:rFonts w:ascii="Sylfaen" w:eastAsia="Tahoma" w:hAnsi="Sylfaen" w:cs="Tahoma"/>
                <w:sz w:val="24"/>
                <w:szCs w:val="24"/>
              </w:rPr>
              <w:t>հապաղումը</w:t>
            </w:r>
            <w:r w:rsidR="00345BBA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թույլ է տալիս</w:t>
          </w:r>
          <w:ins w:id="459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 xml:space="preserve"> իրականացնել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իրական ժամանակի մոնիտորինգ, վերահսկում և որոշումներ կայացնել՝ բարձրացնելով գործառնական արդյունավետությունն ու արձագանք</w:t>
          </w:r>
          <w:ins w:id="460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>ման արագությունը</w:t>
            </w:r>
          </w:ins>
          <w:del w:id="461" w:author="Sargis Sargsyan" w:date="2024-04-10T19:23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>ողությունը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գործընթացներում:</w:t>
          </w:r>
        </w:sdtContent>
      </w:sdt>
    </w:p>
    <w:sdt>
      <w:sdtPr>
        <w:rPr>
          <w:rFonts w:ascii="Sylfaen" w:hAnsi="Sylfaen"/>
          <w:sz w:val="24"/>
          <w:szCs w:val="24"/>
        </w:rPr>
        <w:tag w:val="goog_rdk_16"/>
        <w:id w:val="2110309887"/>
      </w:sdtPr>
      <w:sdtEndPr/>
      <w:sdtContent>
        <w:p w14:paraId="5BCD65C6" w14:textId="7DE9A880" w:rsidR="00E4298E" w:rsidRDefault="0059570A">
          <w:pPr>
            <w:spacing w:line="360" w:lineRule="auto"/>
            <w:jc w:val="both"/>
            <w:rPr>
              <w:ins w:id="462" w:author="Derenik Petrosyan" w:date="2024-04-15T12:15:00Z"/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IIoT-ի կոնվերգենցիան հնարավորություն է տալիս փոխակերպվող ծրագրերի, ինչպիսիք են կանխատեսելի սպասարկումը, ինքնավար գործառնությունները և հեռավոր մոնիտորինգը, ինչը հանգեցնում է արդյունավետության բարելավմանը, ծախսերի կրճատմանը և արդյունաբերական միջավայրում ուժեղացված մրցունակությանը:</w:t>
          </w:r>
          <w:del w:id="463" w:author="Derenik Petrosyan" w:date="2024-04-15T12:15:00Z">
            <w:r w:rsidRPr="00DC2830" w:rsidDel="00365502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</w:p>
        <w:p w14:paraId="7C01D965" w14:textId="77777777" w:rsidR="00365502" w:rsidRDefault="00365502">
          <w:pPr>
            <w:spacing w:line="360" w:lineRule="auto"/>
            <w:jc w:val="both"/>
            <w:rPr>
              <w:ins w:id="464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8370DF9" w14:textId="77777777" w:rsidR="00365502" w:rsidRDefault="00365502">
          <w:pPr>
            <w:spacing w:line="360" w:lineRule="auto"/>
            <w:jc w:val="both"/>
            <w:rPr>
              <w:ins w:id="465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98272FF" w14:textId="77777777" w:rsidR="00365502" w:rsidRPr="00461AD7" w:rsidRDefault="00AB5FD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rPrChange w:id="466" w:author="Derenik Petrosyan" w:date="2024-04-14T23:01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</w:pPr>
        </w:p>
      </w:sdtContent>
    </w:sdt>
    <w:p w14:paraId="71C646BA" w14:textId="62D3A491" w:rsidR="00E4298E" w:rsidRPr="00E44C92" w:rsidRDefault="00AB5FD8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467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17"/>
          <w:id w:val="580175356"/>
        </w:sdtPr>
        <w:sdtEndPr/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468" w:author="Sargis Sargsyan" w:date="2024-04-10T19:2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</w:t>
          </w:r>
          <w:ins w:id="469" w:author="Derenik Petrosyan" w:date="2024-04-14T23:02:00Z">
            <w:r w:rsidR="00461AD7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 xml:space="preserve"> </w:t>
            </w:r>
          </w:ins>
          <w:customXmlInsRangeStart w:id="470" w:author="Derenik Petrosyan" w:date="2024-04-14T23:02:00Z"/>
          <w:sdt>
            <w:sdtPr>
              <w:rPr>
                <w:rFonts w:ascii="Sylfaen" w:hAnsi="Sylfaen"/>
                <w:b/>
                <w:bCs/>
                <w:sz w:val="24"/>
                <w:szCs w:val="24"/>
              </w:rPr>
              <w:tag w:val="goog_rdk_18"/>
              <w:id w:val="-999415916"/>
            </w:sdtPr>
            <w:sdtEndPr/>
            <w:sdtContent>
              <w:customXmlInsRangeEnd w:id="470"/>
              <w:ins w:id="471" w:author="Derenik Petrosyan" w:date="2024-04-14T23:02:00Z">
                <w:r w:rsidR="00461AD7" w:rsidRPr="002D46A7">
                  <w:rPr>
                    <w:rFonts w:ascii="Sylfaen" w:eastAsia="Tahoma" w:hAnsi="Sylfaen" w:cs="Tahoma"/>
                    <w:b/>
                    <w:bCs/>
                    <w:sz w:val="24"/>
                    <w:szCs w:val="24"/>
                  </w:rPr>
                  <w:t>նպատակները ներառում են.</w:t>
                </w:r>
              </w:ins>
              <w:customXmlInsRangeStart w:id="472" w:author="Derenik Petrosyan" w:date="2024-04-14T23:02:00Z"/>
            </w:sdtContent>
          </w:sdt>
          <w:customXmlInsRangeEnd w:id="472"/>
        </w:sdtContent>
      </w:sdt>
      <w:r w:rsidR="0059570A" w:rsidRPr="00E44C92">
        <w:rPr>
          <w:rFonts w:ascii="Sylfaen" w:eastAsia="Arial" w:hAnsi="Sylfaen" w:cs="Arial"/>
          <w:b/>
          <w:bCs/>
          <w:sz w:val="24"/>
          <w:szCs w:val="24"/>
          <w:rPrChange w:id="473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  <w:t xml:space="preserve"> </w:t>
      </w:r>
      <w:customXmlDelRangeStart w:id="474" w:author="Derenik Petrosyan" w:date="2024-04-14T23:02:00Z"/>
      <w:sdt>
        <w:sdtPr>
          <w:rPr>
            <w:rFonts w:ascii="Sylfaen" w:hAnsi="Sylfaen"/>
            <w:b/>
            <w:bCs/>
            <w:sz w:val="24"/>
            <w:szCs w:val="24"/>
          </w:rPr>
          <w:tag w:val="goog_rdk_18"/>
          <w:id w:val="-1004363768"/>
        </w:sdtPr>
        <w:sdtEndPr/>
        <w:sdtContent>
          <w:customXmlDelRangeEnd w:id="474"/>
          <w:del w:id="475" w:author="Derenik Petrosyan" w:date="2024-04-14T23:02:00Z">
            <w:r w:rsidR="0059570A" w:rsidRPr="00E44C92" w:rsidDel="00461AD7">
              <w:rPr>
                <w:rFonts w:ascii="Sylfaen" w:eastAsia="Tahoma" w:hAnsi="Sylfaen" w:cs="Tahoma"/>
                <w:b/>
                <w:bCs/>
                <w:sz w:val="24"/>
                <w:szCs w:val="24"/>
                <w:rPrChange w:id="476" w:author="Sargis Sargsyan" w:date="2024-04-10T19:2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նպատակները ներառում են.</w:delText>
            </w:r>
          </w:del>
          <w:customXmlDelRangeStart w:id="477" w:author="Derenik Petrosyan" w:date="2024-04-14T23:02:00Z"/>
        </w:sdtContent>
      </w:sdt>
      <w:customXmlDelRangeEnd w:id="477"/>
    </w:p>
    <w:p w14:paraId="5E9439B1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9"/>
          <w:id w:val="-125766844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հետ 5G ցանցերի ինտեգրման տեխնիկական ասպեկտների ուսումնասիրություն , ներառյալ հիմնական գործառույթները, մարտահրավերները և հնարավորությունները:</w:t>
          </w:r>
        </w:sdtContent>
      </w:sdt>
    </w:p>
    <w:p w14:paraId="77761955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0"/>
          <w:id w:val="11465598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ազդեցությունը արդյունաբերական գործընթացների և գործառնությունների վրա՝ կենտրոնանալով արդյունավետության, արտադրողականության և նորարարության վրա:</w:t>
          </w:r>
        </w:sdtContent>
      </w:sdt>
    </w:p>
    <w:p w14:paraId="08B6D083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1"/>
          <w:id w:val="146639177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Ուսումնասիրելով իրական աշխարհի դեպքերի ուսումնասիրությունները և 5G-ով միացված IIoT-ի կիրառությունները տարբեր ոլորտներում, ինչպիսիք են արտադրությունը, էներգետիկան, տրանսպորտը և առողջապահությունը:</w:t>
          </w:r>
        </w:sdtContent>
      </w:sdt>
    </w:p>
    <w:p w14:paraId="6869E42A" w14:textId="77777777" w:rsidR="00E4298E" w:rsidRPr="00DC2830" w:rsidDel="00E44C92" w:rsidRDefault="00AB5FD8">
      <w:pPr>
        <w:spacing w:line="360" w:lineRule="auto"/>
        <w:jc w:val="both"/>
        <w:rPr>
          <w:del w:id="478" w:author="Sargis Sargsyan" w:date="2024-04-10T19:29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2"/>
          <w:id w:val="-14660433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Հետազոտելով 5G-IIoT ինտեգրման ապագա ուղղությունները և հետևանքները արդյունաբերական վերափոխման համար, ներառյալ զարգացող տեխնոլոգիաները, միտումները և հնարավորությունները:</w:t>
          </w:r>
        </w:sdtContent>
      </w:sdt>
    </w:p>
    <w:p w14:paraId="4163106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1078FD89" w14:textId="77777777" w:rsidR="00E4298E" w:rsidRPr="00E44C92" w:rsidRDefault="00AB5FD8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479" w:author="Sargis Sargsyan" w:date="2024-04-10T19:29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sz w:val="24"/>
            <w:szCs w:val="24"/>
          </w:rPr>
          <w:tag w:val="goog_rdk_23"/>
          <w:id w:val="764731421"/>
        </w:sdtPr>
        <w:sdtEndPr>
          <w:rPr>
            <w:b/>
            <w:bCs/>
          </w:rPr>
        </w:sdtEndPr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480" w:author="Sargis Sargsyan" w:date="2024-04-10T19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 շրջանակը ներառում է.</w:t>
          </w:r>
        </w:sdtContent>
      </w:sdt>
    </w:p>
    <w:p w14:paraId="0CA33A81" w14:textId="760F6AC3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4"/>
          <w:id w:val="3281783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 հավելվածների և դրանց ինտեգրման վերաբերյալ առկա գրականության </w:t>
          </w:r>
          <w:del w:id="481" w:author="Derenik Petrosyan" w:date="2024-04-14T23:04:00Z">
            <w:r w:rsidR="0059570A" w:rsidRPr="00E44C92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482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համապարփակ</w:delText>
            </w:r>
            <w:r w:rsidR="0059570A" w:rsidRPr="00DC2830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  <w:r w:rsidR="0059570A" w:rsidRPr="008A771E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483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վերանայում</w:delText>
            </w:r>
          </w:del>
          <w:ins w:id="484" w:author="Derenik Petrosyan" w:date="2024-04-14T23:04:00Z">
            <w:r w:rsidR="00461AD7">
              <w:rPr>
                <w:rFonts w:ascii="Sylfaen" w:eastAsia="Tahoma" w:hAnsi="Sylfaen" w:cs="Tahoma"/>
                <w:sz w:val="24"/>
                <w:szCs w:val="24"/>
                <w:lang w:val="hy-AM"/>
              </w:rPr>
              <w:t>ուսումնասիրում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:</w:t>
          </w:r>
        </w:sdtContent>
      </w:sdt>
    </w:p>
    <w:p w14:paraId="6D081025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5"/>
          <w:id w:val="15204381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տեխնիկական ասպեկտների, մարտահրավերների և հնարավորությունների խորը վերլուծություն և քննարկում:</w:t>
          </w:r>
        </w:sdtContent>
      </w:sdt>
    </w:p>
    <w:p w14:paraId="69605EDD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6"/>
          <w:id w:val="21070621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Իրական աշխարհի դեպքերի ուսումնասիրություններ և կիրառություններ՝ 5G-ով միացված IIoT- ի գործնական հետևանքներն ու առավելությունները ցույց տալու համար :</w:t>
          </w:r>
        </w:sdtContent>
      </w:sdt>
    </w:p>
    <w:p w14:paraId="31243534" w14:textId="45DEF0B8" w:rsidR="00E4298E" w:rsidDel="00461AD7" w:rsidRDefault="00AB5FD8">
      <w:pPr>
        <w:spacing w:line="360" w:lineRule="auto"/>
        <w:jc w:val="both"/>
        <w:rPr>
          <w:del w:id="485" w:author="Derenik Petrosyan" w:date="2024-04-14T23:04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7"/>
          <w:id w:val="45498752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կազմակերպությունների, քաղաքականություն մշակողների և հետազոտողների համար ապագա զարգացումների, միտումների և հետևանքների քննարկում:</w:t>
          </w:r>
        </w:sdtContent>
      </w:sdt>
    </w:p>
    <w:p w14:paraId="14C5ABF9" w14:textId="77777777" w:rsidR="00461AD7" w:rsidRPr="00DC2830" w:rsidRDefault="00461AD7">
      <w:pPr>
        <w:spacing w:line="360" w:lineRule="auto"/>
        <w:jc w:val="both"/>
        <w:rPr>
          <w:ins w:id="486" w:author="Derenik Petrosyan" w:date="2024-04-14T23:04:00Z"/>
          <w:rFonts w:ascii="Sylfaen" w:eastAsia="Arial" w:hAnsi="Sylfaen" w:cs="Arial"/>
          <w:sz w:val="24"/>
          <w:szCs w:val="24"/>
        </w:rPr>
      </w:pPr>
    </w:p>
    <w:p w14:paraId="5519DB77" w14:textId="77777777" w:rsidR="00E4298E" w:rsidRPr="00DC2830" w:rsidDel="00461AD7" w:rsidRDefault="00E4298E">
      <w:pPr>
        <w:spacing w:line="360" w:lineRule="auto"/>
        <w:jc w:val="both"/>
        <w:rPr>
          <w:del w:id="487" w:author="Derenik Petrosyan" w:date="2024-04-14T23:04:00Z"/>
          <w:rFonts w:ascii="Sylfaen" w:eastAsia="Arial" w:hAnsi="Sylfaen" w:cs="Arial"/>
          <w:sz w:val="24"/>
          <w:szCs w:val="24"/>
        </w:rPr>
      </w:pPr>
    </w:p>
    <w:p w14:paraId="5C053A52" w14:textId="77777777" w:rsidR="00E4298E" w:rsidRPr="00DC2830" w:rsidDel="00461AD7" w:rsidRDefault="00E4298E">
      <w:pPr>
        <w:spacing w:line="360" w:lineRule="auto"/>
        <w:jc w:val="both"/>
        <w:rPr>
          <w:del w:id="488" w:author="Derenik Petrosyan" w:date="2024-04-14T23:04:00Z"/>
          <w:rFonts w:ascii="Sylfaen" w:eastAsia="Arial" w:hAnsi="Sylfaen" w:cs="Arial"/>
          <w:sz w:val="24"/>
          <w:szCs w:val="24"/>
        </w:rPr>
      </w:pPr>
    </w:p>
    <w:p w14:paraId="4F9B50AD" w14:textId="487FB1E7" w:rsidR="00E4298E" w:rsidRPr="00DC2830" w:rsidDel="00461AD7" w:rsidRDefault="00E4298E">
      <w:pPr>
        <w:spacing w:line="360" w:lineRule="auto"/>
        <w:jc w:val="both"/>
        <w:rPr>
          <w:del w:id="489" w:author="Derenik Petrosyan" w:date="2024-04-14T23:04:00Z"/>
          <w:rFonts w:ascii="Sylfaen" w:eastAsia="Arial" w:hAnsi="Sylfaen" w:cs="Arial"/>
          <w:sz w:val="24"/>
          <w:szCs w:val="24"/>
        </w:rPr>
      </w:pPr>
    </w:p>
    <w:p w14:paraId="1472E47A" w14:textId="65D8B685" w:rsidR="00E4298E" w:rsidRPr="00DC2830" w:rsidDel="00461AD7" w:rsidRDefault="00E4298E">
      <w:pPr>
        <w:spacing w:line="360" w:lineRule="auto"/>
        <w:jc w:val="both"/>
        <w:rPr>
          <w:del w:id="490" w:author="Derenik Petrosyan" w:date="2024-04-14T23:04:00Z"/>
          <w:rFonts w:ascii="Sylfaen" w:eastAsia="Arial" w:hAnsi="Sylfaen" w:cs="Arial"/>
          <w:sz w:val="24"/>
          <w:szCs w:val="24"/>
        </w:rPr>
      </w:pPr>
    </w:p>
    <w:p w14:paraId="4432F0C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91" w:name="_Toc164631539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8"/>
        <w:id w:val="547873761"/>
      </w:sdtPr>
      <w:sdtEndPr/>
      <w:sdtContent>
        <w:p w14:paraId="768E6B4F" w14:textId="77777777" w:rsidR="00C45D34" w:rsidRDefault="0059570A">
          <w:pPr>
            <w:pStyle w:val="Heading1"/>
            <w:spacing w:line="360" w:lineRule="auto"/>
            <w:rPr>
              <w:ins w:id="492" w:author="Derenik Petrosyan" w:date="2024-04-15T12:17:00Z"/>
              <w:rFonts w:ascii="Sylfaen" w:eastAsia="Tahoma" w:hAnsi="Sylfaen" w:cs="Tahoma"/>
              <w:sz w:val="24"/>
              <w:szCs w:val="24"/>
            </w:rPr>
            <w:pPrChange w:id="493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 Գրական ակնարկ</w:t>
          </w:r>
          <w:bookmarkEnd w:id="491"/>
        </w:p>
        <w:p w14:paraId="714B63DF" w14:textId="0E268379" w:rsidR="00E4298E" w:rsidRPr="00C45D34" w:rsidRDefault="00AB5FD8">
          <w:pPr>
            <w:spacing w:line="360" w:lineRule="auto"/>
            <w:rPr>
              <w:rPrChange w:id="494" w:author="Derenik Petrosyan" w:date="2024-04-15T12:1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495" w:author="Derenik Petrosyan" w:date="2024-04-16T14:15:00Z">
              <w:pPr>
                <w:pStyle w:val="Heading1"/>
              </w:pPr>
            </w:pPrChange>
          </w:pPr>
        </w:p>
      </w:sdtContent>
    </w:sdt>
    <w:p w14:paraId="74434597" w14:textId="17728D41" w:rsidR="00E4298E" w:rsidRPr="00DC2830" w:rsidDel="00C45D34" w:rsidRDefault="00E4298E" w:rsidP="00F26AD1">
      <w:pPr>
        <w:spacing w:line="360" w:lineRule="auto"/>
        <w:jc w:val="both"/>
        <w:rPr>
          <w:del w:id="496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497" w:name="_Toc164631540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9"/>
        <w:id w:val="-1860044688"/>
      </w:sdtPr>
      <w:sdtEndPr/>
      <w:sdtContent>
        <w:p w14:paraId="492CE5E0" w14:textId="77777777" w:rsidR="00750985" w:rsidRDefault="0059570A">
          <w:pPr>
            <w:pStyle w:val="Heading2"/>
            <w:spacing w:line="360" w:lineRule="auto"/>
            <w:rPr>
              <w:rFonts w:ascii="Sylfaen" w:eastAsia="Tahoma" w:hAnsi="Sylfaen" w:cs="Tahoma"/>
              <w:sz w:val="24"/>
              <w:szCs w:val="24"/>
            </w:rPr>
            <w:pPrChange w:id="498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2.1 </w:t>
          </w:r>
          <w:commentRangeStart w:id="499"/>
          <w:r w:rsidRPr="00DC2830">
            <w:rPr>
              <w:rFonts w:ascii="Sylfaen" w:eastAsia="Tahoma" w:hAnsi="Sylfaen" w:cs="Tahoma"/>
              <w:sz w:val="24"/>
              <w:szCs w:val="24"/>
            </w:rPr>
            <w:t>Անլար կապի տեխնոլոգիաների էվոլյուցիան</w:t>
          </w:r>
          <w:commentRangeEnd w:id="499"/>
          <w:r w:rsidR="00164DFA">
            <w:rPr>
              <w:rStyle w:val="CommentReference"/>
              <w:rFonts w:ascii="Calibri" w:eastAsia="Calibri" w:hAnsi="Calibri" w:cs="Calibri"/>
              <w:color w:val="auto"/>
            </w:rPr>
            <w:commentReference w:id="499"/>
          </w:r>
          <w:bookmarkEnd w:id="497"/>
        </w:p>
        <w:p w14:paraId="23EB0692" w14:textId="0B6DD8EC" w:rsidR="00B737E0" w:rsidRPr="00FC3AEB" w:rsidRDefault="00AB5FD8">
          <w:pPr>
            <w:spacing w:line="360" w:lineRule="auto"/>
            <w:rPr>
              <w:rStyle w:val="rynqvb"/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</w:rPr>
            <w:pPrChange w:id="500" w:author="Derenik Petrosyan" w:date="2024-04-16T14:15:00Z">
              <w:pPr/>
            </w:pPrChange>
          </w:pPr>
        </w:p>
      </w:sdtContent>
    </w:sdt>
    <w:p w14:paraId="49B51297" w14:textId="21FDC08E" w:rsidR="00B737E0" w:rsidRPr="0043674A" w:rsidRDefault="00DE68FA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01" w:author="Derenik Petrosyan" w:date="2024-04-15T12:25:00Z">
            <w:rPr>
              <w:rStyle w:val="rynqvb"/>
              <w:rFonts w:ascii="Sylfaen" w:eastAsiaTheme="majorEastAsia" w:hAnsi="Sylfaen" w:cstheme="majorBidi"/>
              <w:color w:val="3C4043"/>
              <w:sz w:val="24"/>
              <w:szCs w:val="24"/>
              <w:lang w:val="hy-AM"/>
            </w:rPr>
          </w:rPrChange>
        </w:rPr>
        <w:pPrChange w:id="502" w:author="Derenik Petrosyan" w:date="2024-04-16T14:15:00Z">
          <w:pPr>
            <w:shd w:val="clear" w:color="auto" w:fill="FFFFFF"/>
            <w:spacing w:after="0" w:line="240" w:lineRule="auto"/>
            <w:ind w:firstLine="720"/>
            <w:jc w:val="both"/>
            <w:textAlignment w:val="baseline"/>
          </w:pPr>
        </w:pPrChange>
      </w:pPr>
      <w:r w:rsidRPr="0043674A">
        <w:rPr>
          <w:rFonts w:ascii="Sylfaen" w:eastAsia="Times New Roman" w:hAnsi="Sylfaen" w:cs="Segoe UI"/>
          <w:noProof/>
          <w:sz w:val="18"/>
          <w:szCs w:val="18"/>
          <w:lang w:val="en-US"/>
          <w:rPrChange w:id="503" w:author="Derenik Petrosyan" w:date="2024-04-15T12:25:00Z">
            <w:rPr>
              <w:rFonts w:ascii="Segoe UI" w:eastAsia="Times New Roman" w:hAnsi="Segoe UI" w:cs="Segoe UI"/>
              <w:noProof/>
              <w:sz w:val="18"/>
              <w:szCs w:val="18"/>
              <w:lang w:val="en-US"/>
            </w:rPr>
          </w:rPrChange>
        </w:rPr>
        <w:drawing>
          <wp:anchor distT="0" distB="0" distL="114300" distR="114300" simplePos="0" relativeHeight="251661312" behindDoc="0" locked="0" layoutInCell="1" allowOverlap="1" wp14:anchorId="09D7F81F" wp14:editId="5601D11F">
            <wp:simplePos x="0" y="0"/>
            <wp:positionH relativeFrom="margin">
              <wp:posOffset>809625</wp:posOffset>
            </wp:positionH>
            <wp:positionV relativeFrom="paragraph">
              <wp:posOffset>3540125</wp:posOffset>
            </wp:positionV>
            <wp:extent cx="4661535" cy="3254375"/>
            <wp:effectExtent l="0" t="0" r="5715" b="3175"/>
            <wp:wrapTopAndBottom/>
            <wp:docPr id="7254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0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Այս պատմական ակնարկը ցույց է տալիս անլար կապի համակարգերի էվոլյուցիան </w:t>
      </w:r>
      <w:r w:rsidR="00716079" w:rsidRPr="0043674A">
        <w:rPr>
          <w:rStyle w:val="rynqvb"/>
          <w:rFonts w:ascii="Sylfaen" w:hAnsi="Sylfaen"/>
          <w:sz w:val="24"/>
          <w:szCs w:val="24"/>
          <w:lang w:val="hy-AM"/>
          <w:rPrChange w:id="50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1G-ից 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0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մինչև 5G տեխնոլոգիայի ներկայիս դարաշրջանը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50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0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Սկսած 1895թ.-</w:t>
      </w:r>
      <w:r w:rsidR="00E15A00" w:rsidRPr="0043674A">
        <w:rPr>
          <w:rStyle w:val="rynqvb"/>
          <w:rFonts w:ascii="Sylfaen" w:hAnsi="Sylfaen"/>
          <w:sz w:val="24"/>
          <w:szCs w:val="24"/>
          <w:lang w:val="hy-AM"/>
          <w:rPrChange w:id="50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ի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1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 անլար հաղորդման ոլորտում Մարկոնիի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51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անլար փոխանցման բեկումնային փորձերից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1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, պատմությունը նավարկվում է առանցքային իրադարձությունների միջով, ներառյալ բջջային հեռախոսների հայտնվելը և բջջային ցանցերի հաջորդական սերունդների տեղակայումը: Էվոլյուցիայի յուրաքանչյուր փուլ ներդնում է նոր նորամուծություններ՝ միաժամանակ անդրադառնալով ներհատուկ մարտահրավերներին, ինչպիսիք են սպեկտրի բաշխումը և ենթակառուցվածքի ծախսերը: Այս պատմական </w:t>
      </w:r>
      <w:r w:rsidR="00FC3AEB" w:rsidRPr="0043674A">
        <w:rPr>
          <w:rStyle w:val="rynqvb"/>
          <w:rFonts w:ascii="Sylfaen" w:hAnsi="Sylfaen"/>
          <w:sz w:val="24"/>
          <w:szCs w:val="24"/>
          <w:lang w:val="hy-AM"/>
          <w:rPrChange w:id="51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ակնար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51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կի միջոցով մենք պատկերացումներ ենք ձեռք բերում հասարակության վրա անլար հաղորդակցության փոխակերպիչ ազդեցության և ավելի արագ, ավելի արդյունավետ և մատչելի կապի շարունակական հետապնդման վերաբերյալ</w:t>
      </w:r>
      <w:r w:rsidR="00FC3AEB" w:rsidRPr="0043674A">
        <w:rPr>
          <w:rFonts w:ascii="Sylfaen" w:eastAsia="Times New Roman" w:hAnsi="Sylfaen" w:cs="Segoe UI"/>
          <w:sz w:val="24"/>
          <w:szCs w:val="24"/>
          <w:shd w:val="clear" w:color="auto" w:fill="FFFFFF"/>
          <w:rPrChange w:id="515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en-US"/>
            </w:rPr>
          </w:rPrChange>
        </w:rPr>
        <w:t>[3]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hy-AM"/>
          <w:rPrChange w:id="516" w:author="Derenik Petrosyan" w:date="2024-04-15T12:25:00Z">
            <w:rPr>
              <w:rFonts w:eastAsia="Times New Roman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 xml:space="preserve"> 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>(Նկար3</w:t>
      </w:r>
      <w:r w:rsidR="00FC3AEB" w:rsidRPr="0043674A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>)</w:t>
      </w:r>
      <w:r w:rsidR="00FC3AEB" w:rsidRPr="0043674A">
        <w:rPr>
          <w:rFonts w:ascii="Sylfaen" w:eastAsia="Times New Roman" w:hAnsi="Sylfaen" w:cs="Segoe UI"/>
          <w:sz w:val="24"/>
          <w:szCs w:val="24"/>
          <w:shd w:val="clear" w:color="auto" w:fill="FFFFFF"/>
          <w:lang w:val="hy-AM"/>
          <w:rPrChange w:id="517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:</w:t>
      </w:r>
      <w:r w:rsidR="00FC3AEB" w:rsidRPr="0043674A">
        <w:rPr>
          <w:rFonts w:ascii="Sylfaen" w:eastAsia="Times New Roman" w:hAnsi="Sylfaen" w:cs="Segoe UI"/>
          <w:sz w:val="24"/>
          <w:szCs w:val="24"/>
          <w:rPrChange w:id="518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lang w:val="en-US"/>
            </w:rPr>
          </w:rPrChange>
        </w:rPr>
        <w:t> </w:t>
      </w:r>
    </w:p>
    <w:p w14:paraId="429709A4" w14:textId="24BAC3DB" w:rsidR="00B737E0" w:rsidRPr="00B737E0" w:rsidRDefault="00FC3AEB">
      <w:pPr>
        <w:shd w:val="clear" w:color="auto" w:fill="FFFFFF"/>
        <w:spacing w:after="0" w:line="360" w:lineRule="auto"/>
        <w:jc w:val="center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519" w:author="Derenik Petrosyan" w:date="2024-04-16T14:15:00Z">
          <w:pPr>
            <w:shd w:val="clear" w:color="auto" w:fill="FFFFFF"/>
            <w:spacing w:after="0" w:line="240" w:lineRule="auto"/>
            <w:jc w:val="center"/>
            <w:textAlignment w:val="baseline"/>
          </w:pPr>
        </w:pPrChange>
      </w:pPr>
      <w:r w:rsidRPr="009C238D">
        <w:rPr>
          <w:rFonts w:ascii="Sylfaen" w:eastAsia="Times New Roman" w:hAnsi="Sylfaen" w:cs="Segoe UI"/>
          <w:sz w:val="20"/>
          <w:szCs w:val="20"/>
          <w:lang w:val="hy-AM"/>
        </w:rPr>
        <w:t>Նկար3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​․​</w:t>
      </w:r>
      <w:r w:rsidRPr="009C238D">
        <w:rPr>
          <w:rFonts w:ascii="Sylfaen" w:eastAsia="Times New Roman" w:hAnsi="Sylfaen" w:cs="Segoe UI"/>
          <w:sz w:val="20"/>
          <w:szCs w:val="20"/>
          <w:lang w:val="hy-AM"/>
        </w:rPr>
        <w:t xml:space="preserve"> Անլար կապի տեխնոլոգիաների էվոլյուցիան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</w:t>
      </w:r>
    </w:p>
    <w:p w14:paraId="77F7459E" w14:textId="1EC07F0F" w:rsidR="00B737E0" w:rsidDel="00DD6269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del w:id="520" w:author="Derenik Petrosyan" w:date="2024-04-15T12:17:00Z"/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59D73265" w14:textId="77777777" w:rsidR="00DD6269" w:rsidRPr="00B737E0" w:rsidRDefault="00DD6269">
      <w:pPr>
        <w:shd w:val="clear" w:color="auto" w:fill="FFFFFF"/>
        <w:spacing w:after="0" w:line="360" w:lineRule="auto"/>
        <w:jc w:val="both"/>
        <w:textAlignment w:val="baseline"/>
        <w:rPr>
          <w:ins w:id="521" w:author="Derenik Petrosyan" w:date="2024-04-16T14:15:00Z"/>
          <w:rStyle w:val="rynqvb"/>
          <w:rFonts w:ascii="Sylfaen" w:hAnsi="Sylfaen"/>
          <w:color w:val="3C4043"/>
          <w:sz w:val="24"/>
          <w:szCs w:val="24"/>
          <w:lang w:val="hy-AM"/>
        </w:rPr>
        <w:pPrChange w:id="52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1F9B6E24" w14:textId="77777777" w:rsidR="00DE68FA" w:rsidRPr="00B737E0" w:rsidRDefault="00DE68FA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52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32D306E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2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2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52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Առաջին սերնդի (1G) բջջային կապ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52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4BC70DB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2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2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BE0E564" w14:textId="4309F102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3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3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53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Մարտին Կուպերի առաջին սերնդի բջջային հեռախոսի առաջացումը 1970-ականներին։</w:t>
      </w:r>
      <w:r w:rsidR="00191646" w:rsidRPr="0043674A">
        <w:rPr>
          <w:rStyle w:val="rynqvb"/>
          <w:rFonts w:ascii="Sylfaen" w:hAnsi="Sylfaen"/>
          <w:sz w:val="24"/>
          <w:szCs w:val="24"/>
          <w:lang w:val="hy-AM"/>
          <w:rPrChange w:id="53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53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Անալոգային ազդանշանների ներդրում և այնպիսի համակարգերի տեղակայում, ինչպիսիք են AMPS</w:t>
      </w:r>
      <w:ins w:id="535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36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537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38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Advanced Mobile Phone System</w:t>
        </w:r>
      </w:ins>
      <w:ins w:id="539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40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4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NMTS</w:t>
      </w:r>
      <w:ins w:id="542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43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44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545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46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Nordic mobile phone system</w:t>
        </w:r>
      </w:ins>
      <w:ins w:id="547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48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49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5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TACS</w:t>
      </w:r>
      <w:ins w:id="551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52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53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554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55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</w:t>
        </w:r>
      </w:ins>
      <w:ins w:id="556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57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58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5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ETACS</w:t>
      </w:r>
      <w:ins w:id="560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61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562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63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 for Europe</w:t>
        </w:r>
      </w:ins>
      <w:ins w:id="564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565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66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6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</w:p>
    <w:p w14:paraId="4DCCD93C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6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6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57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ձայնի վատ որակը և սահմանափակ շարժունակությունը, ընդգծեցին հետագա նորարարության անհրաժեշտությունը:</w:t>
      </w:r>
    </w:p>
    <w:p w14:paraId="2BD6A4A7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571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572" w:author="Derenik Petrosyan" w:date="2024-04-15T12:24:00Z">
            <w:rPr>
              <w:del w:id="573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7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2475A9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575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576" w:author="Derenik Petrosyan" w:date="2024-04-15T12:24:00Z">
            <w:rPr>
              <w:del w:id="577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7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E688313" w14:textId="77777777" w:rsidR="00191646" w:rsidRPr="0043674A" w:rsidDel="007243C8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579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580" w:author="Derenik Petrosyan" w:date="2024-04-15T12:24:00Z">
            <w:rPr>
              <w:del w:id="581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8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0CF4E2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8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8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46B6BD92" w14:textId="301B6D8D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58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8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58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Երկրորդ սերունդ (2G).</w:t>
      </w:r>
    </w:p>
    <w:p w14:paraId="6B935DA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58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8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F7CEB26" w14:textId="1259A253" w:rsidR="00B737E0" w:rsidRPr="0043674A" w:rsidDel="007243C8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del w:id="590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591" w:author="Derenik Petrosyan" w:date="2024-04-15T12:24:00Z">
            <w:rPr>
              <w:del w:id="592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59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59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Անցում թվային համակարգերի GSM</w:t>
      </w:r>
      <w:ins w:id="595" w:author="Derenik Petrosyan" w:date="2024-04-16T13:15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96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59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-ով</w:t>
      </w:r>
      <w:ins w:id="598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599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Global System for Mobile Communications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0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CDMA-ով</w:t>
      </w:r>
      <w:ins w:id="601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02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603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604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Code-Division Multiple Access</w:t>
        </w:r>
      </w:ins>
      <w:ins w:id="605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606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0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SMS-ի</w:t>
      </w:r>
      <w:ins w:id="608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Short Message Service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0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ներդրմամբ:</w:t>
      </w:r>
    </w:p>
    <w:p w14:paraId="4655C0AF" w14:textId="539F9B74" w:rsidR="00B737E0" w:rsidRPr="0043674A" w:rsidRDefault="007243C8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1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1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ins w:id="612" w:author="Derenik Petrosyan" w:date="2024-04-15T12:17:00Z">
        <w:r w:rsidRPr="0043674A">
          <w:rPr>
            <w:rStyle w:val="rynqvb"/>
            <w:rFonts w:ascii="Sylfaen" w:hAnsi="Sylfaen"/>
            <w:sz w:val="24"/>
            <w:szCs w:val="24"/>
            <w:lang w:val="hy-AM"/>
            <w:rPrChange w:id="613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61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Նորարարությունները, ինչպիսիք են GPRS-ը</w:t>
      </w:r>
      <w:ins w:id="615" w:author="Derenik Petrosyan" w:date="2024-04-16T13:18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16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General packet radio service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17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61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EDGE-ը</w:t>
      </w:r>
      <w:ins w:id="619" w:author="Derenik Petrosyan" w:date="2024-04-16T13:19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20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Enhanced Data GSM Evolution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621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62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CDMA2000-ը, ուղղված էին տվյալների փոխանցման ավելի բարձր տեմպերի և շարժական ինտերնետի ծառայությունների պահանջարկին:</w:t>
      </w:r>
    </w:p>
    <w:p w14:paraId="62CDD609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2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2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62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սպեկտրի բաշխումը և տարբեր ստանդարտների միջև փոխգործունակությունը:</w:t>
      </w:r>
    </w:p>
    <w:p w14:paraId="56A89E25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2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2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D98F6A8" w14:textId="1DC7C2BE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62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2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63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Երրորդ սերունդ (3G).</w:t>
      </w:r>
    </w:p>
    <w:p w14:paraId="403B474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3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3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F31ABDC" w14:textId="2577C284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3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3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63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UMTS-ի</w:t>
      </w:r>
      <w:ins w:id="636" w:author="Derenik Petrosyan" w:date="2024-04-16T13:21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37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Universal Mobile Telecommunications System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38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39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4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ներդրում և մուլտիմեդիա հնարավորություններով սմարթֆոնների տարածում։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64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4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Էվոլյուցիա դեպի 3.5G և ավելին՝ HSDPA</w:t>
      </w:r>
      <w:ins w:id="643" w:author="Derenik Petrosyan" w:date="2024-04-16T13:23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44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High-Speed Downlink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45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4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HSUPA</w:t>
      </w:r>
      <w:ins w:id="647" w:author="Derenik Petrosyan" w:date="2024-04-16T13:24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48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 Speed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649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A55A70">
          <w:rPr>
            <w:rStyle w:val="rynqvb"/>
            <w:rFonts w:ascii="Sylfaen" w:hAnsi="Sylfaen"/>
            <w:sz w:val="24"/>
            <w:szCs w:val="24"/>
            <w:lang w:val="hy-AM"/>
            <w:rPrChange w:id="650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5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HSPA+ տեխնոլոգիաներով: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65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5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ենթակառուցվածքի ծախսերը և հին համակարգերի հետ համատեղելիության խնդիրները:</w:t>
      </w:r>
    </w:p>
    <w:p w14:paraId="3ED8CC75" w14:textId="788B53D7" w:rsidR="00D815A7" w:rsidRDefault="00D815A7" w:rsidP="00DD6269">
      <w:pPr>
        <w:shd w:val="clear" w:color="auto" w:fill="FFFFFF"/>
        <w:spacing w:after="0" w:line="360" w:lineRule="auto"/>
        <w:jc w:val="both"/>
        <w:textAlignment w:val="baseline"/>
        <w:rPr>
          <w:ins w:id="654" w:author="Derenik Petrosyan" w:date="2024-04-16T14:15:00Z"/>
          <w:rStyle w:val="rynqvb"/>
          <w:rFonts w:ascii="Sylfaen" w:hAnsi="Sylfaen"/>
          <w:sz w:val="24"/>
          <w:szCs w:val="24"/>
          <w:lang w:val="hy-AM"/>
        </w:rPr>
      </w:pPr>
    </w:p>
    <w:p w14:paraId="141C5EB6" w14:textId="77777777" w:rsidR="00DD6269" w:rsidRPr="0043674A" w:rsidRDefault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5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5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F9B1301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5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5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65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Չորրորդ սերնդի (4G) հեղափոխություն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6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B34DF6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6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6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BB78A44" w14:textId="69254F38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6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6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66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LTE-ի</w:t>
      </w:r>
      <w:ins w:id="666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667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Long-Term Evolution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668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6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LTE Advanced-ի տեղակայում, ինչը թույլ է տալիս զգալիորեն ավելի բարձր տվյալների փոխանցման արագություն և նվազեցված </w:t>
      </w:r>
      <w:del w:id="670" w:author="Sargis Sargsyan" w:date="2024-04-10T19:33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671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672" w:author="Sargis Sargsyan" w:date="2024-04-10T19:33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673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7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67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7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VoLTE-ի</w:t>
      </w:r>
      <w:ins w:id="677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678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voice over LTE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679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F7429C" w:rsidRPr="00AA4DF5">
          <w:rPr>
            <w:rStyle w:val="rynqvb"/>
            <w:rFonts w:ascii="Sylfaen" w:hAnsi="Sylfaen"/>
            <w:sz w:val="24"/>
            <w:szCs w:val="24"/>
            <w:lang w:val="hy-AM"/>
            <w:rPrChange w:id="680" w:author="Derenik Petrosyan" w:date="2024-04-16T13:2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68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առաջադեմ մուլտիմեդիա ծառայությունների ներդրումը նշանավորեց շարժական կապի պարադիգմային փոփոխություն: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68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8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սպեկտրի սակավությունը և թանկարժեք ենթակառուցվածքների արդիականացման անհրաժեշտությունը, շարունակվում էին:</w:t>
      </w:r>
    </w:p>
    <w:p w14:paraId="1EDF8000" w14:textId="77777777" w:rsidR="00D815A7" w:rsidRPr="0043674A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8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8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B40518E" w14:textId="7F3E4861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8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8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68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Հինգերորդ սերնդի (5G) պարադիգմ</w:t>
      </w:r>
      <w:r w:rsidR="00D815A7"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68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69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D85A25A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9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9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C79CB6E" w14:textId="030064F0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69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69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69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Գերարագ ինտերնետի արագություն և նվազագույն </w:t>
      </w:r>
      <w:del w:id="696" w:author="Sargis Sargsyan" w:date="2024-04-10T19:34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697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698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699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70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որը խոստանում է 5G տեխնոլոգիան: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70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70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Առաջադեմ տեխնոլոգիաների օգտագործում, ինչպիսիք են միլիմետրային ալիքները և փոքր բջիջները՝</w:t>
      </w:r>
      <w:ins w:id="703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704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բաժանորդների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70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միացման աճող պահանջները բավարարելու համար: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70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70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են սպեկտրի տեղաբաշխումը, ենթակառուցվածքի ծախսերը և անվտանգության ու գաղտնիության ապահովումն ավելի ու ավելի կապակցված աշխարհում:</w:t>
      </w:r>
    </w:p>
    <w:p w14:paraId="2FC61C63" w14:textId="77777777" w:rsidR="00D815A7" w:rsidRPr="00B737E0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70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577DF2EE" w14:textId="15CE5D94" w:rsidR="00B737E0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709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71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RangeStart w:id="711" w:author="Derenik Petrosyan" w:date="2024-04-15T12:16:00Z" w:name="move164075808"/>
      <w:moveFrom w:id="712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713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</w:t>
        </w:r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From>
    </w:p>
    <w:p w14:paraId="77962CA8" w14:textId="28E8A12D" w:rsidR="008744AC" w:rsidRPr="000F4995" w:rsidDel="00365502" w:rsidRDefault="008744AC">
      <w:pPr>
        <w:shd w:val="clear" w:color="auto" w:fill="FFFFFF"/>
        <w:spacing w:after="0" w:line="360" w:lineRule="auto"/>
        <w:jc w:val="both"/>
        <w:textAlignment w:val="baseline"/>
        <w:rPr>
          <w:moveFrom w:id="714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715" w:author="Sargis Sargsyan" w:date="2024-04-11T12:05:00Z">
            <w:rPr>
              <w:moveFrom w:id="716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71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7CB4F00" w14:textId="75849381" w:rsidR="00D815A7" w:rsidRPr="000F4995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718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719" w:author="Sargis Sargsyan" w:date="2024-04-11T12:05:00Z">
            <w:rPr>
              <w:moveFrom w:id="720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72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722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723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</w:t>
        </w:r>
        <w:r w:rsidR="00D815A7"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724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ձգտումը:</w:t>
        </w:r>
        <w:r w:rsidR="00D815A7" w:rsidRPr="000F4995" w:rsidDel="00365502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  <w:rPrChange w:id="725" w:author="Sargis Sargsyan" w:date="2024-04-11T12:05:00Z">
              <w:rPr>
                <w:rFonts w:ascii="Sylfaen" w:eastAsia="Times New Roman" w:hAnsi="Sylfaen" w:cs="Segoe UI"/>
                <w:b/>
                <w:bCs/>
                <w:color w:val="333333"/>
                <w:sz w:val="24"/>
                <w:szCs w:val="24"/>
                <w:lang w:val="en-US"/>
              </w:rPr>
            </w:rPrChange>
          </w:rPr>
          <w:t> </w:t>
        </w:r>
      </w:moveFrom>
    </w:p>
    <w:p w14:paraId="078DFB69" w14:textId="124789BD" w:rsidR="009C238D" w:rsidRPr="00E57159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726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  <w:rPrChange w:id="727" w:author="Sargis Sargsyan" w:date="2024-04-10T18:49:00Z">
            <w:rPr>
              <w:moveFrom w:id="728" w:author="Derenik Petrosyan" w:date="2024-04-15T12:16:00Z"/>
              <w:rFonts w:ascii="Sylfaen" w:eastAsia="Times New Roman" w:hAnsi="Sylfaen" w:cs="Segoe UI"/>
              <w:b/>
              <w:bCs/>
              <w:color w:val="333333"/>
              <w:sz w:val="24"/>
              <w:szCs w:val="24"/>
              <w:lang w:val="en-US"/>
            </w:rPr>
          </w:rPrChange>
        </w:rPr>
        <w:pPrChange w:id="72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730" w:author="Derenik Petrosyan" w:date="2024-04-15T12:16:00Z"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From>
    </w:p>
    <w:moveFromRangeEnd w:id="711"/>
    <w:p w14:paraId="3FCCF9BD" w14:textId="4B168636" w:rsidR="00E4298E" w:rsidRPr="00DC2830" w:rsidDel="00C45D34" w:rsidRDefault="00E4298E" w:rsidP="00F26AD1">
      <w:pPr>
        <w:spacing w:line="360" w:lineRule="auto"/>
        <w:jc w:val="both"/>
        <w:rPr>
          <w:del w:id="731" w:author="Derenik Petrosyan" w:date="2024-04-15T12:16:00Z"/>
          <w:rFonts w:ascii="Sylfaen" w:eastAsia="Arial" w:hAnsi="Sylfaen" w:cs="Arial"/>
          <w:sz w:val="24"/>
          <w:szCs w:val="24"/>
        </w:rPr>
      </w:pPr>
    </w:p>
    <w:p w14:paraId="6F0C18B1" w14:textId="4F4C3B92" w:rsidR="00EE5E95" w:rsidRPr="00DC2830" w:rsidDel="00C45D34" w:rsidRDefault="00EE5E95" w:rsidP="00F26AD1">
      <w:pPr>
        <w:spacing w:line="360" w:lineRule="auto"/>
        <w:jc w:val="both"/>
        <w:rPr>
          <w:del w:id="732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733" w:name="_Toc164631541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31"/>
        <w:id w:val="-1203399140"/>
      </w:sdtPr>
      <w:sdtEndPr/>
      <w:sdtContent>
        <w:p w14:paraId="42B6DBE2" w14:textId="77777777" w:rsidR="00461AD7" w:rsidRDefault="0059570A">
          <w:pPr>
            <w:pStyle w:val="Heading2"/>
            <w:spacing w:line="360" w:lineRule="auto"/>
            <w:rPr>
              <w:ins w:id="734" w:author="Derenik Petrosyan" w:date="2024-04-14T23:07:00Z"/>
              <w:rFonts w:ascii="Sylfaen" w:eastAsia="Tahoma" w:hAnsi="Sylfaen" w:cs="Tahoma"/>
              <w:sz w:val="24"/>
              <w:szCs w:val="24"/>
            </w:rPr>
            <w:pPrChange w:id="735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</w:t>
          </w:r>
          <w:commentRangeStart w:id="736"/>
          <w:r w:rsidRPr="00DC2830">
            <w:rPr>
              <w:rFonts w:ascii="Sylfaen" w:eastAsia="Tahoma" w:hAnsi="Sylfaen" w:cs="Tahoma"/>
              <w:sz w:val="24"/>
              <w:szCs w:val="24"/>
            </w:rPr>
            <w:t>2 Իրերի արդյունաբերական ինտերնետի առաջացումը ( IIoT )</w:t>
          </w:r>
          <w:commentRangeEnd w:id="736"/>
          <w:r w:rsidR="00C07338">
            <w:rPr>
              <w:rStyle w:val="CommentReference"/>
              <w:rFonts w:ascii="Calibri" w:eastAsia="Calibri" w:hAnsi="Calibri" w:cs="Calibri"/>
              <w:color w:val="auto"/>
            </w:rPr>
            <w:commentReference w:id="736"/>
          </w:r>
          <w:bookmarkEnd w:id="733"/>
        </w:p>
        <w:p w14:paraId="46D7AEE4" w14:textId="287C46DA" w:rsidR="00E4298E" w:rsidRPr="00461AD7" w:rsidRDefault="00AB5FD8">
          <w:pPr>
            <w:spacing w:line="360" w:lineRule="auto"/>
            <w:rPr>
              <w:rPrChange w:id="737" w:author="Derenik Petrosyan" w:date="2024-04-14T23:0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738" w:author="Derenik Petrosyan" w:date="2024-04-16T14:15:00Z">
              <w:pPr>
                <w:pStyle w:val="Heading2"/>
              </w:pPr>
            </w:pPrChange>
          </w:pPr>
        </w:p>
      </w:sdtContent>
    </w:sdt>
    <w:p w14:paraId="05363BB4" w14:textId="50885180" w:rsidR="006F6BD3" w:rsidRPr="006F6BD3" w:rsidRDefault="006F6BD3">
      <w:pPr>
        <w:spacing w:line="360" w:lineRule="auto"/>
        <w:ind w:firstLine="720"/>
        <w:jc w:val="both"/>
        <w:rPr>
          <w:ins w:id="739" w:author="Derenik Petrosyan" w:date="2024-04-16T13:37:00Z"/>
          <w:rFonts w:ascii="Sylfaen" w:eastAsia="Times New Roman" w:hAnsi="Sylfaen" w:cs="Times New Roman"/>
          <w:color w:val="000E2A"/>
          <w:sz w:val="24"/>
          <w:szCs w:val="24"/>
          <w:rPrChange w:id="740" w:author="Derenik Petrosyan" w:date="2024-04-16T13:37:00Z">
            <w:rPr>
              <w:ins w:id="741" w:author="Derenik Petrosyan" w:date="2024-04-16T13:37:00Z"/>
              <w:rFonts w:ascii="Times New Roman" w:eastAsia="Times New Roman" w:hAnsi="Times New Roman" w:cs="Times New Roman"/>
              <w:color w:val="000E2A"/>
              <w:sz w:val="24"/>
              <w:szCs w:val="24"/>
              <w:lang w:val="en-US"/>
            </w:rPr>
          </w:rPrChange>
        </w:rPr>
        <w:pPrChange w:id="742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743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Իրերի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(IoT)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միացնում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5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ամենօրյա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5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5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ինտերնետին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5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թույլ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նրանց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հավաքել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համօգտագործել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6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հիման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7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սովորական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առարկաները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վերածում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խելացի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հարմարավետությունը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7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բազմաթիվ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ոլորտներում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ինչպիսիք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առողջապահությունը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տրանսպորտը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316F933D" w14:textId="77777777" w:rsidR="006F6BD3" w:rsidRDefault="006F6BD3">
      <w:pPr>
        <w:spacing w:line="360" w:lineRule="auto"/>
        <w:jc w:val="both"/>
        <w:rPr>
          <w:ins w:id="820" w:author="Derenik Petrosyan" w:date="2024-04-16T13:37:00Z"/>
          <w:rFonts w:ascii="Times New Roman" w:eastAsia="Times New Roman" w:hAnsi="Times New Roman" w:cs="Times New Roman"/>
          <w:b/>
          <w:bCs/>
          <w:color w:val="000E2A"/>
          <w:sz w:val="24"/>
          <w:szCs w:val="24"/>
        </w:rPr>
        <w:pPrChange w:id="821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822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IoT (IIoT) 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հատուկ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տեսակ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կենտրոնացած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Այն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օգտագործում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սենսորներ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-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հաղորդակցություն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5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5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լոգիստիկայի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էներգիայի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6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6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գործընթացները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օպտիմալացնելու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 IIoT-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7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առաջնահերթություն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7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տալիս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համալիր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կառավարմանը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8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8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արտադրողականությունը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9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9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9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9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9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  <w:r w:rsidRPr="006F6BD3">
          <w:rPr>
            <w:rFonts w:ascii="Times New Roman" w:eastAsia="Times New Roman" w:hAnsi="Times New Roman" w:cs="Times New Roman"/>
            <w:b/>
            <w:bCs/>
            <w:color w:val="000E2A"/>
            <w:sz w:val="24"/>
            <w:szCs w:val="24"/>
            <w:rPrChange w:id="909" w:author="Derenik Petrosyan" w:date="2024-04-16T13:3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</w:ins>
    </w:p>
    <w:p w14:paraId="001C547F" w14:textId="4DE561A9" w:rsidR="00514BE7" w:rsidRPr="00514BE7" w:rsidRDefault="00514BE7">
      <w:pPr>
        <w:spacing w:line="360" w:lineRule="auto"/>
        <w:jc w:val="both"/>
        <w:rPr>
          <w:ins w:id="910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911" w:author="Derenik Petrosyan" w:date="2024-04-16T14:03:00Z">
            <w:rPr>
              <w:ins w:id="912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913" w:author="Derenik Petrosyan" w:date="2024-04-16T14:15:00Z">
          <w:pPr>
            <w:spacing w:line="240" w:lineRule="auto"/>
            <w:jc w:val="both"/>
          </w:pPr>
        </w:pPrChange>
      </w:pPr>
      <w:commentRangeStart w:id="914"/>
      <w:ins w:id="91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IIoT </w:t>
        </w:r>
      </w:ins>
      <w:ins w:id="916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և</w:t>
        </w:r>
      </w:ins>
      <w:ins w:id="917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IoT</w:t>
        </w:r>
      </w:ins>
      <w:ins w:id="918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-ի</w:t>
        </w:r>
      </w:ins>
      <w:ins w:id="919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5 հիմնական տարբերություններ</w:t>
        </w:r>
      </w:ins>
      <w:ins w:id="920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ը</w:t>
        </w:r>
        <w:commentRangeEnd w:id="914"/>
        <w:r>
          <w:rPr>
            <w:rStyle w:val="CommentReference"/>
          </w:rPr>
          <w:commentReference w:id="914"/>
        </w:r>
      </w:ins>
    </w:p>
    <w:p w14:paraId="59E2350C" w14:textId="6A147578" w:rsidR="00514BE7" w:rsidRPr="00F26AD1" w:rsidRDefault="00514BE7">
      <w:pPr>
        <w:spacing w:line="360" w:lineRule="auto"/>
        <w:jc w:val="both"/>
        <w:rPr>
          <w:ins w:id="921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922" w:author="Derenik Petrosyan" w:date="2024-04-16T16:42:00Z">
            <w:rPr>
              <w:ins w:id="923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924" w:author="Derenik Petrosyan" w:date="2024-04-16T14:15:00Z">
          <w:pPr>
            <w:spacing w:line="240" w:lineRule="auto"/>
            <w:jc w:val="both"/>
          </w:pPr>
        </w:pPrChange>
      </w:pPr>
      <w:ins w:id="92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1. Շրջանակ</w:t>
        </w:r>
      </w:ins>
      <w:ins w:id="926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  <w:ins w:id="927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և մասշտաբ</w:t>
        </w:r>
      </w:ins>
      <w:ins w:id="928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</w:p>
    <w:p w14:paraId="3BCA23F2" w14:textId="3D92A633" w:rsidR="00514BE7" w:rsidRPr="00514BE7" w:rsidRDefault="000C3BAE">
      <w:pPr>
        <w:spacing w:line="360" w:lineRule="auto"/>
        <w:ind w:firstLine="720"/>
        <w:jc w:val="both"/>
        <w:rPr>
          <w:ins w:id="929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30" w:author="Derenik Petrosyan" w:date="2024-04-16T14:15:00Z">
          <w:pPr>
            <w:spacing w:line="240" w:lineRule="auto"/>
            <w:jc w:val="both"/>
          </w:pPr>
        </w:pPrChange>
      </w:pPr>
      <w:ins w:id="931" w:author="Derenik Petrosyan" w:date="2024-04-16T14:11:00Z">
        <w:r w:rsidRPr="000C3BAE">
          <w:rPr>
            <w:rFonts w:ascii="Sylfaen" w:eastAsia="Times New Roman" w:hAnsi="Sylfaen" w:cs="Times New Roman"/>
            <w:color w:val="000E2A"/>
            <w:sz w:val="24"/>
            <w:szCs w:val="24"/>
          </w:rPr>
          <w:t>IoT-ն և IIoT-ն ունեն հստակ շրջանակներ և մասշտաբներ: IoT-ն ներառում է ինտերնետին միացված ամենօրյա սարքեր, ինչպիսիք են սմարթֆոնները, կենցաղային տեխնիկան և կրելի սարքերը, որոնք ուղղված են առօրյա կյանքում հարմարավետության բարձրացմանը: Ընդհակառակը, IIoT-ը կենտրոնանում է արդյունաբերական հատվածի վրա՝ հեշտացնելով մեքենա-մեքենա լայնածավալ հաղորդակցությունը և ավտոմատացումը այնպիսի ոլորտներում, ինչպիսիք են արտադրությունը և լոգիստիկան՝ արդյունավետությունն ու անվտանգությունը բարելավելու համար:</w:t>
        </w:r>
      </w:ins>
    </w:p>
    <w:p w14:paraId="54D1DC3F" w14:textId="77777777" w:rsidR="00514BE7" w:rsidRPr="00514BE7" w:rsidRDefault="00514BE7">
      <w:pPr>
        <w:spacing w:line="360" w:lineRule="auto"/>
        <w:jc w:val="both"/>
        <w:rPr>
          <w:ins w:id="93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33" w:author="Derenik Petrosyan" w:date="2024-04-16T14:15:00Z">
          <w:pPr>
            <w:spacing w:line="240" w:lineRule="auto"/>
            <w:jc w:val="both"/>
          </w:pPr>
        </w:pPrChange>
      </w:pPr>
      <w:ins w:id="934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2. Բարդություն և ճշգրտություն</w:t>
        </w:r>
      </w:ins>
    </w:p>
    <w:p w14:paraId="6D277279" w14:textId="2B1EF018" w:rsidR="00514BE7" w:rsidRPr="00514BE7" w:rsidRDefault="00637B01">
      <w:pPr>
        <w:spacing w:line="360" w:lineRule="auto"/>
        <w:ind w:firstLine="720"/>
        <w:jc w:val="both"/>
        <w:rPr>
          <w:ins w:id="935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36" w:author="Derenik Petrosyan" w:date="2024-04-16T14:15:00Z">
          <w:pPr>
            <w:spacing w:line="240" w:lineRule="auto"/>
            <w:jc w:val="both"/>
          </w:pPr>
        </w:pPrChange>
      </w:pPr>
      <w:ins w:id="937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Թեև IoT սարքերը կատարում են պարզ առաջադրանքներ, ինչպիսիք են սենյակի ջերմաստիճանը կարգավորելը, IIoT-ն ներառում է բարդ գործողություններ, որոնք պահանջում են բարձր ճշգրտություն: Օրինակ, արտադրության մեջ IIoT համակարգերը կարող են կարգավորել արտադրական գծի արագությունը՝ հիմնվելով իրական ժամանակի պահանջարկի վրա կամ հայտնաբերել մարդկանց համար աննկատելի արտադրանքի փոքր թերությունները, ինչը պահանջում է առաջադեմ տեխնոլոգիաներ:</w:t>
        </w:r>
      </w:ins>
    </w:p>
    <w:p w14:paraId="1D5F7FA6" w14:textId="77777777" w:rsidR="00514BE7" w:rsidRPr="00514BE7" w:rsidRDefault="00514BE7">
      <w:pPr>
        <w:spacing w:line="360" w:lineRule="auto"/>
        <w:jc w:val="both"/>
        <w:rPr>
          <w:ins w:id="938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39" w:author="Derenik Petrosyan" w:date="2024-04-16T14:15:00Z">
          <w:pPr>
            <w:spacing w:line="240" w:lineRule="auto"/>
            <w:jc w:val="both"/>
          </w:pPr>
        </w:pPrChange>
      </w:pPr>
      <w:ins w:id="940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3. Միացում և փոխգործունակություն</w:t>
        </w:r>
      </w:ins>
    </w:p>
    <w:p w14:paraId="6DD22A74" w14:textId="3D6EE4EA" w:rsidR="00F11055" w:rsidRPr="00F11055" w:rsidRDefault="00637B01">
      <w:pPr>
        <w:spacing w:line="360" w:lineRule="auto"/>
        <w:ind w:firstLine="720"/>
        <w:jc w:val="both"/>
        <w:rPr>
          <w:ins w:id="941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942" w:author="Derenik Petrosyan" w:date="2024-04-16T14:07:00Z">
            <w:rPr>
              <w:ins w:id="943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944" w:author="Derenik Petrosyan" w:date="2024-04-16T14:15:00Z">
          <w:pPr>
            <w:spacing w:line="240" w:lineRule="auto"/>
            <w:jc w:val="both"/>
          </w:pPr>
        </w:pPrChange>
      </w:pPr>
      <w:ins w:id="945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IoT սարքերը սովորաբար միանում են ստանդարտ ցանցերի միջոցով, ինչպիսիք են Wi-Fi-ը կամ Bluetooth-ը՝ ապահովելով անխափան փոխգործունակություն: Ի հակադրություն, IIoT-ն հենվում է մասնագիտացված արդյունաբերական արձանագրությունների վրա, ինչպիսիք են OPC UA-ն</w:t>
        </w:r>
      </w:ins>
      <w:ins w:id="946" w:author="Derenik Petrosyan" w:date="2024-04-16T14:13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947" w:author="Derenik Petrosyan" w:date="2024-04-16T14:13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( </w:t>
        </w:r>
      </w:ins>
      <w:ins w:id="948" w:author="Derenik Petrosyan" w:date="2024-04-16T14:14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</w:rPr>
          <w:t>Open Platform Communications Unified Architecture</w:t>
        </w:r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949" w:author="Derenik Petrosyan" w:date="2024-04-16T14:14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>)</w:t>
        </w:r>
      </w:ins>
      <w:ins w:id="950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 xml:space="preserve"> տվյալների կայուն, բարձր արագությամբ և անվտանգ փոխանցման համար՝ բախվելով տարբեր մեքենաների պատճառով փոխգործունակության մարտահրավերներին:</w:t>
        </w:r>
      </w:ins>
    </w:p>
    <w:p w14:paraId="5FFBCA53" w14:textId="77777777" w:rsidR="00514BE7" w:rsidRPr="00514BE7" w:rsidRDefault="00514BE7">
      <w:pPr>
        <w:spacing w:line="360" w:lineRule="auto"/>
        <w:jc w:val="both"/>
        <w:rPr>
          <w:ins w:id="951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52" w:author="Derenik Petrosyan" w:date="2024-04-16T14:15:00Z">
          <w:pPr>
            <w:spacing w:line="240" w:lineRule="auto"/>
            <w:jc w:val="both"/>
          </w:pPr>
        </w:pPrChange>
      </w:pPr>
    </w:p>
    <w:p w14:paraId="598DAEB0" w14:textId="77777777" w:rsidR="00514BE7" w:rsidRPr="00514BE7" w:rsidRDefault="00514BE7">
      <w:pPr>
        <w:spacing w:line="360" w:lineRule="auto"/>
        <w:jc w:val="both"/>
        <w:rPr>
          <w:ins w:id="953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54" w:author="Derenik Petrosyan" w:date="2024-04-16T14:15:00Z">
          <w:pPr>
            <w:spacing w:line="240" w:lineRule="auto"/>
            <w:jc w:val="both"/>
          </w:pPr>
        </w:pPrChange>
      </w:pPr>
      <w:ins w:id="95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4. Անվտանգության արձանագրություններ</w:t>
        </w:r>
      </w:ins>
    </w:p>
    <w:p w14:paraId="0874015F" w14:textId="1C08A5B1" w:rsidR="00514BE7" w:rsidRPr="00DD6269" w:rsidRDefault="00637B01">
      <w:pPr>
        <w:spacing w:line="360" w:lineRule="auto"/>
        <w:ind w:firstLine="720"/>
        <w:jc w:val="both"/>
        <w:rPr>
          <w:ins w:id="956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957" w:author="Derenik Petrosyan" w:date="2024-04-16T14:14:00Z">
            <w:rPr>
              <w:ins w:id="958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959" w:author="Derenik Petrosyan" w:date="2024-04-16T14:15:00Z">
          <w:pPr>
            <w:spacing w:line="240" w:lineRule="auto"/>
            <w:jc w:val="both"/>
          </w:pPr>
        </w:pPrChange>
      </w:pPr>
      <w:ins w:id="960" w:author="Derenik Petrosyan" w:date="2024-04-16T14:12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961" w:author="Derenik Petrosyan" w:date="2024-04-16T14:14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Անվտանգության միջոցները IoT-ում կարող են ավելի քիչ խիստ լինել՝ IIoT-ի համեմատ ավելի քիչ զգայուն տվյալների հետ աշխատելու պատճառով: IIoT-ն առաջնահերթություն է տալիս անվտանգության խիստ արձանագրություններին, հաշվի առնելով կարևոր արդյունաբերական տվյալների և կառավարման համակարգերը, որոնք օգտագործում են առաջադեմ միջոցներ, ինչպիսիք են տվյալների գաղտնագրումը և ներխուժման հայտնաբերման համակարգերը:</w:t>
        </w:r>
      </w:ins>
    </w:p>
    <w:p w14:paraId="65654EDC" w14:textId="77777777" w:rsidR="00514BE7" w:rsidRPr="00514BE7" w:rsidRDefault="00514BE7">
      <w:pPr>
        <w:spacing w:line="360" w:lineRule="auto"/>
        <w:jc w:val="both"/>
        <w:rPr>
          <w:ins w:id="96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963" w:author="Derenik Petrosyan" w:date="2024-04-16T14:15:00Z">
          <w:pPr>
            <w:spacing w:line="240" w:lineRule="auto"/>
            <w:jc w:val="both"/>
          </w:pPr>
        </w:pPrChange>
      </w:pPr>
      <w:ins w:id="964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5. Ծրագրավորելիություն</w:t>
        </w:r>
      </w:ins>
    </w:p>
    <w:p w14:paraId="4E897D0D" w14:textId="7BA366CD" w:rsidR="00D27701" w:rsidRPr="00DD6269" w:rsidDel="007243C8" w:rsidRDefault="00637B01">
      <w:pPr>
        <w:spacing w:line="360" w:lineRule="auto"/>
        <w:ind w:firstLine="720"/>
        <w:jc w:val="both"/>
        <w:rPr>
          <w:del w:id="965" w:author="Derenik Petrosyan" w:date="2024-04-14T23:05:00Z"/>
          <w:rFonts w:ascii="Sylfaen" w:eastAsia="Times New Roman" w:hAnsi="Sylfaen" w:cs="Arial"/>
          <w:color w:val="000E2A"/>
          <w:sz w:val="24"/>
          <w:szCs w:val="24"/>
          <w:rPrChange w:id="966" w:author="Derenik Petrosyan" w:date="2024-04-16T14:16:00Z">
            <w:rPr>
              <w:del w:id="967" w:author="Derenik Petrosyan" w:date="2024-04-14T23:05:00Z"/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</w:rPrChange>
        </w:rPr>
        <w:pPrChange w:id="968" w:author="Derenik Petrosyan" w:date="2024-04-16T14:16:00Z">
          <w:pPr>
            <w:spacing w:line="360" w:lineRule="auto"/>
            <w:jc w:val="both"/>
          </w:pPr>
        </w:pPrChange>
      </w:pPr>
      <w:ins w:id="969" w:author="Derenik Petrosyan" w:date="2024-04-16T14:13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970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IoT սարքերը հաճախ գալիս են նախապես ծրագրավորված գործառույթներով, որոնք բավարարում են սպառողների ընդհանուր կարիքները՝ սահմանափակ հարմարեցմամբ: Ընդհակառակը, IIoT համակարգերը խիստ ծրագրավորվող և հարմարեցված են, հարմարվող են արդյունաբերության տարբեր պահանջներին, ունակ են կատարել բարդ առաջադրանքներ, ինքնուրույն որոշումներ կայացնել և օգտագործել մեքենայական ուսուցման ալգորիթմներ՝ ընդլայնված ճկունության համար:</w:t>
        </w:r>
        <w:r w:rsidRPr="00DD6269" w:rsidDel="00461AD7">
          <w:rPr>
            <w:rFonts w:ascii="Sylfaen" w:eastAsia="Times New Roman" w:hAnsi="Sylfaen" w:cs="Times New Roman"/>
            <w:color w:val="000E2A"/>
            <w:sz w:val="24"/>
            <w:szCs w:val="24"/>
            <w:rPrChange w:id="971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 xml:space="preserve"> </w:t>
        </w:r>
      </w:ins>
      <w:commentRangeStart w:id="972"/>
      <w:commentRangeStart w:id="973"/>
      <w:del w:id="974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commentRangeEnd w:id="972"/>
        <w:r w:rsidR="005C094E" w:rsidRPr="00DD6269" w:rsidDel="00461AD7">
          <w:rPr>
            <w:rStyle w:val="CommentReference"/>
            <w:rFonts w:ascii="Sylfaen" w:hAnsi="Sylfaen"/>
            <w:sz w:val="24"/>
            <w:szCs w:val="24"/>
            <w:rPrChange w:id="975" w:author="Derenik Petrosyan" w:date="2024-04-16T14:16:00Z">
              <w:rPr>
                <w:rStyle w:val="CommentReference"/>
              </w:rPr>
            </w:rPrChange>
          </w:rPr>
          <w:commentReference w:id="972"/>
        </w:r>
        <w:commentRangeEnd w:id="973"/>
        <w:r w:rsidR="00D25005" w:rsidRPr="00DD6269" w:rsidDel="00461AD7">
          <w:rPr>
            <w:rStyle w:val="CommentReference"/>
            <w:rFonts w:ascii="Sylfaen" w:hAnsi="Sylfaen"/>
            <w:sz w:val="24"/>
            <w:szCs w:val="24"/>
            <w:rPrChange w:id="976" w:author="Derenik Petrosyan" w:date="2024-04-16T14:16:00Z">
              <w:rPr>
                <w:rStyle w:val="CommentReference"/>
              </w:rPr>
            </w:rPrChange>
          </w:rPr>
          <w:commentReference w:id="973"/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7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7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տեխնոլոգիաների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7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մասը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միացման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պահանջվում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մալուխներ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որոնք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8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ֆիզիկապես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կապում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ձեր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սարքը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: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թողունակությունը՝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քանակությունը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99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կարող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փոխանցվել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որոշակի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ժամանակահատվածում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10BASE-T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1980-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0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վերջին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1990-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սկզբին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հաստատված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ամենալայն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կիրառվող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ստանդարտներից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1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թույլ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</w:del>
      <w:ins w:id="1024" w:author="Sargis Sargsyan" w:date="2024-04-10T19:36:00Z">
        <w:del w:id="1025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ունեցել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1026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</w:rPr>
            <w:delText>է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1027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</w:del>
      </w:ins>
      <w:del w:id="1028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մինչև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2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</w:delText>
        </w:r>
      </w:del>
      <w:ins w:id="1030" w:author="Sargis Sargsyan" w:date="2024-04-10T19:36:00Z">
        <w:del w:id="1031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բ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1032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/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վ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1033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թողունակություն</w:delText>
          </w:r>
        </w:del>
      </w:ins>
      <w:del w:id="1034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մեկում։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երկրորդ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3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ժամանակներում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ցանցերն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աջակցում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1000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(1000BASE-T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4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նույնիսկ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(10GBASE-T)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105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:</w:delText>
        </w:r>
      </w:del>
    </w:p>
    <w:p w14:paraId="0B8F393D" w14:textId="26BDDACA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1058" w:author="Derenik Petrosyan" w:date="2024-04-14T23:05:00Z"/>
          <w:rFonts w:ascii="Sylfaen" w:hAnsi="Sylfaen" w:cs="Arial"/>
          <w:color w:val="000E2A"/>
          <w:lang w:val="hy"/>
        </w:rPr>
        <w:pPrChange w:id="1059" w:author="Derenik Petrosyan" w:date="2024-04-16T14:16:00Z">
          <w:pPr>
            <w:pStyle w:val="NormalWeb"/>
            <w:shd w:val="clear" w:color="auto" w:fill="FFFFFF"/>
          </w:pPr>
        </w:pPrChange>
      </w:pPr>
      <w:del w:id="1060" w:author="Derenik Petrosyan" w:date="2024-04-14T23:05:00Z">
        <w:r w:rsidRPr="00F26AD1" w:rsidDel="00461AD7">
          <w:rPr>
            <w:rFonts w:ascii="Sylfaen" w:hAnsi="Sylfaen" w:cs="Arial"/>
            <w:color w:val="000E2A"/>
          </w:rPr>
          <w:delText>Անլար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վերացնում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յուրաքանչյուր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մալուխի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անհրաժեշտությունը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զգալի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տեղաշարժ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Ստանդարտացված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1999 </w:delText>
        </w:r>
        <w:r w:rsidRPr="00DD6269" w:rsidDel="00461AD7">
          <w:rPr>
            <w:rFonts w:ascii="Sylfaen" w:hAnsi="Sylfaen" w:cs="Arial"/>
            <w:color w:val="000E2A"/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, 802.11b-</w:delText>
        </w:r>
        <w:r w:rsidRPr="00DD6269" w:rsidDel="00461AD7">
          <w:rPr>
            <w:rFonts w:ascii="Sylfaen" w:hAnsi="Sylfaen" w:cs="Arial"/>
            <w:color w:val="000E2A"/>
          </w:rPr>
          <w:delText>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ստանդարտներից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մեկն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0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աջակցվում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բազմաթիվ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արտադրողների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արտադրանքներում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0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2020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0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հաստատված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6E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ստանդարտի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նախորդն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  <w:r w:rsidRPr="00DD6269" w:rsidDel="00461AD7">
          <w:rPr>
            <w:rFonts w:ascii="Sylfaen" w:hAnsi="Sylfaen" w:cs="Arial"/>
            <w:color w:val="000E2A"/>
            <w:lang w:val="hy"/>
            <w:rPrChange w:id="11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50-</w:delText>
        </w:r>
        <w:r w:rsidRPr="00DD6269" w:rsidDel="00461AD7">
          <w:rPr>
            <w:rFonts w:ascii="Sylfaen" w:hAnsi="Sylfaen" w:cs="Arial"/>
            <w:color w:val="000E2A"/>
          </w:rPr>
          <w:delText>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800 </w:delText>
        </w:r>
        <w:r w:rsidRPr="00DD6269" w:rsidDel="00461AD7">
          <w:rPr>
            <w:rFonts w:ascii="Sylfaen" w:hAnsi="Sylfaen" w:cs="Arial"/>
            <w:color w:val="000E2A"/>
          </w:rPr>
          <w:delText>անգամ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1121" w:author="Sargis Sargsyan" w:date="2024-04-10T19:41:00Z">
        <w:del w:id="1122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մեծ</w:delText>
          </w:r>
          <w:r w:rsidR="001B5FE3" w:rsidRPr="00DD6269" w:rsidDel="00461AD7">
            <w:rPr>
              <w:rFonts w:ascii="Sylfaen" w:hAnsi="Sylfaen" w:cs="Arial"/>
              <w:color w:val="000E2A"/>
              <w:lang w:val="hy"/>
              <w:rPrChange w:id="1123" w:author="Derenik Petrosyan" w:date="2024-04-16T14:16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1124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արագություն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ինչպես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նախկին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սարքավորումները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սակայն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1131" w:author="Sargis Sargsyan" w:date="2024-04-10T19:42:00Z">
        <w:del w:id="1132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այլ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1133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  <w:r w:rsidR="001B5FE3" w:rsidRPr="00DD6269" w:rsidDel="00461AD7">
            <w:rPr>
              <w:rFonts w:ascii="Sylfaen" w:hAnsi="Sylfaen" w:cs="Arial"/>
              <w:color w:val="000E2A"/>
            </w:rPr>
            <w:delText>նաև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1134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1135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կարող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հուսալիորեն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աշխատել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խիտ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ռադիոմիջավայրերում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քան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իրենց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նախորդները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109380A7" w14:textId="2ED5E28F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1148" w:author="Derenik Petrosyan" w:date="2024-04-14T23:05:00Z"/>
          <w:rFonts w:ascii="Sylfaen" w:hAnsi="Sylfaen" w:cs="Arial"/>
          <w:color w:val="000E2A"/>
          <w:lang w:val="hy"/>
        </w:rPr>
        <w:pPrChange w:id="1149" w:author="Derenik Petrosyan" w:date="2024-04-16T14:16:00Z">
          <w:pPr>
            <w:pStyle w:val="NormalWeb"/>
            <w:shd w:val="clear" w:color="auto" w:fill="FFFFFF"/>
          </w:pPr>
        </w:pPrChange>
      </w:pPr>
      <w:del w:id="1150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վրա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մարդիկ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հենվում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սմարթֆոնների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ծածկույթի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ամբողջ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աշխարհում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հզորության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արդյունավետության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նման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բարելավումներ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1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կատարել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վաղ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2G </w:delText>
        </w:r>
        <w:r w:rsidRPr="00DD6269" w:rsidDel="00461AD7">
          <w:rPr>
            <w:rFonts w:ascii="Sylfaen" w:hAnsi="Sylfaen" w:cs="Arial"/>
            <w:color w:val="000E2A"/>
          </w:rPr>
          <w:delText>ցանցերից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ապահովում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մոտավորապես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0,1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1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5G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200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1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միացումներ։</w:delText>
        </w:r>
        <w:r w:rsidRPr="00DD6269" w:rsidDel="00461AD7">
          <w:rPr>
            <w:rFonts w:ascii="Sylfaen" w:hAnsi="Sylfaen" w:cs="Arial"/>
            <w:color w:val="000E2A"/>
            <w:lang w:val="hy"/>
            <w:rPrChange w:id="11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.</w:delText>
        </w:r>
      </w:del>
    </w:p>
    <w:p w14:paraId="05BB2F95" w14:textId="4F9BC180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1191" w:author="Derenik Petrosyan" w:date="2024-04-14T23:05:00Z"/>
          <w:rFonts w:ascii="Sylfaen" w:hAnsi="Sylfaen" w:cs="Arial"/>
          <w:color w:val="000E2A"/>
          <w:lang w:val="hy"/>
        </w:rPr>
        <w:pPrChange w:id="1192" w:author="Derenik Petrosyan" w:date="2024-04-16T14:16:00Z">
          <w:pPr>
            <w:pStyle w:val="NormalWeb"/>
            <w:shd w:val="clear" w:color="auto" w:fill="FFFFFF"/>
          </w:pPr>
        </w:pPrChange>
      </w:pPr>
      <w:del w:id="1193" w:author="Derenik Petrosyan" w:date="2024-04-14T23:05:00Z"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IIoT-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1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1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պատմություն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փոխզիջումների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տարբեր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համակցություններ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ստեղծում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տիրույթի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վերաբերյալ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Ռադիոհաճախականության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նույնականացումը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300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ֆուտ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միջակայքերով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դաշտային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հաղորդակցության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պահանջում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սերտ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շփում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երկուսն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օգտակար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կարգավորումներում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ընդ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RFID-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հաճախ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ակտիվներին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հետևելու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իսկ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NFC-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ն՝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մուտքի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վերահսկման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2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2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վճարումների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3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3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3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3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3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3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փոխանակման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13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13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791D2158" w14:textId="472E43D3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1309" w:author="Derenik Petrosyan" w:date="2024-04-14T23:05:00Z"/>
          <w:rFonts w:ascii="Sylfaen" w:hAnsi="Sylfaen" w:cs="Arial"/>
          <w:color w:val="000E2A"/>
          <w:lang w:val="hy"/>
        </w:rPr>
        <w:pPrChange w:id="1310" w:author="Derenik Petrosyan" w:date="2024-04-16T14:16:00Z">
          <w:pPr>
            <w:pStyle w:val="NormalWeb"/>
            <w:shd w:val="clear" w:color="auto" w:fill="FFFFFF"/>
          </w:pPr>
        </w:pPrChange>
      </w:pPr>
      <w:del w:id="1311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Այլ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տեխնոլոգիաներ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Long Range Wide Area Network-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ցածր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տարածության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տեսակը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Նեղաշերտ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ը՝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4G-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տարբերակ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որտեղ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բարձր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արագություններ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լուծում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Կենտրոնացված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խմբերը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Wireless Smart Ubiquitous Networks Alliance-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ձգտում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լուծել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խելացի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քաղաքների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կոմունալ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հավելվածների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կապված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13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61C2AA52" w14:textId="77777777" w:rsidR="00E4298E" w:rsidRPr="00DD6269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359" w:author="Derenik Petrosyan" w:date="2024-04-16T14:16:00Z">
          <w:pPr>
            <w:spacing w:line="360" w:lineRule="auto"/>
            <w:jc w:val="both"/>
          </w:pPr>
        </w:pPrChange>
      </w:pPr>
    </w:p>
    <w:bookmarkStart w:id="1360" w:name="_Toc164631542"/>
    <w:p w14:paraId="040CF8AA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36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3"/>
          <w:id w:val="2042304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2.3 Հիմնական հասկացություններ և մարտահրավերներ 5G-IIoT ինտեգրման մեջ</w:t>
          </w:r>
        </w:sdtContent>
      </w:sdt>
      <w:bookmarkEnd w:id="1360"/>
    </w:p>
    <w:p w14:paraId="00AC425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4"/>
        <w:id w:val="-546755665"/>
      </w:sdtPr>
      <w:sdtEndPr/>
      <w:sdtContent>
        <w:p w14:paraId="6CAD2899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362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363" w:author="Derenik Petrosyan" w:date="2024-04-15T12:22:00Z">
                <w:rPr>
                  <w:del w:id="1364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65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Հիմնական հասկացությունները 5G-IIoT ինտեգրման մեջ</w:t>
          </w:r>
        </w:p>
        <w:p w14:paraId="49FB6AB2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3904E8" w14:textId="7584B188" w:rsidR="00296C59" w:rsidRPr="00444B6D" w:rsidDel="00365502" w:rsidRDefault="00296C59">
          <w:pPr>
            <w:spacing w:line="360" w:lineRule="auto"/>
            <w:jc w:val="both"/>
            <w:rPr>
              <w:del w:id="1366" w:author="Derenik Petrosyan" w:date="2024-04-15T12:14:00Z"/>
              <w:rFonts w:ascii="Sylfaen" w:eastAsia="Tahoma" w:hAnsi="Sylfaen" w:cs="Tahoma"/>
              <w:b/>
              <w:bCs/>
              <w:sz w:val="24"/>
              <w:szCs w:val="24"/>
              <w:rPrChange w:id="1367" w:author="Derenik Petrosyan" w:date="2024-04-15T12:22:00Z">
                <w:rPr>
                  <w:del w:id="1368" w:author="Derenik Petrosyan" w:date="2024-04-15T12:14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69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1. </w:t>
          </w:r>
          <w:del w:id="1370" w:author="Derenik Petrosyan" w:date="2024-04-15T12:19:00Z">
            <w:r w:rsidRPr="00444B6D" w:rsidDel="00111CD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71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Ultra-Reliable Low-Latency Communication</w:delText>
            </w:r>
          </w:del>
          <w:ins w:id="1372" w:author="Derenik Petrosyan" w:date="2024-04-15T12:19:00Z">
            <w:r w:rsidR="00111CDA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373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Գերհուսալի ցածր հապաղումներո</w:t>
            </w:r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374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 xml:space="preserve">վ </w:t>
            </w:r>
          </w:ins>
          <w:ins w:id="1375" w:author="Derenik Petrosyan" w:date="2024-04-15T12:20:00Z"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376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հաղորդակցություն</w:t>
            </w:r>
          </w:ins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77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</w:t>
          </w:r>
          <w:commentRangeStart w:id="1378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79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(URLLC</w:t>
          </w:r>
          <w:commentRangeEnd w:id="1378"/>
          <w:r w:rsidR="00111CDA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380" w:author="Derenik Petrosyan" w:date="2024-04-15T12:22:00Z">
                <w:rPr>
                  <w:rStyle w:val="CommentReference"/>
                </w:rPr>
              </w:rPrChange>
            </w:rPr>
            <w:commentReference w:id="1378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81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1F7E14BF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382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2EE9C68" w14:textId="77777777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383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URLLC-ը 5G ցանցերի հիմնական հատկանիշն է, որը թույլ է տալիս չափազանց ցածր ուշացում և բարձր հուսալիություն հաղորդակցություն, որը կարևոր է արդյունաբերական միջավայրերում իրական ժամանակում կիրառելու համար, ինչպիսիք են արդյունաբերական ավտոմատացումը, հեռակառավարումը և գործընթացի մոնիտորինգը:</w:t>
          </w:r>
        </w:p>
        <w:p w14:paraId="56F32463" w14:textId="1A6CA7EC" w:rsidR="00296C59" w:rsidRPr="00444B6D" w:rsidDel="00444B6D" w:rsidRDefault="00296C59" w:rsidP="00F26AD1">
          <w:pPr>
            <w:spacing w:line="360" w:lineRule="auto"/>
            <w:jc w:val="both"/>
            <w:rPr>
              <w:del w:id="1384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385" w:author="Derenik Petrosyan" w:date="2024-04-15T12:22:00Z">
                <w:rPr>
                  <w:del w:id="1386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387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r w:rsidRPr="005A04D2">
            <w:rPr>
              <w:rFonts w:ascii="Sylfaen" w:eastAsia="Tahoma" w:hAnsi="Sylfaen" w:cs="Tahoma"/>
              <w:b/>
              <w:bCs/>
              <w:color w:val="000000" w:themeColor="text1"/>
              <w:sz w:val="24"/>
              <w:szCs w:val="24"/>
              <w:rPrChange w:id="1388" w:author="Derenik Petrosyan" w:date="2024-04-16T13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  <w:del w:id="1389" w:author="Derenik Petrosyan" w:date="2024-04-16T13:00:00Z">
            <w:r w:rsidRPr="005A04D2" w:rsidDel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90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del w:id="1391" w:author="Derenik Petrosyan" w:date="2024-04-15T12:20:00Z">
            <w:r w:rsidRPr="005A04D2" w:rsidDel="00061961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92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Massive Machine-Type Communication</w:delText>
            </w:r>
          </w:del>
          <w:ins w:id="1393" w:author="Derenik Petrosyan" w:date="2024-04-16T13:00:00Z"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94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 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  <w:rPrChange w:id="1395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Զ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396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անգվածային մեքենայական տիպի հաղորդակցություն</w:t>
            </w:r>
            <w:r w:rsid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</w:rPr>
              <w:t xml:space="preserve"> </w:t>
            </w:r>
          </w:ins>
          <w:del w:id="1397" w:author="Derenik Petrosyan" w:date="2024-04-16T13:00:00Z">
            <w:r w:rsidRPr="00444B6D" w:rsidDel="005A04D2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98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commentRangeStart w:id="1399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400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(mMTC</w:t>
          </w:r>
          <w:commentRangeEnd w:id="1399"/>
          <w:r w:rsidR="00061961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401" w:author="Derenik Petrosyan" w:date="2024-04-15T12:22:00Z">
                <w:rPr>
                  <w:rStyle w:val="CommentReference"/>
                </w:rPr>
              </w:rPrChange>
            </w:rPr>
            <w:commentReference w:id="1399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402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48C7C54D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403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404" w:author="Derenik Petrosyan" w:date="2024-04-15T12:22:00Z">
                <w:rPr>
                  <w:del w:id="1405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416D1D7" w14:textId="77777777" w:rsidR="00444B6D" w:rsidRPr="00444B6D" w:rsidRDefault="00444B6D">
          <w:pPr>
            <w:spacing w:line="360" w:lineRule="auto"/>
            <w:jc w:val="both"/>
            <w:rPr>
              <w:ins w:id="1406" w:author="Derenik Petrosyan" w:date="2024-04-15T12:21:00Z"/>
              <w:rFonts w:ascii="Sylfaen" w:eastAsia="Tahoma" w:hAnsi="Sylfaen" w:cs="Tahoma"/>
              <w:sz w:val="24"/>
              <w:szCs w:val="24"/>
            </w:rPr>
            <w:pPrChange w:id="1407" w:author="Derenik Petrosyan" w:date="2024-04-16T14:15:00Z">
              <w:pPr>
                <w:spacing w:line="360" w:lineRule="auto"/>
                <w:ind w:firstLine="720"/>
                <w:jc w:val="both"/>
              </w:pPr>
            </w:pPrChange>
          </w:pPr>
        </w:p>
        <w:p w14:paraId="32E904EC" w14:textId="14663017" w:rsidR="00296C59" w:rsidRDefault="00296C59" w:rsidP="00F26AD1">
          <w:pPr>
            <w:spacing w:line="360" w:lineRule="auto"/>
            <w:ind w:firstLine="720"/>
            <w:jc w:val="both"/>
            <w:rPr>
              <w:ins w:id="1408" w:author="Derenik Petrosyan" w:date="2024-04-16T13:46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mMTC-ն թույլ է տալիս 5G ցանցերին աջակցել մեծ թվով միացված սարքերի, ինչը հնարավորություն է տալիս տեղակայել սենսորների, ակտուատորների և արդյունաբերական սարքավորումների խիտ ցանցերը IIoT հավելվածներում: Սա հեշտացնում է իրական ժամանակի մոնիտորինգը, տվյալների հավաքագրումը և արդյունաբերական գործընթացների և ակտիվների վերահսկումը:</w:t>
          </w:r>
        </w:p>
        <w:p w14:paraId="2F4F8DBE" w14:textId="7FE3410C" w:rsidR="00567C51" w:rsidRDefault="000B7D7B" w:rsidP="000B7D7B">
          <w:pPr>
            <w:spacing w:line="360" w:lineRule="auto"/>
            <w:jc w:val="both"/>
            <w:rPr>
              <w:ins w:id="1409" w:author="Derenik Petrosyan" w:date="2024-04-21T11:11:00Z"/>
              <w:rFonts w:ascii="Sylfaen" w:eastAsia="Tahoma" w:hAnsi="Sylfaen" w:cs="Times New Roman"/>
              <w:b/>
              <w:bCs/>
              <w:sz w:val="24"/>
              <w:szCs w:val="24"/>
            </w:rPr>
          </w:pPr>
          <w:ins w:id="1410" w:author="Derenik Petrosyan" w:date="2024-04-21T11:10:00Z">
            <w:r w:rsidRPr="000B7D7B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411" w:author="Derenik Petrosyan" w:date="2024-04-21T11:11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3</w:t>
            </w:r>
            <w:r w:rsidRPr="000B7D7B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412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Pr="000B7D7B">
              <w:rPr>
                <w:rFonts w:ascii="Sylfaen" w:hAnsi="Sylfaen"/>
                <w:b/>
                <w:bCs/>
                <w:rPrChange w:id="1413" w:author="Derenik Petrosyan" w:date="2024-04-21T11:11:00Z">
                  <w:rPr/>
                </w:rPrChange>
              </w:rPr>
              <w:t xml:space="preserve"> </w:t>
            </w:r>
            <w:commentRangeStart w:id="1414"/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lang w:val="hy-AM"/>
                <w:rPrChange w:id="1415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Ընդլայնված շարժական լայնաշերտ կապ</w:t>
            </w:r>
          </w:ins>
          <w:ins w:id="1416" w:author="Derenik Petrosyan" w:date="2024-04-21T11:12:00Z">
            <w:r w:rsidR="00495345" w:rsidRPr="00495345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417" w:author="Derenik Petrosyan" w:date="2024-04-21T11:12:00Z">
                  <w:rPr>
                    <w:rFonts w:ascii="Sylfaen" w:eastAsia="Tahoma" w:hAnsi="Sylfaen" w:cs="Times New Roman"/>
                    <w:b/>
                    <w:bCs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418" w:author="Derenik Petrosyan" w:date="2024-04-21T11:10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419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(</w:t>
            </w:r>
          </w:ins>
          <w:ins w:id="1420" w:author="Derenik Petrosyan" w:date="2024-04-21T11:11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421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</w:rPr>
                </w:rPrChange>
              </w:rPr>
              <w:t>Enhanced Mobile Broadband</w:t>
            </w:r>
          </w:ins>
          <w:ins w:id="1422" w:author="Derenik Petrosyan" w:date="2024-04-21T11:10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423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ins w:id="1424" w:author="Derenik Petrosyan" w:date="2024-04-21T11:11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425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.</w:t>
            </w:r>
          </w:ins>
          <w:commentRangeEnd w:id="1414"/>
          <w:ins w:id="1426" w:author="Derenik Petrosyan" w:date="2024-04-21T11:13:00Z">
            <w:r w:rsidR="00E9088D">
              <w:rPr>
                <w:rStyle w:val="CommentReference"/>
              </w:rPr>
              <w:commentReference w:id="1414"/>
            </w:r>
          </w:ins>
        </w:p>
        <w:p w14:paraId="5EE09252" w14:textId="10AC02E1" w:rsidR="00495345" w:rsidRDefault="00495345" w:rsidP="000B7D7B">
          <w:pPr>
            <w:spacing w:line="360" w:lineRule="auto"/>
            <w:jc w:val="both"/>
            <w:rPr>
              <w:ins w:id="1427" w:author="Derenik Petrosyan" w:date="2024-04-21T11:11:00Z"/>
              <w:rFonts w:ascii="Sylfaen" w:eastAsia="Tahoma" w:hAnsi="Sylfaen" w:cs="Times New Roman"/>
              <w:sz w:val="24"/>
              <w:szCs w:val="24"/>
            </w:rPr>
          </w:pPr>
          <w:ins w:id="1428" w:author="Derenik Petrosyan" w:date="2024-04-21T11:11:00Z">
            <w:r>
              <w:rPr>
                <w:rFonts w:ascii="Sylfaen" w:eastAsia="Tahoma" w:hAnsi="Sylfaen" w:cs="Times New Roman"/>
                <w:sz w:val="24"/>
                <w:szCs w:val="24"/>
              </w:rPr>
              <w:tab/>
            </w:r>
            <w:r w:rsidRPr="00495345">
              <w:rPr>
                <w:rFonts w:ascii="Sylfaen" w:eastAsia="Tahoma" w:hAnsi="Sylfaen" w:cs="Times New Roman"/>
                <w:sz w:val="24"/>
                <w:szCs w:val="24"/>
              </w:rPr>
              <w:t>Ընդլայնված շարժական լայնաշերտ կապը (eMBB) ներկայացնում է 5G տեխնոլոգիայի հիմնական սյուներից մեկը՝ առաջարկելով զգալի բարելավումներ տվյալների փոխանցման արագության, հզորության և օգտագործողի փորձի առումով: Իրերի արդյունաբերական ինտերնետի (IIoT) ինտեգրման համատեքստում eMBB-ն առանցքային դեր է խաղում արդյունաբերական միջավայրում կիրառությունների լայն շրջանակի և օգտագործման դեպքերի համար բարձր արագությամբ տվյալների փոխանցման և կապի հեշտացման գործում:</w:t>
            </w:r>
          </w:ins>
        </w:p>
        <w:p w14:paraId="31F72CA2" w14:textId="77777777" w:rsidR="00495345" w:rsidRPr="00495345" w:rsidRDefault="00495345" w:rsidP="000B7D7B">
          <w:pPr>
            <w:spacing w:line="360" w:lineRule="auto"/>
            <w:jc w:val="both"/>
            <w:rPr>
              <w:rFonts w:ascii="Sylfaen" w:eastAsia="Tahoma" w:hAnsi="Sylfaen" w:cs="Times New Roman"/>
              <w:sz w:val="24"/>
              <w:szCs w:val="24"/>
              <w:rPrChange w:id="1429" w:author="Derenik Petrosyan" w:date="2024-04-21T11:1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pPrChange w:id="1430" w:author="Derenik Petrosyan" w:date="2024-04-21T11:10:00Z">
              <w:pPr>
                <w:spacing w:line="360" w:lineRule="auto"/>
                <w:jc w:val="both"/>
              </w:pPr>
            </w:pPrChange>
          </w:pPr>
        </w:p>
        <w:p w14:paraId="306EA56E" w14:textId="0EAC37BF" w:rsidR="00296C59" w:rsidRPr="00444B6D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del w:id="1431" w:author="Derenik Petrosyan" w:date="2024-04-21T11:11:00Z">
            <w:r w:rsidRPr="00444B6D" w:rsidDel="00495345">
              <w:rPr>
                <w:rFonts w:ascii="Sylfaen" w:eastAsia="Tahoma" w:hAnsi="Sylfaen" w:cs="Tahoma"/>
                <w:sz w:val="24"/>
                <w:szCs w:val="24"/>
              </w:rPr>
              <w:delText>3</w:delText>
            </w:r>
          </w:del>
          <w:ins w:id="1432" w:author="Derenik Petrosyan" w:date="2024-04-21T11:11:00Z">
            <w:r w:rsidR="00495345">
              <w:rPr>
                <w:rFonts w:ascii="Sylfaen" w:eastAsia="Tahoma" w:hAnsi="Sylfaen" w:cs="Tahoma"/>
                <w:sz w:val="24"/>
                <w:szCs w:val="24"/>
                <w:lang w:val="en-US"/>
              </w:rPr>
              <w:t>4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. </w:t>
          </w:r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433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Ցանցի կտրում</w:t>
          </w:r>
          <w:ins w:id="1434" w:author="Derenik Petrosyan" w:date="2024-04-21T11:12:00Z">
            <w:r w:rsid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</w:rPr>
              <w:t xml:space="preserve"> </w:t>
            </w:r>
          </w:ins>
          <w:ins w:id="1435" w:author="Derenik Petrosyan" w:date="2024-04-15T12:28:00Z"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436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(</w:t>
            </w:r>
            <w:r w:rsidR="005A333E" w:rsidRPr="005A333E">
              <w:rPr>
                <w:rStyle w:val="Strong"/>
                <w:rFonts w:ascii="Sylfaen" w:hAnsi="Sylfaen" w:cs="Segoe UI"/>
                <w:b w:val="0"/>
                <w:color w:val="0D0D0D"/>
                <w:sz w:val="24"/>
                <w:szCs w:val="24"/>
                <w:bdr w:val="single" w:sz="2" w:space="0" w:color="E3E3E3" w:frame="1"/>
                <w:shd w:val="clear" w:color="auto" w:fill="FFFFFF"/>
                <w:rPrChange w:id="1437" w:author="Derenik Petrosyan" w:date="2024-04-15T12:29:00Z">
                  <w:rPr>
                    <w:rStyle w:val="Strong"/>
                    <w:rFonts w:ascii="Segoe UI" w:hAnsi="Segoe UI" w:cs="Segoe UI"/>
                    <w:color w:val="0D0D0D"/>
                    <w:bdr w:val="single" w:sz="2" w:space="0" w:color="E3E3E3" w:frame="1"/>
                    <w:shd w:val="clear" w:color="auto" w:fill="FFFFFF"/>
                  </w:rPr>
                </w:rPrChange>
              </w:rPr>
              <w:t>Network Slicing</w:t>
            </w:r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438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)</w:t>
            </w:r>
          </w:ins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439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1FCD42AE" w14:textId="2796B458" w:rsidR="00296C59" w:rsidRPr="00444B6D" w:rsidDel="00D25005" w:rsidRDefault="005A333E">
          <w:pPr>
            <w:spacing w:line="360" w:lineRule="auto"/>
            <w:jc w:val="both"/>
            <w:rPr>
              <w:del w:id="1440" w:author="Sargis Sargsyan" w:date="2024-04-10T19:51:00Z"/>
              <w:rFonts w:ascii="Sylfaen" w:eastAsia="Tahoma" w:hAnsi="Sylfaen" w:cs="Tahoma"/>
              <w:sz w:val="24"/>
              <w:szCs w:val="24"/>
            </w:rPr>
          </w:pPr>
          <w:ins w:id="1441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2083DF42" w14:textId="7E00ADB7" w:rsidR="00296C59" w:rsidRPr="00444B6D" w:rsidDel="005A333E" w:rsidRDefault="00296C59">
          <w:pPr>
            <w:spacing w:line="360" w:lineRule="auto"/>
            <w:jc w:val="both"/>
            <w:rPr>
              <w:del w:id="1442" w:author="Derenik Petrosyan" w:date="2024-04-15T12:29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Ցանցի կտրումը հնարավորություն է տալիս ստեղծել վիրտուալացված, մեկուսացված ցանցի հատվածներ մեկ ֆիզիկական ենթակառուցվածքի շրջանակներում, որոնցից յուրաքանչյուրը հարմարեցված է հատուկ պահանջներին, ինչպիսիք են թողունակությունը, </w:t>
          </w:r>
          <w:del w:id="1443" w:author="Derenik Petrosyan" w:date="2024-04-14T23:08:00Z">
            <w:r w:rsidRPr="00444B6D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444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հետաձգումը</w:delText>
            </w:r>
            <w:r w:rsidRPr="00444B6D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445" w:author="Derenik Petrosyan" w:date="2024-04-14T23:08:00Z">
            <w:r w:rsidR="00461AD7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հապաղումը</w:t>
            </w:r>
            <w:r w:rsidR="00461AD7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հուսալիությունը: Սա թույլ է տալիս օպերատորներին արդյունավետորեն բաշխել ռեսուրսները և ապահովել հարմարեցված կապ տարբեր IIoT հավելվածների համար՝ տարբեր կարիքներով:</w:t>
          </w:r>
        </w:p>
        <w:p w14:paraId="51D04188" w14:textId="77777777" w:rsidR="00D25005" w:rsidRPr="00444B6D" w:rsidRDefault="00D25005">
          <w:pPr>
            <w:spacing w:line="360" w:lineRule="auto"/>
            <w:jc w:val="both"/>
            <w:rPr>
              <w:ins w:id="1446" w:author="Sargis Sargsyan" w:date="2024-04-10T19:54:00Z"/>
              <w:rFonts w:ascii="Sylfaen" w:eastAsia="Tahoma" w:hAnsi="Sylfaen" w:cs="Tahoma"/>
              <w:sz w:val="24"/>
              <w:szCs w:val="24"/>
            </w:rPr>
          </w:pPr>
        </w:p>
        <w:p w14:paraId="7E18BCD7" w14:textId="16A4B4E5" w:rsidR="00296C59" w:rsidRPr="00495345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lang w:val="hy-AM"/>
              <w:rPrChange w:id="1447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commentRangeStart w:id="1448"/>
          <w:del w:id="1449" w:author="Derenik Petrosyan" w:date="2024-04-21T11:12:00Z"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450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4</w:delText>
            </w:r>
            <w:commentRangeEnd w:id="1448"/>
            <w:r w:rsidR="007C3808" w:rsidRPr="00495345" w:rsidDel="00495345">
              <w:rPr>
                <w:rStyle w:val="CommentReference"/>
                <w:rFonts w:ascii="Sylfaen" w:hAnsi="Sylfaen"/>
                <w:b/>
                <w:bCs/>
                <w:sz w:val="24"/>
                <w:szCs w:val="24"/>
                <w:rPrChange w:id="1451" w:author="Derenik Petrosyan" w:date="2024-04-21T11:12:00Z">
                  <w:rPr>
                    <w:rStyle w:val="CommentReference"/>
                  </w:rPr>
                </w:rPrChange>
              </w:rPr>
              <w:commentReference w:id="1448"/>
            </w:r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452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.</w:delText>
            </w:r>
          </w:del>
          <w:ins w:id="1453" w:author="Derenik Petrosyan" w:date="2024-04-21T11:12:00Z">
            <w:r w:rsidR="00495345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  <w:rPrChange w:id="1454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5.</w:t>
            </w:r>
          </w:ins>
          <w:del w:id="1455" w:author="Derenik Petrosyan" w:date="2024-04-16T13:47:00Z">
            <w:r w:rsidRPr="00495345" w:rsidDel="00567C5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456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ins w:id="1457" w:author="Derenik Petrosyan" w:date="2024-04-16T13:47:00Z"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458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Ե</w:t>
            </w:r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459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զրային հաշվարկ</w:t>
            </w:r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rPrChange w:id="1460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</w:t>
            </w:r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lang w:val="ru-RU"/>
                <w:rPrChange w:id="1461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(</w:t>
            </w:r>
          </w:ins>
          <w:r w:rsidRPr="00495345">
            <w:rPr>
              <w:rFonts w:ascii="Sylfaen" w:eastAsia="Tahoma" w:hAnsi="Sylfaen" w:cs="Tahoma"/>
              <w:b/>
              <w:bCs/>
              <w:sz w:val="24"/>
              <w:szCs w:val="24"/>
              <w:highlight w:val="yellow"/>
              <w:rPrChange w:id="1462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Edge Computing</w:t>
          </w:r>
          <w:ins w:id="1463" w:author="Derenik Petrosyan" w:date="2024-04-16T13:47:00Z"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lang w:val="ru-RU"/>
                <w:rPrChange w:id="1464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)</w:t>
            </w:r>
          </w:ins>
          <w:r w:rsidRPr="00495345">
            <w:rPr>
              <w:rFonts w:ascii="Sylfaen" w:eastAsia="Tahoma" w:hAnsi="Sylfaen" w:cs="Tahoma"/>
              <w:b/>
              <w:bCs/>
              <w:sz w:val="24"/>
              <w:szCs w:val="24"/>
              <w:highlight w:val="yellow"/>
              <w:rPrChange w:id="1465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:</w:t>
          </w:r>
        </w:p>
        <w:p w14:paraId="16118A74" w14:textId="03F04809" w:rsidR="00296C59" w:rsidRPr="00444B6D" w:rsidDel="00D25005" w:rsidRDefault="005A333E">
          <w:pPr>
            <w:spacing w:line="360" w:lineRule="auto"/>
            <w:jc w:val="both"/>
            <w:rPr>
              <w:del w:id="1466" w:author="Sargis Sargsyan" w:date="2024-04-10T19:54:00Z"/>
              <w:rFonts w:ascii="Sylfaen" w:eastAsia="Tahoma" w:hAnsi="Sylfaen" w:cs="Tahoma"/>
              <w:sz w:val="24"/>
              <w:szCs w:val="24"/>
            </w:rPr>
          </w:pPr>
          <w:ins w:id="1467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39F951D8" w14:textId="6BF21D7A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Edge computing-ը մշակման և վերլուծության հնարավորություններն ավելի է մոտեցնում տվյալների ստեղծման կետին՝ նվազեցնելով </w:t>
          </w:r>
          <w:del w:id="1468" w:author="Sargis Sargsyan" w:date="2024-04-10T19:54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հետաձգումը </w:delText>
            </w:r>
          </w:del>
          <w:ins w:id="1469" w:author="Sargis Sargsyan" w:date="2024-04-10T19:54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հապաղումը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հնարավորություն տալով իրական ժամանակում որոշումներ կայացնել և վերահսկել IIoT հավելվածներում: Վերամշակելով տվյալները ցանցի եզրին, ավելի մոտ արդյունաբերական սարքերին և սենսորներին, եզրային հաշվարկը բարձրացնում է արձագանքման և արդյունավետությունը արդյունաբերական գործընթացներում:</w:t>
          </w:r>
        </w:p>
        <w:p w14:paraId="2CC58CCF" w14:textId="4C435F12" w:rsidR="00296C59" w:rsidRPr="007C3808" w:rsidRDefault="00495345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470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ins w:id="1471" w:author="Derenik Petrosyan" w:date="2024-04-21T11:12:00Z">
            <w:r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</w:rPr>
              <w:t>6</w:t>
            </w:r>
          </w:ins>
          <w:del w:id="1472" w:author="Derenik Petrosyan" w:date="2024-04-21T11:12:00Z">
            <w:r w:rsidR="00296C59" w:rsidRPr="007C3808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473" w:author="Derenik Petrosyan" w:date="2024-04-15T12:3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5</w:delText>
            </w:r>
          </w:del>
          <w:r w:rsidR="00296C59"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74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Անվտանգություն և գաղտնիություն.</w:t>
          </w:r>
        </w:p>
        <w:p w14:paraId="31B7A3A9" w14:textId="795B134A" w:rsidR="00296C59" w:rsidRPr="00444B6D" w:rsidDel="00D25005" w:rsidRDefault="007C3808">
          <w:pPr>
            <w:spacing w:line="360" w:lineRule="auto"/>
            <w:jc w:val="both"/>
            <w:rPr>
              <w:del w:id="1475" w:author="Sargis Sargsyan" w:date="2024-04-10T19:55:00Z"/>
              <w:rFonts w:ascii="Sylfaen" w:eastAsia="Tahoma" w:hAnsi="Sylfaen" w:cs="Tahoma"/>
              <w:sz w:val="24"/>
              <w:szCs w:val="24"/>
            </w:rPr>
          </w:pPr>
          <w:ins w:id="1476" w:author="Derenik Petrosyan" w:date="2024-04-15T12:30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6B54C622" w14:textId="72CB1FAD" w:rsidR="007C3808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Անվտանգությունն ու գաղտնիությունը առաջնային են 5G-IIoT ինտեգրման մեջ՝ հաշվի առնելով արդյունաբերական տվյալների զգայուն բնույթը և անվտանգության խախտումների հնարավոր ազդեցությունը: Հիմնական հասկացությունները ներառում են անվտանգ նույնականացում, գաղտնագրում, մուտքի վերահսկում և անվտանգ սարքի կառավարում՝ ապահովելու IIoT տվյալների և համակարգերի գաղտնիությունը, ամբողջականությունը և հասանելիությունը:</w:t>
          </w:r>
        </w:p>
        <w:p w14:paraId="5CD1BBD6" w14:textId="77777777" w:rsidR="00296C59" w:rsidRPr="007C3808" w:rsidDel="007C3808" w:rsidRDefault="00296C59">
          <w:pPr>
            <w:spacing w:line="360" w:lineRule="auto"/>
            <w:jc w:val="both"/>
            <w:rPr>
              <w:del w:id="1477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478" w:author="Derenik Petrosyan" w:date="2024-04-15T12:31:00Z">
                <w:rPr>
                  <w:del w:id="1479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80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5G-IIoT ինտեգրման մարտահրավերները</w:t>
          </w:r>
        </w:p>
        <w:p w14:paraId="751FF39B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5D16C9B" w14:textId="77777777" w:rsidR="00296C59" w:rsidRPr="007C3808" w:rsidDel="007C3808" w:rsidRDefault="00296C59">
          <w:pPr>
            <w:spacing w:line="360" w:lineRule="auto"/>
            <w:jc w:val="both"/>
            <w:rPr>
              <w:del w:id="1481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482" w:author="Derenik Petrosyan" w:date="2024-04-15T12:31:00Z">
                <w:rPr>
                  <w:del w:id="1483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84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 Փոխգործունակություն.</w:t>
          </w:r>
        </w:p>
        <w:p w14:paraId="2E40545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4F08C3B" w14:textId="60A51C7B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485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էկոհամակարգերում </w:t>
          </w:r>
          <w:del w:id="1486" w:author="Sargis Sargsyan" w:date="2024-04-10T19:56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տարասեռ </w:delText>
            </w:r>
          </w:del>
          <w:ins w:id="1487" w:author="Sargis Sargsyan" w:date="2024-04-11T12:10:00Z">
            <w:r w:rsidR="00F142CB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</w:t>
            </w:r>
          </w:ins>
          <w:ins w:id="1488" w:author="Sargis Sargsyan" w:date="2024-04-10T19:56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արբեր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սարքերի, արձանագրությունների և հարթակների միջև փոխգործունակության ապահովումը նշանակալի մարտահրավեր է: Հին համակարգերի ինտեգրումը ժամանակակից 5G ցանցերի և IIoT սարքերի հետ պահանջում է ստանդարտացված արձանագրություններ, միջերեսներ և տվյալների ձևաչափեր՝ անխափան հաղորդակցությունը և տվյալների փոխանակումը հեշտացնելու համար:</w:t>
          </w:r>
        </w:p>
        <w:p w14:paraId="4B40B296" w14:textId="77777777" w:rsidR="00296C59" w:rsidRPr="007C3808" w:rsidDel="007C3808" w:rsidRDefault="00296C59" w:rsidP="00F26AD1">
          <w:pPr>
            <w:spacing w:line="360" w:lineRule="auto"/>
            <w:jc w:val="both"/>
            <w:rPr>
              <w:del w:id="1489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490" w:author="Derenik Petrosyan" w:date="2024-04-15T12:31:00Z">
                <w:rPr>
                  <w:del w:id="1491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92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commentRangeStart w:id="1493"/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94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Ցանցի ծածկույթ և հուսալիություն</w:t>
          </w:r>
          <w:commentRangeEnd w:id="1493"/>
          <w:r w:rsidR="0062125D">
            <w:rPr>
              <w:rStyle w:val="CommentReference"/>
            </w:rPr>
            <w:commentReference w:id="1493"/>
          </w: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495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0C1007C7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5E070441" w14:textId="74ED2FE9" w:rsidR="00296C59" w:rsidRDefault="00296C59">
          <w:pPr>
            <w:spacing w:line="360" w:lineRule="auto"/>
            <w:ind w:firstLine="720"/>
            <w:jc w:val="both"/>
            <w:rPr>
              <w:ins w:id="1496" w:author="Derenik Petrosyan" w:date="2024-04-15T12:32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Արդյունաբերական միջավայրերում ամենուրեք ցանցի ծածկույթի և բարձր հուսալիության հասնելը կարող է դժվար լինել այնպիսի գործոնների պատճառով, ինչպիսիք են ազդանշանի</w:t>
          </w:r>
          <w:ins w:id="1497" w:author="Sargis Sargsyan" w:date="2024-04-10T19:57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էներգիայի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թուլացումը</w:t>
          </w:r>
          <w:del w:id="1498" w:author="Sargis Sargsyan" w:date="2024-04-10T19:58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>, միջամտությունը</w:delText>
            </w:r>
          </w:del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շրջակա միջավայրի պայմանները: Արդյունաբերական միջավայրերում 5G ենթակառուցվածքի, ներառյալ բազային կայանների և փոքր բջիջների տեղակայումը պահանջում է մանրակրկիտ պլանավորում և օպտիմիզացում՝ ապահովելու համապատասխան ծածկույթ և կատարում:</w:t>
          </w:r>
        </w:p>
        <w:p w14:paraId="5D3DF195" w14:textId="4FA31D2A" w:rsidR="00C2735D" w:rsidRDefault="00C2735D">
          <w:pPr>
            <w:spacing w:line="360" w:lineRule="auto"/>
            <w:ind w:firstLine="720"/>
            <w:jc w:val="both"/>
            <w:rPr>
              <w:ins w:id="1499" w:author="Derenik Petrosyan" w:date="2024-04-21T11:12:00Z"/>
              <w:rFonts w:ascii="Sylfaen" w:eastAsia="Tahoma" w:hAnsi="Sylfaen" w:cs="Tahoma"/>
              <w:sz w:val="24"/>
              <w:szCs w:val="24"/>
            </w:rPr>
          </w:pPr>
        </w:p>
        <w:p w14:paraId="3FA2B61D" w14:textId="77777777" w:rsidR="00495345" w:rsidRPr="00444B6D" w:rsidRDefault="00495345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500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4E3B1CD6" w14:textId="66D41434" w:rsidR="00296C59" w:rsidRPr="00F871CC" w:rsidDel="00F871CC" w:rsidRDefault="00296C59" w:rsidP="00F26AD1">
          <w:pPr>
            <w:spacing w:line="360" w:lineRule="auto"/>
            <w:jc w:val="both"/>
            <w:rPr>
              <w:del w:id="1501" w:author="Derenik Petrosyan" w:date="2024-04-15T12:33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3</w:t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502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503" w:author="Derenik Petrosyan" w:date="2024-04-15T13:18:00Z">
            <w:r w:rsidR="00FD02F3" w:rsidRPr="00FD02F3">
              <w:rPr>
                <w:rFonts w:ascii="Sylfaen" w:eastAsia="Tahoma" w:hAnsi="Sylfaen" w:cs="Tahoma"/>
                <w:b/>
                <w:bCs/>
                <w:sz w:val="24"/>
                <w:szCs w:val="24"/>
              </w:rPr>
              <w:t>Մասշտաբայնություն</w:t>
            </w:r>
          </w:ins>
          <w:commentRangeStart w:id="1504"/>
          <w:del w:id="1505" w:author="Derenik Petrosyan" w:date="2024-04-15T13:18:00Z">
            <w:r w:rsidRPr="00F871CC" w:rsidDel="00FD02F3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rPrChange w:id="1506" w:author="Derenik Petrosyan" w:date="2024-04-15T12:3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Ընդարձակություն</w:delText>
            </w:r>
          </w:del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507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և ռեսուրսների կառավարում</w:t>
          </w:r>
          <w:commentRangeEnd w:id="1504"/>
          <w:r w:rsidR="00F871CC" w:rsidRPr="00F871CC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508" w:author="Derenik Petrosyan" w:date="2024-04-15T12:34:00Z">
                <w:rPr>
                  <w:rStyle w:val="CommentReference"/>
                </w:rPr>
              </w:rPrChange>
            </w:rPr>
            <w:commentReference w:id="1504"/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509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4CCE14CF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9012597" w14:textId="3B2A4919" w:rsidR="00296C59" w:rsidRDefault="00296C59" w:rsidP="00DD6269">
          <w:pPr>
            <w:spacing w:line="360" w:lineRule="auto"/>
            <w:ind w:firstLine="720"/>
            <w:jc w:val="both"/>
            <w:rPr>
              <w:ins w:id="1510" w:author="Derenik Petrosyan" w:date="2024-04-16T14:21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5G ցանցերում մասշտաբայնության և ռեսուրսների բաշխման կառավարումը` IIoT-ի տեղակայման մեջ միացված սարքերի և հավելվածների աճող թվին աջակցելու համար բարդ խնդիր է: Ռեսուրսների արդյունավետ կառավարումը, ներառյալ սպեկտրի տեղաբաշխումը, թողունակության ապահովումը և ցանցի կտրումը, կարևոր է IIoT հավելվածների բազմազան պահանջները բավարարելու համար՝ միաժամանակ օպտիմալացնելով ցանցի կատարումն ու արդյունավետությունը:</w:t>
          </w:r>
        </w:p>
        <w:p w14:paraId="60431EBE" w14:textId="77777777" w:rsidR="006436B2" w:rsidRPr="00444B6D" w:rsidRDefault="006436B2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511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5C0BC3E8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512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513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4. Տվյալների կառավարում և վերլուծություն.</w:t>
          </w:r>
        </w:p>
        <w:p w14:paraId="4A678202" w14:textId="3512339D" w:rsidR="00296C59" w:rsidRPr="00444B6D" w:rsidDel="00F871CC" w:rsidRDefault="00296C59">
          <w:pPr>
            <w:spacing w:line="360" w:lineRule="auto"/>
            <w:jc w:val="both"/>
            <w:rPr>
              <w:del w:id="1514" w:author="Derenik Petrosyan" w:date="2024-04-15T12:34:00Z"/>
              <w:rFonts w:ascii="Sylfaen" w:eastAsia="Tahoma" w:hAnsi="Sylfaen" w:cs="Tahoma"/>
              <w:sz w:val="24"/>
              <w:szCs w:val="24"/>
            </w:rPr>
          </w:pPr>
        </w:p>
        <w:p w14:paraId="7FF361B0" w14:textId="35282E72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515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սարքերի կողմից ստեղծված հսկայական տվյալների կառավարումը </w:t>
          </w:r>
          <w:del w:id="1516" w:author="Derenik Petrosyan" w:date="2024-04-15T13:24:00Z">
            <w:r w:rsidRPr="00833B82" w:rsidDel="00833B82">
              <w:rPr>
                <w:rFonts w:ascii="Sylfaen" w:eastAsia="Tahoma" w:hAnsi="Sylfaen" w:cs="Tahoma"/>
                <w:sz w:val="24"/>
                <w:szCs w:val="24"/>
              </w:rPr>
              <w:delText xml:space="preserve">և գործող պատկերացումների արդյունահանումը զգալի </w:delText>
            </w:r>
          </w:del>
          <w:r w:rsidRPr="00833B82">
            <w:rPr>
              <w:rFonts w:ascii="Sylfaen" w:eastAsia="Tahoma" w:hAnsi="Sylfaen" w:cs="Tahoma"/>
              <w:sz w:val="24"/>
              <w:szCs w:val="24"/>
            </w:rPr>
            <w:t>մարտահրավերներ են ստեղծում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: Տվյալների արդյունավետ կառավարումը, պահպանումը, մշակումը և վերլուծությունը կարևոր են 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I</w:t>
          </w:r>
          <w:r w:rsidR="00833B82" w:rsidRPr="00833B82">
            <w:rPr>
              <w:rFonts w:ascii="Sylfaen" w:eastAsia="Tahoma" w:hAnsi="Sylfaen" w:cs="Tahoma"/>
              <w:sz w:val="24"/>
              <w:szCs w:val="24"/>
              <w:rPrChange w:id="1517" w:author="Derenik Petrosyan" w:date="2024-04-15T13:25:00Z">
                <w:rPr>
                  <w:rFonts w:ascii="Sylfaen" w:eastAsia="Tahoma" w:hAnsi="Sylfaen" w:cs="Tahoma"/>
                  <w:sz w:val="24"/>
                  <w:szCs w:val="24"/>
                  <w:highlight w:val="yellow"/>
                </w:rPr>
              </w:rPrChange>
            </w:rPr>
            <w:t>i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oT</w:t>
          </w:r>
          <w:ins w:id="1518" w:author="Derenik Petrosyan" w:date="2024-04-15T13:24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519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սար</w:t>
            </w:r>
          </w:ins>
          <w:ins w:id="1520" w:author="Derenik Petrosyan" w:date="2024-04-15T13:25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521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քաորումներից</w:t>
            </w:r>
          </w:ins>
          <w:r w:rsidRPr="00833B82">
            <w:rPr>
              <w:rFonts w:ascii="Sylfaen" w:eastAsia="Tahoma" w:hAnsi="Sylfaen" w:cs="Tahoma"/>
              <w:sz w:val="24"/>
              <w:szCs w:val="24"/>
            </w:rPr>
            <w:t xml:space="preserve"> տվյալներից արժեք ստանալու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արդյունաբերական գործընթացներում տեղեկացված որոշումներ կայացնելու համար:</w:t>
          </w:r>
        </w:p>
        <w:p w14:paraId="36F78A69" w14:textId="77777777" w:rsidR="00296C59" w:rsidRPr="00CC15F8" w:rsidDel="00AA12B6" w:rsidRDefault="00296C59" w:rsidP="00F26AD1">
          <w:pPr>
            <w:spacing w:line="360" w:lineRule="auto"/>
            <w:jc w:val="both"/>
            <w:rPr>
              <w:del w:id="1522" w:author="Derenik Petrosyan" w:date="2024-04-15T12:35:00Z"/>
              <w:rFonts w:ascii="Sylfaen" w:eastAsia="Tahoma" w:hAnsi="Sylfaen" w:cs="Tahoma"/>
              <w:b/>
              <w:bCs/>
              <w:sz w:val="24"/>
              <w:szCs w:val="24"/>
              <w:rPrChange w:id="1523" w:author="Derenik Petrosyan" w:date="2024-04-16T13:48:00Z">
                <w:rPr>
                  <w:del w:id="1524" w:author="Derenik Petrosyan" w:date="2024-04-15T12:3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C15F8">
            <w:rPr>
              <w:rFonts w:ascii="Sylfaen" w:eastAsia="Tahoma" w:hAnsi="Sylfaen" w:cs="Tahoma"/>
              <w:b/>
              <w:bCs/>
              <w:sz w:val="24"/>
              <w:szCs w:val="24"/>
              <w:rPrChange w:id="1525" w:author="Derenik Petrosyan" w:date="2024-04-16T13:4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5. Կանոնակարգային համապատասխանություն.</w:t>
          </w:r>
        </w:p>
        <w:p w14:paraId="5185A02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062CFEE" w14:textId="50BC55F2" w:rsidR="000C2831" w:rsidRDefault="00296C59">
          <w:pPr>
            <w:spacing w:line="360" w:lineRule="auto"/>
            <w:ind w:firstLine="720"/>
            <w:jc w:val="both"/>
            <w:rPr>
              <w:ins w:id="1526" w:author="Derenik Petrosyan" w:date="2024-04-15T13:25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Տվյալների գաղտնիության, անվտանգության և բնապահպանական կանոնակարգերի հետ կապված կարգավորող պահանջներին և արդյունաբերության ստանդարտներին համապատասխանելը կարևոր նշանակություն ունի IIoT տեղակայման ժամանակ: Կանոնակարգերի հետ համապատասխանության ապահովումը, ինչպիսիք են </w:t>
          </w:r>
          <w:commentRangeStart w:id="1527"/>
          <w:r w:rsidRPr="00F26AD1">
            <w:rPr>
              <w:rFonts w:ascii="Sylfaen" w:eastAsia="Tahoma" w:hAnsi="Sylfaen" w:cs="Tahoma"/>
              <w:sz w:val="24"/>
              <w:szCs w:val="24"/>
            </w:rPr>
            <w:t>GDPR</w:t>
          </w:r>
          <w:commentRangeEnd w:id="1527"/>
          <w:r w:rsidR="007E3486" w:rsidRPr="00F26AD1">
            <w:rPr>
              <w:rStyle w:val="CommentReference"/>
            </w:rPr>
            <w:commentReference w:id="1527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-ը</w:t>
          </w:r>
          <w:ins w:id="1528" w:author="Derenik Petrosyan" w:date="2024-04-16T13:49:00Z"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529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( 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</w:rPr>
              <w:t>General Data Protection Regulation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530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CC15F8" w:rsidRPr="00A34401">
              <w:rPr>
                <w:rFonts w:ascii="Sylfaen" w:eastAsia="Tahoma" w:hAnsi="Sylfaen" w:cs="Tahoma"/>
                <w:sz w:val="24"/>
                <w:szCs w:val="24"/>
                <w:rPrChange w:id="1531" w:author="Derenik Petrosyan" w:date="2024-04-16T14:1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F26AD1">
            <w:rPr>
              <w:rFonts w:ascii="Sylfaen" w:eastAsia="Tahoma" w:hAnsi="Sylfaen" w:cs="Tahoma"/>
              <w:sz w:val="24"/>
              <w:szCs w:val="24"/>
            </w:rPr>
            <w:t xml:space="preserve">, </w:t>
          </w:r>
          <w:commentRangeStart w:id="1532"/>
          <w:r w:rsidRPr="00F26AD1">
            <w:rPr>
              <w:rFonts w:ascii="Sylfaen" w:eastAsia="Tahoma" w:hAnsi="Sylfaen" w:cs="Tahoma"/>
              <w:sz w:val="24"/>
              <w:szCs w:val="24"/>
            </w:rPr>
            <w:t>HIPAA</w:t>
          </w:r>
          <w:commentRangeEnd w:id="1532"/>
          <w:r w:rsidR="00ED03DF" w:rsidRPr="00F26AD1">
            <w:rPr>
              <w:rStyle w:val="CommentReference"/>
            </w:rPr>
            <w:commentReference w:id="1532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-ն</w:t>
          </w:r>
          <w:ins w:id="1533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534" w:author="Derenik Petrosyan" w:date="2024-04-16T13:51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(</w:t>
            </w:r>
            <w:r w:rsidR="00F440BE" w:rsidRPr="00F440BE">
              <w:rPr>
                <w:rFonts w:ascii="Sylfaen" w:eastAsia="Tahoma" w:hAnsi="Sylfaen" w:cs="Tahoma"/>
                <w:sz w:val="24"/>
                <w:szCs w:val="24"/>
              </w:rPr>
              <w:t>Health Insurance Portability and Accountability Act</w:t>
            </w:r>
          </w:ins>
          <w:ins w:id="1535" w:author="Derenik Petrosyan" w:date="2024-04-16T13:52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536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537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538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ոլորտի հատուկ ստանդարտները, պահանջում են տվյալների կառավարման ամուր շրջանակներ, անվտանգության միջոցներ և լավագույն փորձի պահպանում:</w:t>
          </w:r>
        </w:p>
        <w:p w14:paraId="602CF5CD" w14:textId="77777777" w:rsidR="00495345" w:rsidRDefault="00495345">
          <w:pPr>
            <w:spacing w:line="360" w:lineRule="auto"/>
            <w:ind w:firstLine="720"/>
            <w:jc w:val="both"/>
            <w:rPr>
              <w:ins w:id="1539" w:author="Derenik Petrosyan" w:date="2024-04-21T11:12:00Z"/>
              <w:rFonts w:ascii="Sylfaen" w:eastAsia="Tahoma" w:hAnsi="Sylfaen" w:cs="Tahoma"/>
              <w:sz w:val="24"/>
              <w:szCs w:val="24"/>
            </w:rPr>
          </w:pPr>
        </w:p>
        <w:p w14:paraId="6B78C583" w14:textId="603158EA" w:rsidR="00E4298E" w:rsidRPr="00444B6D" w:rsidRDefault="0059570A">
          <w:pPr>
            <w:spacing w:line="360" w:lineRule="auto"/>
            <w:ind w:firstLine="720"/>
            <w:jc w:val="both"/>
            <w:rPr>
              <w:rFonts w:ascii="Sylfaen" w:eastAsia="Arial" w:hAnsi="Sylfaen" w:cs="Arial"/>
              <w:sz w:val="24"/>
              <w:szCs w:val="24"/>
            </w:rPr>
            <w:pPrChange w:id="1540" w:author="Derenik Petrosyan" w:date="2024-04-16T14:15:00Z">
              <w:pPr>
                <w:spacing w:line="360" w:lineRule="auto"/>
                <w:jc w:val="both"/>
              </w:pPr>
            </w:pPrChange>
          </w:pPr>
          <w:del w:id="1541" w:author="Derenik Petrosyan" w:date="2024-04-15T13:14:00Z">
            <w:r w:rsidRPr="00444B6D" w:rsidDel="00857FC0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</w:p>
      </w:sdtContent>
    </w:sdt>
    <w:bookmarkStart w:id="1542" w:name="_Toc164631543"/>
    <w:p w14:paraId="133E1340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54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5"/>
          <w:id w:val="5020150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2.4 5G-IIoT ինտեգրման հնարավորություններն ու առավելությունները</w:t>
          </w:r>
        </w:sdtContent>
      </w:sdt>
      <w:bookmarkEnd w:id="1542"/>
    </w:p>
    <w:p w14:paraId="4F754967" w14:textId="1406AD76" w:rsidR="00E4298E" w:rsidDel="00A06C20" w:rsidRDefault="00FC3230" w:rsidP="00FC3230">
      <w:pPr>
        <w:spacing w:line="360" w:lineRule="auto"/>
        <w:ind w:firstLine="720"/>
        <w:jc w:val="both"/>
        <w:rPr>
          <w:del w:id="1544" w:author="Derenik Petrosyan" w:date="2024-04-16T14:30:00Z"/>
          <w:rFonts w:ascii="Sylfaen" w:eastAsia="Arial" w:hAnsi="Sylfaen" w:cs="Arial"/>
          <w:sz w:val="24"/>
          <w:szCs w:val="24"/>
        </w:rPr>
      </w:pPr>
      <w:ins w:id="1545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5G-ի ընկալումը բացառապես բջջային կապի ոլորտում անտեսում է դրա ավելի լայն ազդեցությունը: Սմարթֆոններից բացի, 5G-ը վճռորոշ դեր է խաղում Արդյունաբերություն 4.0-ում և Իրերի արդյունաբերական ինտերնետում (IIoT), որտեղ այն ուժեղացնում է կապը տարբեր սարքերի համար: Դրա ազդեցությունը տարածվում է արդյունաբերական և սպասարկման ոլորտների վրա՝ դրսևորվելով համալսարանական ցանցերում և լայնածավալ տեղակայումներով: Իր ցածր </w:t>
        </w:r>
      </w:ins>
      <w:ins w:id="1546" w:author="Derenik Petrosyan" w:date="2024-04-16T14:32:00Z">
        <w:r w:rsidR="00A06C20">
          <w:rPr>
            <w:rFonts w:ascii="Sylfaen" w:eastAsia="Arial" w:hAnsi="Sylfaen" w:cs="Arial"/>
            <w:sz w:val="24"/>
            <w:szCs w:val="24"/>
            <w:lang w:val="hy-AM"/>
          </w:rPr>
          <w:t>հապաղմամբ</w:t>
        </w:r>
      </w:ins>
      <w:ins w:id="1547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 և բարձր թողունակությամբ՝ 5G-ը պատրաստվում է դառնալ ստանդարտ թվայնացման նախաձեռնություններում, ինչպիսիք են խելացի քաղաքները, գործարանները և շարժունակության լուծումները՝ ավելի ամրապնդելով իր կարևորությունը ավանդական բջջային կապից դուրս:</w:t>
        </w:r>
      </w:ins>
    </w:p>
    <w:p w14:paraId="2D987A7B" w14:textId="7D3507F7" w:rsidR="003A5B3B" w:rsidRPr="003A5B3B" w:rsidRDefault="00646F91">
      <w:pPr>
        <w:spacing w:line="360" w:lineRule="auto"/>
        <w:ind w:firstLine="720"/>
        <w:jc w:val="both"/>
        <w:rPr>
          <w:ins w:id="1548" w:author="Derenik Petrosyan" w:date="2024-04-16T15:01:00Z"/>
          <w:rFonts w:ascii="Sylfaen" w:eastAsia="Arial" w:hAnsi="Sylfaen" w:cs="Arial"/>
          <w:sz w:val="24"/>
          <w:szCs w:val="24"/>
          <w:lang w:val="hy-AM"/>
        </w:rPr>
        <w:pPrChange w:id="1549" w:author="Derenik Petrosyan" w:date="2024-04-16T15:02:00Z">
          <w:pPr>
            <w:spacing w:line="360" w:lineRule="auto"/>
            <w:jc w:val="both"/>
          </w:pPr>
        </w:pPrChange>
      </w:pPr>
      <w:ins w:id="1550" w:author="Derenik Petrosyan" w:date="2024-04-16T14:34:00Z">
        <w:r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551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IIoT-ի ներուժը </w:t>
        </w:r>
      </w:ins>
      <w:ins w:id="1552" w:author="Derenik Petrosyan" w:date="2024-04-16T15:02:00Z">
        <w:r w:rsidR="003A5B3B">
          <w:rPr>
            <w:rFonts w:ascii="Sylfaen" w:eastAsia="Arial" w:hAnsi="Sylfaen" w:cs="Arial"/>
            <w:sz w:val="24"/>
            <w:szCs w:val="24"/>
            <w:lang w:val="hy-AM"/>
          </w:rPr>
          <w:t>բացահայտելու</w:t>
        </w:r>
      </w:ins>
      <w:ins w:id="1553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համար արտադրողներին անհրաժեշտ է հուսալի, անվտանգ և բարձր արագությամբ կապի ցանց, որը կարող է կառավարել սենսորային սարքերի կողմից ստեղծվող հսկայական տվյալները: IIoT լանդշաֆտում 5G-ը զբաղեցնում է այնպիսի դիրք, ինչպիսին Cloud տեխնոլոգիան էր մեկ տասնամյակ առաջ: Ճիշտ այնպես, ինչպես Cloud-ը փոխակերպեց տվյալների պահեստավորումն ու հասանելիությունը բիզնեսի համար, 5G-ը պատրաստ է հեղափոխել արտադրական գործառնությունները:</w:t>
        </w:r>
      </w:ins>
    </w:p>
    <w:p w14:paraId="4D9F877E" w14:textId="77777777" w:rsidR="003A5B3B" w:rsidRPr="003A5B3B" w:rsidRDefault="003A5B3B" w:rsidP="003A5B3B">
      <w:pPr>
        <w:spacing w:line="360" w:lineRule="auto"/>
        <w:jc w:val="both"/>
        <w:rPr>
          <w:ins w:id="1554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7C1DB932" w14:textId="5633A70C" w:rsidR="003A5B3B" w:rsidRPr="003A5B3B" w:rsidRDefault="00932B87" w:rsidP="003A5B3B">
      <w:pPr>
        <w:spacing w:line="360" w:lineRule="auto"/>
        <w:jc w:val="both"/>
        <w:rPr>
          <w:ins w:id="1555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556" w:author="Derenik Petrosyan" w:date="2024-04-16T15:04:00Z">
        <w:r w:rsidRPr="00932B87">
          <w:rPr>
            <w:rFonts w:ascii="Sylfaen" w:eastAsia="Arial" w:hAnsi="Sylfaen" w:cs="Arial"/>
            <w:b/>
            <w:bCs/>
            <w:sz w:val="24"/>
            <w:szCs w:val="24"/>
            <w:lang w:val="hy-AM"/>
          </w:rPr>
          <w:t>Նվազեցված պարապուրդ</w:t>
        </w:r>
      </w:ins>
      <w:ins w:id="1557" w:author="Derenik Petrosyan" w:date="2024-04-16T15:01:00Z">
        <w:r w:rsidR="003A5B3B" w:rsidRPr="00D14ADE">
          <w:rPr>
            <w:rFonts w:ascii="Sylfaen" w:eastAsia="Arial" w:hAnsi="Sylfaen" w:cs="Arial"/>
            <w:b/>
            <w:bCs/>
            <w:sz w:val="24"/>
            <w:szCs w:val="24"/>
            <w:lang w:val="hy-AM"/>
            <w:rPrChange w:id="1558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: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5G-ի բարձր արագությամբ, ցածր </w:t>
        </w:r>
      </w:ins>
      <w:ins w:id="1559" w:author="Derenik Petrosyan" w:date="2024-04-16T15:03:00Z">
        <w:r w:rsidR="00D14ADE">
          <w:rPr>
            <w:rFonts w:ascii="Sylfaen" w:eastAsia="Arial" w:hAnsi="Sylfaen" w:cs="Arial"/>
            <w:sz w:val="24"/>
            <w:szCs w:val="24"/>
            <w:lang w:val="hy-AM"/>
          </w:rPr>
          <w:t>հապաղումամբ</w:t>
        </w:r>
      </w:ins>
      <w:ins w:id="1560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կապի շնորհիվ արտադրողները կարող են իրական ժամանակում վերահսկել մեքենաներն ու սարքավորումները՝ կանխելով պոտենցիալ խնդիրները՝ նախքան դրանց սրվելը: Այս ակտիվ մոտեցումը նվազեցնում է պարապուրդի ժամանակը և բարձրացնում ընդհանուր արտադրողականությունը:</w:t>
        </w:r>
      </w:ins>
    </w:p>
    <w:p w14:paraId="1B56BDDC" w14:textId="77777777" w:rsidR="003A5B3B" w:rsidRPr="003A5B3B" w:rsidRDefault="003A5B3B" w:rsidP="003A5B3B">
      <w:pPr>
        <w:spacing w:line="360" w:lineRule="auto"/>
        <w:jc w:val="both"/>
        <w:rPr>
          <w:ins w:id="1561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69BE5CCA" w14:textId="77777777" w:rsidR="003A5B3B" w:rsidRPr="003A5B3B" w:rsidRDefault="003A5B3B" w:rsidP="003A5B3B">
      <w:pPr>
        <w:spacing w:line="360" w:lineRule="auto"/>
        <w:jc w:val="both"/>
        <w:rPr>
          <w:ins w:id="1562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563" w:author="Derenik Petrosyan" w:date="2024-04-16T15:01:00Z">
        <w:r w:rsidRPr="00D14ADE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564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Արդյունավետության ձեռքբերումները շատ են:</w:t>
        </w:r>
        <w:r w:rsidRPr="00D14ADE">
          <w:rPr>
            <w:rFonts w:ascii="Sylfaen" w:eastAsia="Arial" w:hAnsi="Sylfaen" w:cs="Arial"/>
            <w:color w:val="000000" w:themeColor="text1"/>
            <w:sz w:val="24"/>
            <w:szCs w:val="24"/>
            <w:lang w:val="hy-AM"/>
            <w:rPrChange w:id="1565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 xml:space="preserve"> 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Իրական ժամանակի տվյալները և պատկերացումները արտադրողներին հնարավորություն են տալիս օպտիմիզացնել գործընթացները և մատնանշել բարելավման ոլորտները: Նվազագույնի հասցնելով թափոնները, պարզեցնելով գործառնությունները և խթանելով ավելի լավ հաղորդակցությունը՝ արտադրողները կարող են բարձրացնել արդյունավետությունը և կրճատել ծախսերը:</w:t>
        </w:r>
      </w:ins>
    </w:p>
    <w:p w14:paraId="46FA903E" w14:textId="77777777" w:rsidR="003A5B3B" w:rsidRPr="003A5B3B" w:rsidRDefault="003A5B3B" w:rsidP="003A5B3B">
      <w:pPr>
        <w:spacing w:line="360" w:lineRule="auto"/>
        <w:jc w:val="both"/>
        <w:rPr>
          <w:ins w:id="1566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2BD8869E" w14:textId="157C72B8" w:rsidR="00646F91" w:rsidRPr="00646F91" w:rsidRDefault="003A5B3B" w:rsidP="00F26AD1">
      <w:pPr>
        <w:spacing w:line="360" w:lineRule="auto"/>
        <w:jc w:val="both"/>
        <w:rPr>
          <w:ins w:id="1567" w:author="Derenik Petrosyan" w:date="2024-04-16T14:32:00Z"/>
          <w:rFonts w:ascii="Sylfaen" w:eastAsia="Arial" w:hAnsi="Sylfaen" w:cs="Arial"/>
          <w:sz w:val="24"/>
          <w:szCs w:val="24"/>
          <w:lang w:val="hy-AM"/>
          <w:rPrChange w:id="1568" w:author="Derenik Petrosyan" w:date="2024-04-16T14:34:00Z">
            <w:rPr>
              <w:ins w:id="1569" w:author="Derenik Petrosyan" w:date="2024-04-16T14:32:00Z"/>
              <w:rFonts w:ascii="Sylfaen" w:eastAsia="Arial" w:hAnsi="Sylfaen" w:cs="Arial"/>
              <w:sz w:val="24"/>
              <w:szCs w:val="24"/>
            </w:rPr>
          </w:rPrChange>
        </w:rPr>
      </w:pPr>
      <w:ins w:id="1570" w:author="Derenik Petrosyan" w:date="2024-04-16T15:01:00Z">
        <w:r w:rsidRPr="00932B87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571" w:author="Derenik Petrosyan" w:date="2024-04-16T15:05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Գործառնական կայունությունը մեծանում է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: Գործընթացների օպտիմալացման միջոցով արտադրողները կարող են կրճատել էներգիայի սպառումը և արտանետումները՝ ամրապնդելով նրանց կայունության պրոֆիլը և նվազեցնելով շրջակա միջավայրի վրա ազդեցությունը: Քանի որ ավելի շատ արտադրողներ համապատասխանեցնում են իրենց գործունեությունը կայունության գլոբալ նպատակների հետ, ինչպիսիք են ՄԱԿ-ի Կայուն զարգացման նպատակները, 5G-ով միացված տվյալների հաշվետվության միջոցով մեքենաների աշխատանքի վրա ճշգրիտ վերահսկողություն ձեռք բերելը դառնում է ռազմավարական առավելություն:</w:t>
        </w:r>
      </w:ins>
    </w:p>
    <w:p w14:paraId="618DD560" w14:textId="08C76BDE" w:rsidR="00E4298E" w:rsidRPr="00DC2830" w:rsidDel="00FC3230" w:rsidRDefault="00AB5FD8">
      <w:pPr>
        <w:spacing w:line="360" w:lineRule="auto"/>
        <w:ind w:firstLine="720"/>
        <w:jc w:val="both"/>
        <w:rPr>
          <w:del w:id="1572" w:author="Derenik Petrosyan" w:date="2024-04-16T14:30:00Z"/>
          <w:rFonts w:ascii="Sylfaen" w:eastAsia="Arial" w:hAnsi="Sylfaen" w:cs="Arial"/>
          <w:sz w:val="24"/>
          <w:szCs w:val="24"/>
        </w:rPr>
        <w:pPrChange w:id="1573" w:author="Derenik Petrosyan" w:date="2024-04-16T14:30:00Z">
          <w:pPr>
            <w:spacing w:line="360" w:lineRule="auto"/>
            <w:jc w:val="both"/>
          </w:pPr>
        </w:pPrChange>
      </w:pPr>
      <w:customXmlDelRangeStart w:id="1574" w:author="Derenik Petrosyan" w:date="2024-04-16T14:30:00Z"/>
      <w:sdt>
        <w:sdtPr>
          <w:rPr>
            <w:rFonts w:ascii="Sylfaen" w:hAnsi="Sylfaen"/>
            <w:sz w:val="24"/>
            <w:szCs w:val="24"/>
          </w:rPr>
          <w:tag w:val="goog_rdk_36"/>
          <w:id w:val="1727802774"/>
        </w:sdtPr>
        <w:sdtEndPr/>
        <w:sdtContent>
          <w:customXmlDelRangeEnd w:id="1574"/>
          <w:del w:id="1575" w:author="Derenik Petrosyan" w:date="2024-04-16T14:30:00Z">
            <w:r w:rsidR="0059570A" w:rsidRPr="00DC2830" w:rsidDel="00FC3230">
              <w:rPr>
                <w:rFonts w:ascii="Sylfaen" w:eastAsia="Tahoma" w:hAnsi="Sylfaen" w:cs="Tahoma"/>
                <w:sz w:val="24"/>
                <w:szCs w:val="24"/>
              </w:rPr>
              <w:delText>IIoT-ի հետ 5G ցանցերի ինտեգրման հնարավորություններն ու առավելությունները : Ընդգծեք պոտենցիալ ծրագրերը, ինչպիսիք են կանխատեսելի սպասարկումը, ինքնավար գործառնությունները, հեռակառավարման մոնիտորինգը և մատակարարման շղթայի օպտիմալացումը, և քննարկեք, թե ինչպես են այս տեխնոլոգիաները կարող խթանել արդյունավետությունը, արտադրողականությունը և նորարարությունը արդյունաբերական միջավայրերում:</w:delText>
            </w:r>
          </w:del>
          <w:customXmlDelRangeStart w:id="1576" w:author="Derenik Petrosyan" w:date="2024-04-16T14:30:00Z"/>
        </w:sdtContent>
      </w:sdt>
      <w:customXmlDelRangeEnd w:id="1576"/>
    </w:p>
    <w:p w14:paraId="193F9F5D" w14:textId="77777777" w:rsidR="00E4298E" w:rsidRPr="00DC2830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577" w:author="Derenik Petrosyan" w:date="2024-04-16T14:30:00Z">
          <w:pPr>
            <w:spacing w:line="360" w:lineRule="auto"/>
            <w:jc w:val="both"/>
          </w:pPr>
        </w:pPrChange>
      </w:pPr>
    </w:p>
    <w:bookmarkStart w:id="1578" w:name="_Toc164631544"/>
    <w:p w14:paraId="38D1844F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57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7"/>
          <w:id w:val="52205420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2.5 Դեպքերի ուսումնասիրություն և օգտագործման դեպքեր </w:t>
          </w:r>
        </w:sdtContent>
      </w:sdt>
      <w:bookmarkEnd w:id="1578"/>
    </w:p>
    <w:p w14:paraId="58CD962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8"/>
        <w:id w:val="-311480201"/>
      </w:sdtPr>
      <w:sdtEndPr/>
      <w:sdtContent>
        <w:p w14:paraId="2F872F6E" w14:textId="00E3B4BD" w:rsidR="006477A4" w:rsidRPr="006477A4" w:rsidRDefault="006477A4" w:rsidP="00DD6269">
          <w:pPr>
            <w:spacing w:line="360" w:lineRule="auto"/>
            <w:jc w:val="both"/>
            <w:rPr>
              <w:ins w:id="1580" w:author="Derenik Petrosyan" w:date="2024-04-16T15:15:00Z"/>
              <w:rFonts w:ascii="Sylfaen" w:hAnsi="Sylfaen"/>
              <w:b/>
              <w:bCs/>
              <w:sz w:val="24"/>
              <w:szCs w:val="24"/>
              <w:rPrChange w:id="1581" w:author="Derenik Petrosyan" w:date="2024-04-16T15:15:00Z">
                <w:rPr>
                  <w:ins w:id="1582" w:author="Derenik Petrosyan" w:date="2024-04-16T15:15:00Z"/>
                  <w:rFonts w:ascii="Sylfaen" w:hAnsi="Sylfaen"/>
                  <w:sz w:val="24"/>
                  <w:szCs w:val="24"/>
                </w:rPr>
              </w:rPrChange>
            </w:rPr>
          </w:pPr>
          <w:ins w:id="1583" w:author="Derenik Petrosyan" w:date="2024-04-16T15:15:00Z">
            <w:r w:rsidRPr="006477A4">
              <w:rPr>
                <w:rFonts w:ascii="Sylfaen" w:hAnsi="Sylfaen"/>
                <w:b/>
                <w:bCs/>
                <w:sz w:val="24"/>
                <w:szCs w:val="24"/>
                <w:rPrChange w:id="1584" w:author="Derenik Petrosyan" w:date="2024-04-16T15:15:00Z">
                  <w:rPr>
                    <w:rFonts w:ascii="Sylfaen" w:hAnsi="Sylfaen"/>
                    <w:sz w:val="24"/>
                    <w:szCs w:val="24"/>
                  </w:rPr>
                </w:rPrChange>
              </w:rPr>
              <w:t>1. Արտադրական արդյունաբերություն</w:t>
            </w:r>
          </w:ins>
        </w:p>
        <w:p w14:paraId="69751E09" w14:textId="77020BC7" w:rsidR="0046672F" w:rsidRPr="00D54004" w:rsidDel="006477A4" w:rsidRDefault="0046672F" w:rsidP="00F26AD1">
          <w:pPr>
            <w:spacing w:line="360" w:lineRule="auto"/>
            <w:jc w:val="both"/>
            <w:rPr>
              <w:del w:id="1585" w:author="Derenik Petrosyan" w:date="2024-04-16T15:15:00Z"/>
              <w:rFonts w:ascii="Sylfaen" w:eastAsia="Tahoma" w:hAnsi="Sylfaen" w:cs="Tahoma"/>
              <w:b/>
              <w:bCs/>
              <w:sz w:val="24"/>
              <w:szCs w:val="24"/>
              <w:rPrChange w:id="1586" w:author="Derenik Petrosyan" w:date="2024-04-16T15:12:00Z">
                <w:rPr>
                  <w:del w:id="1587" w:author="Derenik Petrosyan" w:date="2024-04-16T15:1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588" w:author="Derenik Petrosyan" w:date="2024-04-16T15:16:00Z">
            <w:r w:rsidRPr="00D5400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589" w:author="Derenik Petrosyan" w:date="2024-04-16T15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Օգտագործման դեպք </w:delText>
            </w:r>
          </w:del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590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</w:t>
          </w:r>
          <w:ins w:id="1591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</w:ins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592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Կանխատեսելի սպասարկում</w:t>
          </w:r>
        </w:p>
        <w:p w14:paraId="4D0E33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4CB8BF8" w14:textId="330E78D4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93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Արտադրող ընկերությունն օգտագործում է 5G-ով միացված IIoT սենսորները, որոնք ներկառուցված են արտադրական մեքենաներում՝ իրական ժամանակում վերահսկելու սարքավորումների </w:t>
          </w:r>
          <w:del w:id="1594" w:author="Derenik Petrosyan" w:date="2024-04-16T15:13:00Z">
            <w:r w:rsidRPr="0046672F" w:rsidDel="00D54004">
              <w:rPr>
                <w:rFonts w:ascii="Sylfaen" w:eastAsia="Tahoma" w:hAnsi="Sylfaen" w:cs="Tahoma"/>
                <w:sz w:val="24"/>
                <w:szCs w:val="24"/>
              </w:rPr>
              <w:delText>առողջությունը</w:delText>
            </w:r>
          </w:del>
          <w:ins w:id="1595" w:author="Derenik Petrosyan" w:date="2024-04-16T15:13:00Z">
            <w:r w:rsidR="00D54004">
              <w:rPr>
                <w:rFonts w:ascii="Sylfaen" w:eastAsia="Tahoma" w:hAnsi="Sylfaen" w:cs="Tahoma"/>
                <w:sz w:val="24"/>
                <w:szCs w:val="24"/>
                <w:lang w:val="hy-AM"/>
              </w:rPr>
              <w:t>սարքինությունը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7FC577EA" w14:textId="66600C8A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96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սենսորները հավաքում են տվյալներ ջերմաստիճանի, </w:t>
          </w:r>
          <w:del w:id="1597" w:author="Derenik Petrosyan" w:date="2024-04-16T15:13:00Z">
            <w:r w:rsidRPr="0046672F" w:rsidDel="006477A4">
              <w:rPr>
                <w:rFonts w:ascii="Sylfaen" w:eastAsia="Tahoma" w:hAnsi="Sylfaen" w:cs="Tahoma"/>
                <w:sz w:val="24"/>
                <w:szCs w:val="24"/>
              </w:rPr>
              <w:delText xml:space="preserve">թրթռումների </w:delText>
            </w:r>
          </w:del>
          <w:ins w:id="1598" w:author="Derenik Petrosyan" w:date="2024-04-16T15:13:00Z">
            <w:r w:rsidR="006477A4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</w:t>
            </w:r>
            <w:r w:rsidR="006477A4" w:rsidRPr="0046672F">
              <w:rPr>
                <w:rFonts w:ascii="Sylfaen" w:eastAsia="Tahoma" w:hAnsi="Sylfaen" w:cs="Tahoma"/>
                <w:sz w:val="24"/>
                <w:szCs w:val="24"/>
              </w:rPr>
              <w:t xml:space="preserve">մների 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և այլ հիմնական ցուցանիշների վերաբերյալ, որոնք փոխանցվում են 5G ցանցերի միջոցով ամպի վրա հիմնված վերլուծական հարթակներ:</w:t>
          </w:r>
        </w:p>
        <w:p w14:paraId="55964F8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599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Կանխատեսող սպասարկման ալգորիթմները վերլուծում են տվյալները՝ հայտնաբերելու անոմալիաները և կանխատեսելու սարքավորումների խափանումները նախքան դրանք տեղի ունենալը, նվազագույնի հասցնելով պարապուրդը, նվազեցնելով պահպանման ծախսերը և օպտիմալացնելով ակտիվների օգտագործումը:</w:t>
          </w:r>
        </w:p>
        <w:p w14:paraId="0274FFAD" w14:textId="6FD4E381" w:rsidR="0046672F" w:rsidRPr="006477A4" w:rsidDel="00D76C4D" w:rsidRDefault="0046672F">
          <w:pPr>
            <w:spacing w:line="360" w:lineRule="auto"/>
            <w:jc w:val="both"/>
            <w:rPr>
              <w:del w:id="1600" w:author="Derenik Petrosyan" w:date="2024-04-16T15:16:00Z"/>
              <w:rFonts w:ascii="Sylfaen" w:eastAsia="Tahoma" w:hAnsi="Sylfaen" w:cs="Tahoma"/>
              <w:b/>
              <w:bCs/>
              <w:sz w:val="24"/>
              <w:szCs w:val="24"/>
              <w:rPrChange w:id="1601" w:author="Derenik Petrosyan" w:date="2024-04-16T15:14:00Z">
                <w:rPr>
                  <w:del w:id="1602" w:author="Derenik Petrosyan" w:date="2024-04-16T15:16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03" w:author="Derenik Petrosyan" w:date="2024-04-16T15:16:00Z">
            <w:r w:rsidRPr="006477A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04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</w:delText>
            </w:r>
          </w:del>
          <w:ins w:id="1605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  <w:r w:rsidR="00D76C4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</w:rPr>
              <w:t>․</w:t>
            </w:r>
          </w:ins>
          <w:del w:id="1606" w:author="Derenik Petrosyan" w:date="2024-04-16T15:16:00Z">
            <w:r w:rsidRPr="006477A4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07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r w:rsidRPr="006477A4">
            <w:rPr>
              <w:rFonts w:ascii="Sylfaen" w:eastAsia="Tahoma" w:hAnsi="Sylfaen" w:cs="Tahoma"/>
              <w:b/>
              <w:bCs/>
              <w:sz w:val="24"/>
              <w:szCs w:val="24"/>
              <w:rPrChange w:id="1608" w:author="Derenik Petrosyan" w:date="2024-04-16T15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Խելացի գործարաններ</w:t>
          </w:r>
        </w:p>
        <w:p w14:paraId="5D815455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58D1B78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609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Գործարանն ընդունում է 5G-ով միացված IIoT լուծումներ՝ խելացի արտադրական միջավայր ստեղծելու համար:</w:t>
          </w:r>
        </w:p>
        <w:p w14:paraId="5163AC3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610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բազմաթիվ սենսորներ, ռոբոտներ և կառավարման համակարգեր գործարանի հատակով, ինչը հնարավորություն է տալիս իրական ժամանակում վերահսկել, վերահսկել և օպտիմիզացնել արտադրական գործընթացները:</w:t>
          </w:r>
        </w:p>
        <w:p w14:paraId="77D2FA8B" w14:textId="5528AE9E" w:rsidR="0046672F" w:rsidRDefault="0046672F" w:rsidP="00DD6269">
          <w:pPr>
            <w:spacing w:line="360" w:lineRule="auto"/>
            <w:jc w:val="both"/>
            <w:rPr>
              <w:ins w:id="1611" w:author="Derenik Petrosyan" w:date="2024-04-16T15:17:00Z"/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612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արդյունավետություն, ճկունություն և ճկունություն արտադրական գործառնություններում, այնպիսի առավելություններով, ինչպիսիք են ցիկլի ժամանակի կրճատումը, որակի ուժեղացված վերահսկողությունը և փոփոխվող արտադրության պահանջներին հարմարվողականության բարձրացումը:</w:t>
          </w:r>
        </w:p>
        <w:p w14:paraId="14BFCCD3" w14:textId="77777777" w:rsidR="00EC418D" w:rsidRPr="0046672F" w:rsidRDefault="00EC418D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3E29FA7" w14:textId="77777777" w:rsidR="0046672F" w:rsidRPr="00EC418D" w:rsidDel="00EC418D" w:rsidRDefault="0046672F" w:rsidP="00F26AD1">
          <w:pPr>
            <w:spacing w:line="360" w:lineRule="auto"/>
            <w:jc w:val="both"/>
            <w:rPr>
              <w:del w:id="1613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614" w:author="Derenik Petrosyan" w:date="2024-04-16T15:17:00Z">
                <w:rPr>
                  <w:del w:id="1615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616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Տրանսպորտային արդյունաբերություն</w:t>
          </w:r>
        </w:p>
        <w:p w14:paraId="5813BEE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89094A5" w14:textId="6F0F1658" w:rsidR="0046672F" w:rsidRPr="00EC418D" w:rsidDel="00EC418D" w:rsidRDefault="0046672F">
          <w:pPr>
            <w:spacing w:line="360" w:lineRule="auto"/>
            <w:jc w:val="both"/>
            <w:rPr>
              <w:del w:id="1617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618" w:author="Derenik Petrosyan" w:date="2024-04-16T15:18:00Z">
                <w:rPr>
                  <w:del w:id="1619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20" w:author="Derenik Petrosyan" w:date="2024-04-16T15:18:00Z">
            <w:r w:rsidRPr="00EC418D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21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3</w:delText>
            </w:r>
          </w:del>
          <w:ins w:id="1622" w:author="Derenik Petrosyan" w:date="2024-04-16T15:18:00Z"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623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EC418D" w:rsidRPr="00EC418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624" w:author="Derenik Petrosyan" w:date="2024-04-16T15:18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625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1</w:t>
            </w:r>
          </w:ins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626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Ինքնավար տրանսպորտային միջոցներ</w:t>
          </w:r>
        </w:p>
        <w:p w14:paraId="2DA32BC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7D4113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627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. Ավտոմոբիլային ընկերություն մշակում է ինքնավար մեքենաներ, որոնք սնուցվում են 5G կապով:</w:t>
          </w:r>
        </w:p>
        <w:p w14:paraId="4DA653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28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հնարավորություն են տալիս իրական ժամանակի հաղորդակցություն տրանսպորտային միջոցների, ենթակառուցվածքների և ամպի վրա հիմնված կառավարման համակարգերի միջև՝ հեշտացնելով այնպիսի գործառույթներ, ինչպիսիք են նավիգացիան, բախումներից խուսափելը և երթևեկության կառավարումը:</w:t>
          </w:r>
        </w:p>
        <w:p w14:paraId="00CE4B7D" w14:textId="37DEAFC9" w:rsidR="0046672F" w:rsidRDefault="0046672F">
          <w:pPr>
            <w:spacing w:line="360" w:lineRule="auto"/>
            <w:jc w:val="both"/>
            <w:rPr>
              <w:ins w:id="1629" w:author="Derenik Petrosyan" w:date="2024-04-21T11:12:00Z"/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30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անվտանգություն, արդյունավետություն և հարմարավետություն ճանապարհին, այնպիսի առավելություններով, ինչպիսիք են վթարների նվազեցումը, երթևեկության օպտիմալացված հոսքը և ուղևորների բարելավված փորձը:</w:t>
          </w:r>
        </w:p>
        <w:p w14:paraId="750A8496" w14:textId="77777777" w:rsidR="00495345" w:rsidRPr="0046672F" w:rsidRDefault="00495345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5329B62" w14:textId="2228824C" w:rsidR="0046672F" w:rsidRPr="006A4528" w:rsidDel="006A4528" w:rsidRDefault="0046672F">
          <w:pPr>
            <w:spacing w:line="360" w:lineRule="auto"/>
            <w:jc w:val="both"/>
            <w:rPr>
              <w:del w:id="1631" w:author="Derenik Petrosyan" w:date="2024-04-16T15:19:00Z"/>
              <w:rFonts w:ascii="Sylfaen" w:eastAsia="Tahoma" w:hAnsi="Sylfaen" w:cs="Tahoma"/>
              <w:b/>
              <w:bCs/>
              <w:sz w:val="24"/>
              <w:szCs w:val="24"/>
              <w:rPrChange w:id="1632" w:author="Derenik Petrosyan" w:date="2024-04-16T15:19:00Z">
                <w:rPr>
                  <w:del w:id="1633" w:author="Derenik Petrosyan" w:date="2024-04-16T15:1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34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35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4</w:delText>
            </w:r>
          </w:del>
          <w:ins w:id="1636" w:author="Derenik Petrosyan" w:date="2024-04-16T15:19:00Z">
            <w:r w:rsidR="006A4528" w:rsidRP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637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6A4528" w:rsidRPr="006A4528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638" w:author="Derenik Petrosyan" w:date="2024-04-16T15:19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․2</w:t>
            </w:r>
          </w:ins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39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640" w:author="Derenik Petrosyan" w:date="2024-04-16T15:19:00Z">
            <w:r w:rsid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Ն</w:t>
            </w:r>
          </w:ins>
          <w:del w:id="1641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42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</w:delText>
            </w:r>
          </w:del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43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ավատորմի կառավարում</w:t>
          </w:r>
        </w:p>
        <w:p w14:paraId="017FAF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A6C8B9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44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Լոգիստիկ ընկերությունն օգտագործում է 5G-ով միացված IIoT լուծումներ՝ նավատորմի կառավարման գործառնությունները օպտիմալացնելու համար:</w:t>
          </w:r>
        </w:p>
        <w:p w14:paraId="5134A5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645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տրանսպորտային միջոցները, բեռների բեռնարկղերը և լոգիստիկ հանգույցները՝ հնարավորություն տալով իրական ժամանակում հետևել, մոնիտորինգ և օպտիմալացնել բեռնափոխադրումների և առաքման ուղիները:</w:t>
          </w:r>
        </w:p>
        <w:p w14:paraId="6BAEF0FC" w14:textId="512BB683" w:rsidR="0046672F" w:rsidRDefault="0046672F" w:rsidP="00DD6269">
          <w:pPr>
            <w:spacing w:line="360" w:lineRule="auto"/>
            <w:jc w:val="both"/>
            <w:rPr>
              <w:ins w:id="1646" w:author="Derenik Petrosyan" w:date="2024-04-16T16:58:00Z"/>
              <w:rFonts w:ascii="Sylfaen" w:eastAsia="Tahoma" w:hAnsi="Sylfaen" w:cs="Tahoma"/>
              <w:sz w:val="24"/>
              <w:szCs w:val="24"/>
            </w:rPr>
          </w:pPr>
          <w:r w:rsidRPr="00DF7914">
            <w:rPr>
              <w:rFonts w:ascii="Sylfaen" w:eastAsia="Tahoma" w:hAnsi="Sylfaen" w:cs="Tahoma"/>
              <w:b/>
              <w:bCs/>
              <w:sz w:val="24"/>
              <w:szCs w:val="24"/>
              <w:rPrChange w:id="1647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տեսանելիություն, արդյունավետություն և հուսալիություն լոգիստիկ գործառնություններում, այնպիսի առավելություններով, ինչպիսիք են տարանցման ժամանակի կրճատումը, վառելիքի ցածր սպառումը և մատակարարման շղթայի ուժեղացված ճկունությունը:</w:t>
          </w:r>
        </w:p>
        <w:p w14:paraId="4381D99C" w14:textId="77777777" w:rsidR="00E80EFA" w:rsidRPr="00A457F1" w:rsidRDefault="00E80EFA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15FD28F" w14:textId="77777777" w:rsidR="0046672F" w:rsidRPr="00E80EFA" w:rsidDel="00E80EFA" w:rsidRDefault="0046672F">
          <w:pPr>
            <w:spacing w:line="360" w:lineRule="auto"/>
            <w:jc w:val="both"/>
            <w:rPr>
              <w:del w:id="1648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649" w:author="Derenik Petrosyan" w:date="2024-04-16T16:58:00Z">
                <w:rPr>
                  <w:del w:id="1650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51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3. Առողջապահության արդյունաբերություն</w:t>
          </w:r>
        </w:p>
        <w:p w14:paraId="441D77B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9867110" w14:textId="6BE7E5CB" w:rsidR="0046672F" w:rsidRPr="00E80EFA" w:rsidRDefault="0046672F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652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53" w:author="Derenik Petrosyan" w:date="2024-04-16T16:58:00Z">
            <w:r w:rsidRPr="00E80EFA" w:rsidDel="00E80EF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54" w:author="Derenik Petrosyan" w:date="2024-04-16T16:5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5</w:delText>
            </w:r>
          </w:del>
          <w:ins w:id="1655" w:author="Derenik Petrosyan" w:date="2024-04-16T16:58:00Z">
            <w:r w:rsidR="00E80EFA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56" w:author="Derenik Petrosyan" w:date="2024-04-21T11:13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3.1</w:t>
            </w:r>
          </w:ins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57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Հիվանդի հեռակառավարման մոնիտորինգ</w:t>
          </w:r>
        </w:p>
        <w:p w14:paraId="75AC3486" w14:textId="3A679B3A" w:rsidR="0046672F" w:rsidRPr="00E80EFA" w:rsidDel="00E80EFA" w:rsidRDefault="0046672F">
          <w:pPr>
            <w:spacing w:line="360" w:lineRule="auto"/>
            <w:jc w:val="both"/>
            <w:rPr>
              <w:del w:id="1658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659" w:author="Derenik Petrosyan" w:date="2024-04-16T16:58:00Z">
                <w:rPr>
                  <w:del w:id="1660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6A67DDF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61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Առողջապահության մատակարարը իրականացնում է 5G-ով միացված IIoT լուծումներ՝ հիվանդների հեռավոր մոնիտորինգի համար:</w:t>
          </w:r>
        </w:p>
        <w:p w14:paraId="2DBBD634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662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</w:t>
          </w:r>
          <w:r w:rsidRPr="00E80EFA">
            <w:rPr>
              <w:rFonts w:ascii="Times New Roman" w:eastAsia="Tahoma" w:hAnsi="Times New Roman" w:cs="Times New Roman"/>
              <w:b/>
              <w:bCs/>
              <w:sz w:val="24"/>
              <w:szCs w:val="24"/>
              <w:rPrChange w:id="1663" w:author="Derenik Petrosyan" w:date="2024-04-16T16:58:00Z">
                <w:rPr>
                  <w:rFonts w:ascii="Times New Roman" w:eastAsia="Tahoma" w:hAnsi="Times New Roman" w:cs="Times New Roman"/>
                  <w:sz w:val="24"/>
                  <w:szCs w:val="24"/>
                </w:rPr>
              </w:rPrChange>
            </w:rPr>
            <w:t>․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բիոսենսորներով հագեցված կրելի սարքերը հավաքում են առողջական տվյալներ, ինչպիսիք են սրտի հաճախությունը, արյան ճնշումը և գլյուկոզայի մակարդակը, որը փոխանցվում է 5G ցանցերի միջոցով առողջապահական ծառայություններ մատուցողներին՝ իրական ժամանակում մոնիտորինգի և միջամտության համար։</w:t>
          </w:r>
        </w:p>
        <w:p w14:paraId="1A155193" w14:textId="4DA6DE95" w:rsidR="0046672F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ins w:id="1664" w:author="Derenik Petrosyan" w:date="2024-04-16T16:59:00Z">
            <w:r w:rsidRPr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65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Առավելությունները.</w:t>
            </w:r>
            <w:r w:rsidRPr="0046672F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666" w:author="Derenik Petrosyan" w:date="2024-04-16T16:59:00Z">
            <w:r w:rsidR="0046672F" w:rsidRPr="0046672F" w:rsidDel="00C84258">
              <w:rPr>
                <w:rFonts w:ascii="Sylfaen" w:eastAsia="Tahoma" w:hAnsi="Sylfaen" w:cs="Tahoma"/>
                <w:sz w:val="24"/>
                <w:szCs w:val="24"/>
              </w:rPr>
              <w:delText>Օգուտներ.</w:delText>
            </w:r>
          </w:del>
          <w:r w:rsidR="0046672F" w:rsidRPr="0046672F">
            <w:rPr>
              <w:rFonts w:ascii="Sylfaen" w:eastAsia="Tahoma" w:hAnsi="Sylfaen" w:cs="Tahoma"/>
              <w:sz w:val="24"/>
              <w:szCs w:val="24"/>
            </w:rPr>
            <w:t xml:space="preserve"> հիվանդի արդյունքների բարելավում, առողջապահական ծախսերի կրճատում և առողջապահական ծառայությունների բարելավված հասանելիություն՝ օգուտներով, ինչպիսիք են առողջական խնդիրների վաղ հայտնաբերումը, ակտիվ միջամտությունները և հիվանդանոցային հետընդունումների կրճատումը:</w:t>
          </w:r>
        </w:p>
        <w:p w14:paraId="3EE72F39" w14:textId="2ECE9859" w:rsidR="0046672F" w:rsidRPr="00C84258" w:rsidDel="00C84258" w:rsidRDefault="0046672F">
          <w:pPr>
            <w:spacing w:line="360" w:lineRule="auto"/>
            <w:jc w:val="both"/>
            <w:rPr>
              <w:del w:id="1667" w:author="Derenik Petrosyan" w:date="2024-04-16T16:59:00Z"/>
              <w:rFonts w:ascii="Sylfaen" w:eastAsia="Tahoma" w:hAnsi="Sylfaen" w:cs="Tahoma"/>
              <w:b/>
              <w:bCs/>
              <w:sz w:val="24"/>
              <w:szCs w:val="24"/>
              <w:rPrChange w:id="1668" w:author="Derenik Petrosyan" w:date="2024-04-16T16:59:00Z">
                <w:rPr>
                  <w:del w:id="1669" w:author="Derenik Petrosyan" w:date="2024-04-16T16:5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70" w:author="Derenik Petrosyan" w:date="2024-04-16T16:59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71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6</w:delText>
            </w:r>
          </w:del>
          <w:ins w:id="1672" w:author="Derenik Petrosyan" w:date="2024-04-16T16:59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73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3.2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74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Հեռաբժշկություն</w:t>
          </w:r>
        </w:p>
        <w:p w14:paraId="460B67B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E9782D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75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Հեռաբժշկության պլատֆորմը օգտագործում է 5G կապի հնարավորություն՝ հեռավար խորհրդատվությունների և բժշկական պրոցեդուրաների համար:</w:t>
          </w:r>
        </w:p>
        <w:p w14:paraId="55827ED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76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ցանցերն ապահովում են բարձր արագությամբ, ցածր ուշացման միացում իրական ժամանակում վիդեոկոնֆերանսների, բժշկական պատկերների և ախտորոշիչ ծառայությունների համար հիվանդների և բուժաշխատողների միջև:</w:t>
          </w:r>
        </w:p>
        <w:p w14:paraId="0A49D68E" w14:textId="46B7695F" w:rsidR="0046672F" w:rsidRDefault="0046672F" w:rsidP="00DD6269">
          <w:pPr>
            <w:spacing w:line="360" w:lineRule="auto"/>
            <w:jc w:val="both"/>
            <w:rPr>
              <w:ins w:id="1677" w:author="Derenik Petrosyan" w:date="2024-04-16T16:59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78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Առողջապահական ծառայությունների հասանելիության բարձրացում, հիվանդների արդյունքների բարելավում և առողջապահական անհամամասնությունների նվազում՝ օգուտներով, ինչպիսիք են հեռահար ախտորոշումը, բուժումը և խորհրդատվությունը, հատկապես անբավարար կամ հեռավոր տարածքներում:</w:t>
          </w:r>
        </w:p>
        <w:p w14:paraId="05522F97" w14:textId="77777777" w:rsidR="00C84258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B8B923" w14:textId="77777777" w:rsidR="0046672F" w:rsidRPr="00C84258" w:rsidDel="00C84258" w:rsidRDefault="0046672F">
          <w:pPr>
            <w:spacing w:line="360" w:lineRule="auto"/>
            <w:jc w:val="both"/>
            <w:rPr>
              <w:del w:id="1679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680" w:author="Derenik Petrosyan" w:date="2024-04-16T16:59:00Z">
                <w:rPr>
                  <w:del w:id="1681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82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4. Էներգետիկ արդյունաբերություն</w:t>
          </w:r>
        </w:p>
        <w:p w14:paraId="42A34C5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DB51455" w14:textId="3862C4DD" w:rsidR="0046672F" w:rsidRPr="00C84258" w:rsidDel="00C84258" w:rsidRDefault="0046672F">
          <w:pPr>
            <w:spacing w:line="360" w:lineRule="auto"/>
            <w:jc w:val="both"/>
            <w:rPr>
              <w:del w:id="1683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684" w:author="Derenik Petrosyan" w:date="2024-04-16T17:00:00Z">
                <w:rPr>
                  <w:del w:id="1685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86" w:author="Derenik Petrosyan" w:date="2024-04-16T17:00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87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7</w:delText>
            </w:r>
          </w:del>
          <w:ins w:id="1688" w:author="Derenik Petrosyan" w:date="2024-04-16T17:00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89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4.1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90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Խելացի ցանցեր</w:t>
          </w:r>
        </w:p>
        <w:p w14:paraId="76D9A91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739AC2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91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Կոմունալ ծառայություններ մատուցող ընկերությունն ընդունում է 5G-ով միացված IIoT լուծումներ՝ արդիականացնելու իր էլեկտրացանցային ենթակառուցվածքը:</w:t>
          </w:r>
        </w:p>
        <w:p w14:paraId="1A8D4BB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92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խելացի հաշվիչները, ենթակայանները և էլեկտրաէներգիայի արտադրության օբյեկտները՝ հնարավորություն տալով իրական ժամանակի մոնիտորինգ, վերահսկում և օպտիմալացում էներգիայի բաշխման և սպառման համար:</w:t>
          </w:r>
        </w:p>
        <w:p w14:paraId="399EDAF7" w14:textId="2F8D7524" w:rsidR="0046672F" w:rsidRDefault="0046672F">
          <w:pPr>
            <w:spacing w:line="360" w:lineRule="auto"/>
            <w:jc w:val="both"/>
            <w:rPr>
              <w:ins w:id="1693" w:author="Derenik Petrosyan" w:date="2024-04-21T11:13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694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Ցանցի հուսալիության, արդյունավետության և ճկունության բարձրացում՝ օգուտներով, ինչպիսիք են կրճատված անջատումները, բարելավված էներգաարդյունավետությունը և վերականգնվող էներգիայի աղբյուրների ուժեղացված ինտեգրումը:</w:t>
          </w:r>
        </w:p>
        <w:p w14:paraId="60D3A94A" w14:textId="77777777" w:rsidR="00495345" w:rsidRPr="0046672F" w:rsidRDefault="00495345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E42F8A5" w14:textId="71136CD3" w:rsidR="0046672F" w:rsidRPr="00A667C0" w:rsidDel="00A667C0" w:rsidRDefault="0046672F">
          <w:pPr>
            <w:spacing w:line="360" w:lineRule="auto"/>
            <w:jc w:val="both"/>
            <w:rPr>
              <w:del w:id="1695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696" w:author="Derenik Petrosyan" w:date="2024-04-16T17:00:00Z">
                <w:rPr>
                  <w:del w:id="1697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698" w:author="Derenik Petrosyan" w:date="2024-04-16T17:00:00Z">
            <w:r w:rsidRPr="00A667C0" w:rsidDel="00A667C0">
              <w:rPr>
                <w:rFonts w:ascii="Sylfaen" w:eastAsia="Tahoma" w:hAnsi="Sylfaen" w:cs="Tahoma"/>
                <w:b/>
                <w:bCs/>
                <w:sz w:val="24"/>
                <w:szCs w:val="24"/>
                <w:rPrChange w:id="1699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8</w:delText>
            </w:r>
          </w:del>
          <w:ins w:id="1700" w:author="Derenik Petrosyan" w:date="2024-04-16T17:00:00Z">
            <w:r w:rsidR="00A667C0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701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4.2</w:t>
            </w:r>
          </w:ins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702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Ակտիվների կառավարում</w:t>
          </w:r>
        </w:p>
        <w:p w14:paraId="0A498D4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2BDFDF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703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Էներգետիկ ընկերությունն օգտագործում է 5G-ով միացված IIoT լուծումներ ակտիվների կառավարման և կանխատեսելի սպասարկման համար:</w:t>
          </w:r>
        </w:p>
        <w:p w14:paraId="0DC4BB6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704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սենսորները և մոնիտորինգի սարքերը, որոնք տեղադրված են կարևոր ենթակառուցվածքային ակտիվների վրա, ինչպիսիք են էլեկտրակայանները, խողովակաշարերը և հաղորդման գծերը, ինչը հնարավորություն է տալիս իրական ժամանակի մոնիտորինգ իրականացնել ակտիվների առողջության և կատարողականի վրա:</w:t>
          </w:r>
        </w:p>
        <w:p w14:paraId="21EB3438" w14:textId="4F5653FB" w:rsidR="00E4298E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F4743A">
            <w:rPr>
              <w:rFonts w:ascii="Sylfaen" w:eastAsia="Tahoma" w:hAnsi="Sylfaen" w:cs="Tahoma"/>
              <w:b/>
              <w:bCs/>
              <w:sz w:val="24"/>
              <w:szCs w:val="24"/>
              <w:rPrChange w:id="1705" w:author="Derenik Petrosyan" w:date="2024-04-16T17:0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Առավելությունները. 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Ակտիվների հուսալիության, երկարակեցության և կատարողականի բարելավում, այնպիսի առավելություններով, ինչպիսիք են պարապուրդի կրճատումը, սպասարկման օպտիմիզացված գրաֆիկները և ուժեղացված անվտանգությունն ու համապատասխանությունը:</w:t>
          </w:r>
        </w:p>
        <w:p w14:paraId="3C2880C9" w14:textId="77777777" w:rsidR="0046672F" w:rsidRPr="00DC2830" w:rsidRDefault="00AB5FD8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</w:p>
      </w:sdtContent>
    </w:sdt>
    <w:p w14:paraId="7168750E" w14:textId="77777777" w:rsidR="00636AC3" w:rsidRDefault="00636AC3" w:rsidP="00636AC3">
      <w:pPr>
        <w:pStyle w:val="Heading1"/>
        <w:spacing w:line="360" w:lineRule="auto"/>
        <w:rPr>
          <w:moveTo w:id="1706" w:author="Derenik Petrosyan" w:date="2024-04-21T11:15:00Z"/>
          <w:rFonts w:ascii="Sylfaen" w:eastAsia="Tahoma" w:hAnsi="Sylfaen" w:cs="Tahoma"/>
          <w:sz w:val="24"/>
          <w:szCs w:val="24"/>
        </w:rPr>
      </w:pPr>
      <w:bookmarkStart w:id="1707" w:name="_Toc164631545"/>
      <w:moveToRangeStart w:id="1708" w:author="Derenik Petrosyan" w:date="2024-04-21T11:15:00Z" w:name="move164590572"/>
      <w:moveTo w:id="1709" w:author="Derenik Petrosyan" w:date="2024-04-21T11:15:00Z">
        <w:r w:rsidRPr="00DC2830">
          <w:rPr>
            <w:rFonts w:ascii="Sylfaen" w:eastAsia="Tahoma" w:hAnsi="Sylfaen" w:cs="Tahoma"/>
            <w:sz w:val="24"/>
            <w:szCs w:val="24"/>
          </w:rPr>
          <w:t>3. 5G-IIoT ինտեգրման տեխնիկական ասպեկտները</w:t>
        </w:r>
        <w:bookmarkEnd w:id="1707"/>
      </w:moveTo>
    </w:p>
    <w:moveToRangeEnd w:id="1708"/>
    <w:p w14:paraId="573F1B5D" w14:textId="484F5755" w:rsidR="00E4298E" w:rsidRPr="00DC2830" w:rsidDel="00D54004" w:rsidRDefault="00AB5FD8">
      <w:pPr>
        <w:pStyle w:val="Heading2"/>
        <w:spacing w:line="360" w:lineRule="auto"/>
        <w:rPr>
          <w:del w:id="1710" w:author="Derenik Petrosyan" w:date="2024-04-16T15:12:00Z"/>
          <w:rFonts w:ascii="Sylfaen" w:eastAsia="Arial" w:hAnsi="Sylfaen" w:cs="Arial"/>
          <w:sz w:val="24"/>
          <w:szCs w:val="24"/>
        </w:rPr>
        <w:pPrChange w:id="1711" w:author="Derenik Petrosyan" w:date="2024-04-16T14:15:00Z">
          <w:pPr>
            <w:pStyle w:val="Heading2"/>
          </w:pPr>
        </w:pPrChange>
      </w:pPr>
      <w:customXmlDelRangeStart w:id="1712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39"/>
          <w:id w:val="-2013908122"/>
        </w:sdtPr>
        <w:sdtEndPr/>
        <w:sdtContent>
          <w:customXmlDelRangeEnd w:id="1712"/>
          <w:del w:id="1713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 xml:space="preserve">2.6 Ամփոփում և բացերի վերլուծություն </w:delText>
            </w:r>
          </w:del>
          <w:customXmlDelRangeStart w:id="1714" w:author="Derenik Petrosyan" w:date="2024-04-16T15:12:00Z"/>
        </w:sdtContent>
      </w:sdt>
      <w:customXmlDelRangeEnd w:id="1714"/>
    </w:p>
    <w:p w14:paraId="2B09A284" w14:textId="26D63C0F" w:rsidR="00E4298E" w:rsidRPr="00DC2830" w:rsidDel="00D54004" w:rsidRDefault="00E4298E" w:rsidP="00F26AD1">
      <w:pPr>
        <w:spacing w:line="360" w:lineRule="auto"/>
        <w:jc w:val="both"/>
        <w:rPr>
          <w:del w:id="1715" w:author="Derenik Petrosyan" w:date="2024-04-16T15:12:00Z"/>
          <w:rFonts w:ascii="Sylfaen" w:eastAsia="Arial" w:hAnsi="Sylfaen" w:cs="Arial"/>
          <w:sz w:val="24"/>
          <w:szCs w:val="24"/>
        </w:rPr>
      </w:pPr>
    </w:p>
    <w:p w14:paraId="2BAC72BA" w14:textId="2E6C492A" w:rsidR="00E4298E" w:rsidRPr="00DC2830" w:rsidDel="00D54004" w:rsidRDefault="00AB5FD8">
      <w:pPr>
        <w:spacing w:line="360" w:lineRule="auto"/>
        <w:jc w:val="both"/>
        <w:rPr>
          <w:del w:id="1716" w:author="Derenik Petrosyan" w:date="2024-04-16T15:12:00Z"/>
          <w:rFonts w:ascii="Sylfaen" w:eastAsia="Arial" w:hAnsi="Sylfaen" w:cs="Arial"/>
          <w:sz w:val="24"/>
          <w:szCs w:val="24"/>
        </w:rPr>
      </w:pPr>
      <w:customXmlDelRangeStart w:id="1717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40"/>
          <w:id w:val="837731705"/>
        </w:sdtPr>
        <w:sdtEndPr/>
        <w:sdtContent>
          <w:customXmlDelRangeEnd w:id="1717"/>
          <w:del w:id="1718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>Ամփոփեք գրականության վերանայման հիմնական արդյունքները և կատարեք բացերի վերլուծություն՝ բացահայտելու այն ոլորտները, որտեղ անհրաժեշտ է հետագա հետազոտություն: Ընդգծեք գիտելիքների բացերը, չլուծված խնդիրները և ապագա հետազոտությունների և նորարարությունների հնարավորությունները 5G-IIoT ինտեգրման ոլորտում:</w:delText>
            </w:r>
          </w:del>
          <w:customXmlDelRangeStart w:id="1719" w:author="Derenik Petrosyan" w:date="2024-04-16T15:12:00Z"/>
        </w:sdtContent>
      </w:sdt>
      <w:customXmlDelRangeEnd w:id="1719"/>
    </w:p>
    <w:p w14:paraId="11BA1C12" w14:textId="77777777" w:rsidR="00E4298E" w:rsidRPr="00DC2830" w:rsidDel="00636AC3" w:rsidRDefault="00E4298E">
      <w:pPr>
        <w:spacing w:line="360" w:lineRule="auto"/>
        <w:jc w:val="both"/>
        <w:rPr>
          <w:del w:id="1720" w:author="Derenik Petrosyan" w:date="2024-04-21T11:16:00Z"/>
          <w:rFonts w:ascii="Sylfaen" w:eastAsia="Arial" w:hAnsi="Sylfaen" w:cs="Arial"/>
          <w:sz w:val="24"/>
          <w:szCs w:val="24"/>
        </w:rPr>
      </w:pPr>
    </w:p>
    <w:customXmlDelRangeStart w:id="1721" w:author="Derenik Petrosyan" w:date="2024-04-21T11:16:00Z"/>
    <w:sdt>
      <w:sdtPr>
        <w:rPr>
          <w:rFonts w:ascii="Sylfaen" w:hAnsi="Sylfaen"/>
          <w:sz w:val="24"/>
          <w:szCs w:val="24"/>
        </w:rPr>
        <w:tag w:val="goog_rdk_41"/>
        <w:id w:val="352925509"/>
      </w:sdtPr>
      <w:sdtEndPr/>
      <w:sdtContent>
        <w:customXmlDelRangeEnd w:id="1721"/>
        <w:moveFromRangeStart w:id="1722" w:author="Derenik Petrosyan" w:date="2024-04-21T11:15:00Z" w:name="move164590572" w:displacedByCustomXml="prev"/>
        <w:p w14:paraId="2BD3917E" w14:textId="3E26202F" w:rsidR="00E4298E" w:rsidRPr="00636AC3" w:rsidRDefault="0059570A" w:rsidP="00636AC3">
          <w:pPr>
            <w:rPr>
              <w:rPrChange w:id="1723" w:author="Derenik Petrosyan" w:date="2024-04-21T11:15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724" w:author="Derenik Petrosyan" w:date="2024-04-21T11:15:00Z">
              <w:pPr>
                <w:pStyle w:val="Heading1"/>
              </w:pPr>
            </w:pPrChange>
          </w:pPr>
          <w:moveFrom w:id="1725" w:author="Derenik Petrosyan" w:date="2024-04-21T11:15:00Z">
            <w:del w:id="1726" w:author="Derenik Petrosyan" w:date="2024-04-21T11:16:00Z">
              <w:r w:rsidRPr="00DC2830" w:rsidDel="00636AC3">
                <w:rPr>
                  <w:rFonts w:ascii="Sylfaen" w:eastAsia="Tahoma" w:hAnsi="Sylfaen" w:cs="Tahoma"/>
                  <w:sz w:val="24"/>
                  <w:szCs w:val="24"/>
                </w:rPr>
                <w:delText>3. 5G-IIoT ինտեգրման տեխնիկական ասպեկտները</w:delText>
              </w:r>
            </w:del>
          </w:moveFrom>
        </w:p>
        <w:moveFromRangeEnd w:id="1722" w:displacedByCustomXml="next"/>
        <w:customXmlDelRangeStart w:id="1727" w:author="Derenik Petrosyan" w:date="2024-04-21T11:16:00Z"/>
      </w:sdtContent>
    </w:sdt>
    <w:customXmlDelRangeEnd w:id="1727"/>
    <w:p w14:paraId="6E815607" w14:textId="1AD60699" w:rsidR="00E4298E" w:rsidRPr="00DC2830" w:rsidRDefault="00636AC3" w:rsidP="00D31EB9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728" w:author="Derenik Petrosyan" w:date="2024-04-21T22:30:00Z">
          <w:pPr>
            <w:spacing w:line="360" w:lineRule="auto"/>
            <w:jc w:val="both"/>
          </w:pPr>
        </w:pPrChange>
      </w:pPr>
      <w:ins w:id="1729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Վերջին տարիներին անլար կապի տեխնոլոգիաների լանդշաֆտը խորը վերափոխման է ենթարկվել, որի գագաթնակետն է 5G ցանցերի հայտնվելը: Դիրքավորված լինելով որպես բջջային կապի ստանդարտների հինգերորդ սերունդ՝ 5G-ը մոնումենտալ թռիչք է կապի մեջ՝ </w:t>
        </w:r>
      </w:ins>
      <w:ins w:id="1730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ունեն</w:t>
        </w:r>
      </w:ins>
      <w:ins w:id="1731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>ալով աննախադեպ արագությ</w:t>
        </w:r>
      </w:ins>
      <w:ins w:id="1732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733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>, հզորությ</w:t>
        </w:r>
      </w:ins>
      <w:ins w:id="1734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735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 և հուսալիությ</w:t>
        </w:r>
      </w:ins>
      <w:ins w:id="1736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737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>: Ի տարբերություն իր նախորդների՝ 5G-ը զուտ էվոլյուցիոն քայլ չէ</w:t>
        </w:r>
      </w:ins>
      <w:ins w:id="1738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739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 դա բեկումնային տեխնոլոգիա է, որը պատրաստ է վերասահմանել, թե ինչպես ենք մենք հաղորդակցվում, կապվում և փոխազդում մեզ շրջապատող աշխարհի հետ:</w:t>
        </w:r>
      </w:ins>
      <w:ins w:id="1740" w:author="Derenik Petrosyan" w:date="2024-04-21T22:30:00Z">
        <w:r w:rsidR="00D31EB9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741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5G-ի հնարավորությունների հիմքում ընկած են երեք հիմնարար գործառույթներ, որոնք միասին կոչվում են 5G-ի երեք սյուներ: Այս սյուները՝ ընդլայնված շարժական լայնաշերտ կապը (eMBB), </w:t>
        </w:r>
      </w:ins>
      <w:ins w:id="1742" w:author="Derenik Petrosyan" w:date="2024-04-21T22:31:00Z">
        <w:r w:rsidR="00C871AB">
          <w:rPr>
            <w:rFonts w:ascii="Sylfaen" w:eastAsia="Arial" w:hAnsi="Sylfaen" w:cs="Arial"/>
            <w:sz w:val="24"/>
            <w:szCs w:val="24"/>
            <w:lang w:val="hy-AM"/>
          </w:rPr>
          <w:t>գեր</w:t>
        </w:r>
      </w:ins>
      <w:ins w:id="1743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հուսալի ցածր </w:t>
        </w:r>
      </w:ins>
      <w:ins w:id="1744" w:author="Derenik Petrosyan" w:date="2024-04-21T22:31:00Z">
        <w:r w:rsidR="00C871AB">
          <w:rPr>
            <w:rFonts w:ascii="Sylfaen" w:eastAsia="Arial" w:hAnsi="Sylfaen" w:cs="Arial"/>
            <w:sz w:val="24"/>
            <w:szCs w:val="24"/>
            <w:lang w:val="hy-AM"/>
          </w:rPr>
          <w:t>հապաղումներով</w:t>
        </w:r>
      </w:ins>
      <w:ins w:id="1745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 հաղորդակցությունը (URLLC) և զանգվածային մեքենայական տիպի հաղորդակցությունը (mMTC), կազմում են 5G-ի ճարտարապետության հիմնաքարը: Դրանք հզորացնում են հավելվածների և ծառայությունների բազմազան զանգված՝ սկսած կայծակնային արագ ինտերնետից և ընկղմվող մուլտիմեդիա հոսքից մինչև արդյունաբերական գործընթացների իրական ժամանակի վերահսկում և մոնիտորինգ:</w:t>
        </w:r>
      </w:ins>
    </w:p>
    <w:bookmarkStart w:id="1746" w:name="_Toc164631546"/>
    <w:p w14:paraId="72CE40C7" w14:textId="7B9F28E8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4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2"/>
          <w:id w:val="-15856785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3.1 </w:t>
          </w:r>
          <w:ins w:id="1748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>Ընդլայնված շարժական լայնաշերտ</w:t>
            </w:r>
            <w:r w:rsidR="00840943" w:rsidRPr="00167845">
              <w:rPr>
                <w:rFonts w:ascii="Sylfaen" w:eastAsia="Tahoma" w:hAnsi="Sylfaen" w:cs="Tahoma"/>
                <w:sz w:val="24"/>
                <w:szCs w:val="24"/>
                <w:rPrChange w:id="1749" w:author="Derenik Petrosyan" w:date="2024-04-21T22:34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750" w:author="Derenik Petrosyan" w:date="2024-04-21T22:35:00Z">
            <w:r w:rsidR="00167845">
              <w:rPr>
                <w:rFonts w:ascii="Sylfaen" w:eastAsia="Tahoma" w:hAnsi="Sylfaen" w:cs="Tahoma"/>
                <w:sz w:val="24"/>
                <w:szCs w:val="24"/>
                <w:lang w:val="hy-AM"/>
              </w:rPr>
              <w:t>կապ</w:t>
            </w:r>
          </w:ins>
          <w:ins w:id="1751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 xml:space="preserve"> (eMBB)</w:t>
            </w:r>
          </w:ins>
          <w:del w:id="1752" w:author="Derenik Petrosyan" w:date="2024-04-21T22:34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5G տեխնոլոգիայի հիմնական գործառույթները</w:delText>
            </w:r>
          </w:del>
        </w:sdtContent>
      </w:sdt>
      <w:bookmarkEnd w:id="1746"/>
    </w:p>
    <w:p w14:paraId="6D980468" w14:textId="014A25E1" w:rsidR="00E4298E" w:rsidRPr="00167845" w:rsidDel="00840943" w:rsidRDefault="00E4298E" w:rsidP="00F26AD1">
      <w:pPr>
        <w:spacing w:line="360" w:lineRule="auto"/>
        <w:jc w:val="both"/>
        <w:rPr>
          <w:del w:id="1753" w:author="Derenik Petrosyan" w:date="2024-04-21T22:32:00Z"/>
          <w:rFonts w:ascii="Sylfaen" w:eastAsia="Arial" w:hAnsi="Sylfaen" w:cs="Arial"/>
          <w:sz w:val="24"/>
          <w:szCs w:val="24"/>
          <w:rPrChange w:id="1754" w:author="Derenik Petrosyan" w:date="2024-04-21T22:34:00Z">
            <w:rPr>
              <w:del w:id="1755" w:author="Derenik Petrosyan" w:date="2024-04-21T22:32:00Z"/>
              <w:rFonts w:ascii="Sylfaen" w:eastAsia="Arial" w:hAnsi="Sylfaen" w:cs="Arial"/>
              <w:sz w:val="24"/>
              <w:szCs w:val="24"/>
            </w:rPr>
          </w:rPrChange>
        </w:rPr>
      </w:pPr>
    </w:p>
    <w:p w14:paraId="7BEDFC32" w14:textId="31C00486" w:rsidR="00E4298E" w:rsidRPr="00DC2830" w:rsidDel="00840943" w:rsidRDefault="00AB5FD8">
      <w:pPr>
        <w:spacing w:line="360" w:lineRule="auto"/>
        <w:jc w:val="both"/>
        <w:rPr>
          <w:del w:id="1756" w:author="Derenik Petrosyan" w:date="2024-04-21T22:32:00Z"/>
          <w:rFonts w:ascii="Sylfaen" w:eastAsia="Arial" w:hAnsi="Sylfaen" w:cs="Arial"/>
          <w:sz w:val="24"/>
          <w:szCs w:val="24"/>
        </w:rPr>
      </w:pPr>
      <w:customXmlDelRangeStart w:id="1757" w:author="Derenik Petrosyan" w:date="2024-04-21T22:32:00Z"/>
      <w:sdt>
        <w:sdtPr>
          <w:rPr>
            <w:rFonts w:ascii="Sylfaen" w:hAnsi="Sylfaen"/>
            <w:sz w:val="24"/>
            <w:szCs w:val="24"/>
          </w:rPr>
          <w:tag w:val="goog_rdk_43"/>
          <w:id w:val="-1737316623"/>
        </w:sdtPr>
        <w:sdtEndPr/>
        <w:sdtContent>
          <w:customXmlDelRangeEnd w:id="1757"/>
          <w:del w:id="1758" w:author="Derenik Petrosyan" w:date="2024-04-21T22:32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Սկսեք քննարկելով 5G տեխնոլոգիայի հիմնական գործառույթները և ինչպես են դրանք հեշտացնում ինտեգրումը Իրերի արդյունաբերական ինտերնետին ( IIoT ): Նշեք հիմնական հատկանիշները, ինչպիսիք են.</w:delText>
            </w:r>
          </w:del>
          <w:customXmlDelRangeStart w:id="1759" w:author="Derenik Petrosyan" w:date="2024-04-21T22:32:00Z"/>
        </w:sdtContent>
      </w:sdt>
      <w:customXmlDelRangeEnd w:id="1759"/>
    </w:p>
    <w:p w14:paraId="73F0F216" w14:textId="3A248CC9" w:rsidR="00E4298E" w:rsidRPr="00DC2830" w:rsidDel="00840943" w:rsidRDefault="00AB5FD8">
      <w:pPr>
        <w:spacing w:line="360" w:lineRule="auto"/>
        <w:jc w:val="both"/>
        <w:rPr>
          <w:del w:id="1760" w:author="Derenik Petrosyan" w:date="2024-04-21T22:32:00Z"/>
          <w:rFonts w:ascii="Sylfaen" w:eastAsia="Arial" w:hAnsi="Sylfaen" w:cs="Arial"/>
          <w:sz w:val="24"/>
          <w:szCs w:val="24"/>
        </w:rPr>
      </w:pPr>
      <w:customXmlDelRangeStart w:id="1761" w:author="Derenik Petrosyan" w:date="2024-04-21T22:32:00Z"/>
      <w:sdt>
        <w:sdtPr>
          <w:rPr>
            <w:rFonts w:ascii="Sylfaen" w:hAnsi="Sylfaen"/>
            <w:sz w:val="24"/>
            <w:szCs w:val="24"/>
          </w:rPr>
          <w:tag w:val="goog_rdk_44"/>
          <w:id w:val="-754283815"/>
        </w:sdtPr>
        <w:sdtEndPr/>
        <w:sdtContent>
          <w:customXmlDelRangeEnd w:id="1761"/>
          <w:del w:id="1762" w:author="Derenik Petrosyan" w:date="2024-04-21T22:32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-  mmWave ընդդեմ Sub-6 GHz հաճախականությունների. Բացատրեք mmWave-ի և sub-6 GHz հաճախականությունների միջև եղած տարբերությունները , դրանց համապատասխան առավելություններն ու սահմանափակումները և դրանց համապատասխանությունը արդյունաբերական միջավայրերում տարբեր օգտագործման դեպքերի համար:</w:delText>
            </w:r>
          </w:del>
          <w:customXmlDelRangeStart w:id="1763" w:author="Derenik Petrosyan" w:date="2024-04-21T22:32:00Z"/>
        </w:sdtContent>
      </w:sdt>
      <w:customXmlDelRangeEnd w:id="1763"/>
    </w:p>
    <w:p w14:paraId="7D8433CB" w14:textId="75265050" w:rsidR="00E4298E" w:rsidRPr="00DC2830" w:rsidDel="00840943" w:rsidRDefault="00AB5FD8">
      <w:pPr>
        <w:spacing w:line="360" w:lineRule="auto"/>
        <w:jc w:val="both"/>
        <w:rPr>
          <w:del w:id="1764" w:author="Derenik Petrosyan" w:date="2024-04-21T22:32:00Z"/>
          <w:rFonts w:ascii="Sylfaen" w:eastAsia="Arial" w:hAnsi="Sylfaen" w:cs="Arial"/>
          <w:sz w:val="24"/>
          <w:szCs w:val="24"/>
        </w:rPr>
      </w:pPr>
      <w:customXmlDelRangeStart w:id="1765" w:author="Derenik Petrosyan" w:date="2024-04-21T22:32:00Z"/>
      <w:sdt>
        <w:sdtPr>
          <w:rPr>
            <w:rFonts w:ascii="Sylfaen" w:hAnsi="Sylfaen"/>
            <w:sz w:val="24"/>
            <w:szCs w:val="24"/>
          </w:rPr>
          <w:tag w:val="goog_rdk_45"/>
          <w:id w:val="-14155689"/>
        </w:sdtPr>
        <w:sdtEndPr/>
        <w:sdtContent>
          <w:customXmlDelRangeEnd w:id="1765"/>
          <w:del w:id="1766" w:author="Derenik Petrosyan" w:date="2024-04-21T22:32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- Ցանցի կտրատում. Քննարկեք ցանցի կտրման հայեցակարգը և այն, թե ինչպես է այն հնարավորություն տալիս ստեղծել վիրտուալացված, մեկուսացված ցանցի հատվածներ, որոնք հարմարեցված են IIoT-ի հատուկ հավելվածներին և պահանջներին:</w:delText>
            </w:r>
          </w:del>
          <w:customXmlDelRangeStart w:id="1767" w:author="Derenik Petrosyan" w:date="2024-04-21T22:32:00Z"/>
        </w:sdtContent>
      </w:sdt>
      <w:customXmlDelRangeEnd w:id="1767"/>
    </w:p>
    <w:p w14:paraId="53C3F20C" w14:textId="60253514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customXmlDelRangeStart w:id="1768" w:author="Derenik Petrosyan" w:date="2024-04-21T22:32:00Z"/>
      <w:sdt>
        <w:sdtPr>
          <w:rPr>
            <w:rFonts w:ascii="Sylfaen" w:hAnsi="Sylfaen"/>
            <w:sz w:val="24"/>
            <w:szCs w:val="24"/>
          </w:rPr>
          <w:tag w:val="goog_rdk_46"/>
          <w:id w:val="1679702175"/>
        </w:sdtPr>
        <w:sdtEndPr/>
        <w:sdtContent>
          <w:customXmlDelRangeEnd w:id="1768"/>
          <w:del w:id="1769" w:author="Derenik Petrosyan" w:date="2024-04-21T22:32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- Edge Computing. ուսումնասիրեք եզրային հաշվարկների ինտեգրումը 5G ցանցերի հետ և ինչպես է այն հնարավորություն տալիս իրական ժամանակում մշակել, վերլուծել և որոշումներ կայացնել ցանցի եզրին, նվազեցնելով ուշացումը և բարձրացնելով արձագանքման հնարավորությունը IIoT հավելվածների համար:</w:delText>
            </w:r>
          </w:del>
          <w:customXmlDelRangeStart w:id="1770" w:author="Derenik Petrosyan" w:date="2024-04-21T22:32:00Z"/>
        </w:sdtContent>
      </w:sdt>
      <w:customXmlDelRangeEnd w:id="1770"/>
    </w:p>
    <w:p w14:paraId="1F29A79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71" w:name="_Toc164631547"/>
    <w:p w14:paraId="1C0E9DDA" w14:textId="171502A6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7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7"/>
          <w:id w:val="-19575496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3.2 </w:t>
          </w:r>
          <w:ins w:id="1773" w:author="Derenik Petrosyan" w:date="2024-04-21T22:36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Գ</w:t>
            </w:r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եր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հուսալի ցածր </w:t>
            </w:r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հապաղումներով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 հաղորդակցությունը (URLLC)</w:t>
            </w:r>
          </w:ins>
          <w:del w:id="1774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Տեխնիկական նկատառումներ 5G-IIoT ինտեգրման համար</w:delText>
            </w:r>
          </w:del>
        </w:sdtContent>
      </w:sdt>
      <w:bookmarkEnd w:id="1771"/>
    </w:p>
    <w:p w14:paraId="77CA79CD" w14:textId="1C1367DC" w:rsidR="00E4298E" w:rsidRPr="00DC2830" w:rsidDel="00AB7B4E" w:rsidRDefault="00E4298E" w:rsidP="00F26AD1">
      <w:pPr>
        <w:spacing w:line="360" w:lineRule="auto"/>
        <w:jc w:val="both"/>
        <w:rPr>
          <w:del w:id="1775" w:author="Derenik Petrosyan" w:date="2024-04-21T22:36:00Z"/>
          <w:rFonts w:ascii="Sylfaen" w:eastAsia="Arial" w:hAnsi="Sylfaen" w:cs="Arial"/>
          <w:sz w:val="24"/>
          <w:szCs w:val="24"/>
        </w:rPr>
      </w:pPr>
    </w:p>
    <w:p w14:paraId="2DAFA3DC" w14:textId="32C4490D" w:rsidR="00E4298E" w:rsidRPr="00DC2830" w:rsidDel="00AB7B4E" w:rsidRDefault="00AB5FD8">
      <w:pPr>
        <w:spacing w:line="360" w:lineRule="auto"/>
        <w:jc w:val="both"/>
        <w:rPr>
          <w:del w:id="1776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777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8"/>
          <w:id w:val="236917796"/>
        </w:sdtPr>
        <w:sdtEndPr/>
        <w:sdtContent>
          <w:customXmlDelRangeEnd w:id="1777"/>
          <w:del w:id="1778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Ավելի խորը ուսումնասիրեք 5G ցանցերը IIoT-ի հետ ինտեգրելու տեխնիկական նկատառումները , ներառյալ՝</w:delText>
            </w:r>
          </w:del>
          <w:customXmlDelRangeStart w:id="1779" w:author="Derenik Petrosyan" w:date="2024-04-21T22:36:00Z"/>
        </w:sdtContent>
      </w:sdt>
      <w:customXmlDelRangeEnd w:id="1779"/>
    </w:p>
    <w:p w14:paraId="462E0876" w14:textId="56FFC2F7" w:rsidR="00E4298E" w:rsidRPr="00DC2830" w:rsidDel="00AB7B4E" w:rsidRDefault="00AB5FD8">
      <w:pPr>
        <w:spacing w:line="360" w:lineRule="auto"/>
        <w:jc w:val="both"/>
        <w:rPr>
          <w:del w:id="1780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781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9"/>
          <w:id w:val="-391971065"/>
        </w:sdtPr>
        <w:sdtEndPr/>
        <w:sdtContent>
          <w:customXmlDelRangeEnd w:id="1781"/>
          <w:del w:id="1782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- Անվտանգության արձանագրություններ. Քննարկեք անվտանգության կարևորությունը IIoT տեղակայման մեջ և ուսումնասիրեք անվտանգության արձանագրություններն ու մեխանիզմները՝ ապահովելու տվյալների գաղտնիությունը, ամբողջականությունը և իսկությունը 5G-ով միացված IIoT համակարգերում:</w:delText>
            </w:r>
          </w:del>
          <w:customXmlDelRangeStart w:id="1783" w:author="Derenik Petrosyan" w:date="2024-04-21T22:36:00Z"/>
        </w:sdtContent>
      </w:sdt>
      <w:customXmlDelRangeEnd w:id="1783"/>
    </w:p>
    <w:p w14:paraId="6F077307" w14:textId="0AC5296B" w:rsidR="00E4298E" w:rsidRPr="00DC2830" w:rsidDel="00AB7B4E" w:rsidRDefault="00AB5FD8">
      <w:pPr>
        <w:spacing w:line="360" w:lineRule="auto"/>
        <w:jc w:val="both"/>
        <w:rPr>
          <w:del w:id="1784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785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0"/>
          <w:id w:val="332808957"/>
        </w:sdtPr>
        <w:sdtEndPr/>
        <w:sdtContent>
          <w:customXmlDelRangeEnd w:id="1785"/>
          <w:del w:id="1786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էկոհամակարգերում տարասեռ սարքերի, սենսորների և հարթակների միջև անխափան հաղորդակցության և ինտեգրման համար :</w:delText>
            </w:r>
          </w:del>
          <w:customXmlDelRangeStart w:id="1787" w:author="Derenik Petrosyan" w:date="2024-04-21T22:36:00Z"/>
        </w:sdtContent>
      </w:sdt>
      <w:customXmlDelRangeEnd w:id="1787"/>
    </w:p>
    <w:p w14:paraId="0BD4BD6C" w14:textId="6B839FB5" w:rsidR="00E4298E" w:rsidRPr="00DC2830" w:rsidDel="00AB7B4E" w:rsidRDefault="00AB5FD8">
      <w:pPr>
        <w:spacing w:line="360" w:lineRule="auto"/>
        <w:jc w:val="both"/>
        <w:rPr>
          <w:del w:id="1788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789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1"/>
          <w:id w:val="710157079"/>
        </w:sdtPr>
        <w:sdtEndPr/>
        <w:sdtContent>
          <w:customXmlDelRangeEnd w:id="1789"/>
          <w:del w:id="1790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հավելվածների հուսալիությունը, հասանելիությունը և կատարումը 5G ցանցերում, հատկապես առաքելության կարևոր և հետաձգման նկատմամբ զգայուն օգտագործման դեպքերի համար:</w:delText>
            </w:r>
          </w:del>
          <w:customXmlDelRangeStart w:id="1791" w:author="Derenik Petrosyan" w:date="2024-04-21T22:36:00Z"/>
        </w:sdtContent>
      </w:sdt>
      <w:customXmlDelRangeEnd w:id="1791"/>
    </w:p>
    <w:p w14:paraId="7B737EA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792" w:name="_Toc164631548"/>
    <w:p w14:paraId="18CF6D4B" w14:textId="3460EFDB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79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2"/>
          <w:id w:val="-200349541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3.3 </w:t>
          </w:r>
          <w:ins w:id="1794" w:author="Derenik Petrosyan" w:date="2024-04-21T22:37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Զ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>անգվածային մեքենայական տիպի հաղորդակցությունը (mMTC),</w:t>
            </w:r>
          </w:ins>
          <w:del w:id="1795" w:author="Derenik Petrosyan" w:date="2024-04-21T22:37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Ցանցի ճարտարապետության և տեղակայման նկատառումներ</w:delText>
            </w:r>
          </w:del>
        </w:sdtContent>
      </w:sdt>
      <w:bookmarkEnd w:id="1792"/>
    </w:p>
    <w:p w14:paraId="68A0A3CB" w14:textId="00C2F729" w:rsidR="00E4298E" w:rsidRPr="00DC2830" w:rsidDel="00CE7F18" w:rsidRDefault="00E4298E" w:rsidP="00F26AD1">
      <w:pPr>
        <w:spacing w:line="360" w:lineRule="auto"/>
        <w:jc w:val="both"/>
        <w:rPr>
          <w:del w:id="1796" w:author="Derenik Petrosyan" w:date="2024-04-21T22:37:00Z"/>
          <w:rFonts w:ascii="Sylfaen" w:eastAsia="Arial" w:hAnsi="Sylfaen" w:cs="Arial"/>
          <w:sz w:val="24"/>
          <w:szCs w:val="24"/>
        </w:rPr>
      </w:pPr>
    </w:p>
    <w:p w14:paraId="75B8A2DF" w14:textId="274AF7F6" w:rsidR="00E4298E" w:rsidRPr="00DC2830" w:rsidDel="00CE7F18" w:rsidRDefault="00AB5FD8">
      <w:pPr>
        <w:spacing w:line="360" w:lineRule="auto"/>
        <w:jc w:val="both"/>
        <w:rPr>
          <w:del w:id="1797" w:author="Derenik Petrosyan" w:date="2024-04-21T22:37:00Z"/>
          <w:rFonts w:ascii="Sylfaen" w:eastAsia="Arial" w:hAnsi="Sylfaen" w:cs="Arial"/>
          <w:sz w:val="24"/>
          <w:szCs w:val="24"/>
        </w:rPr>
      </w:pPr>
      <w:customXmlDelRangeStart w:id="1798" w:author="Derenik Petrosyan" w:date="2024-04-21T22:37:00Z"/>
      <w:sdt>
        <w:sdtPr>
          <w:rPr>
            <w:rFonts w:ascii="Sylfaen" w:hAnsi="Sylfaen"/>
            <w:sz w:val="24"/>
            <w:szCs w:val="24"/>
          </w:rPr>
          <w:tag w:val="goog_rdk_53"/>
          <w:id w:val="1993371547"/>
        </w:sdtPr>
        <w:sdtEndPr/>
        <w:sdtContent>
          <w:customXmlDelRangeEnd w:id="1798"/>
          <w:del w:id="1799" w:author="Derenik Petrosyan" w:date="2024-04-21T22:37:00Z">
            <w:r w:rsidR="0059570A" w:rsidRPr="00DC2830" w:rsidDel="00CE7F18">
              <w:rPr>
                <w:rFonts w:ascii="Sylfaen" w:eastAsia="Tahoma" w:hAnsi="Sylfaen" w:cs="Tahoma"/>
                <w:sz w:val="24"/>
                <w:szCs w:val="24"/>
              </w:rPr>
              <w:delText>Քննարկեք ցանցի ճարտարապետությունը և տեղակայման նկատառումները 5G-ով միացված IIoT տեղակայումների համար, ներառյալ.</w:delText>
            </w:r>
          </w:del>
          <w:customXmlDelRangeStart w:id="1800" w:author="Derenik Petrosyan" w:date="2024-04-21T22:37:00Z"/>
        </w:sdtContent>
      </w:sdt>
      <w:customXmlDelRangeEnd w:id="1800"/>
    </w:p>
    <w:p w14:paraId="474D3614" w14:textId="71FC69DF" w:rsidR="00E4298E" w:rsidRPr="00DC2830" w:rsidDel="00CE7F18" w:rsidRDefault="00AB5FD8">
      <w:pPr>
        <w:spacing w:line="360" w:lineRule="auto"/>
        <w:jc w:val="both"/>
        <w:rPr>
          <w:del w:id="1801" w:author="Derenik Petrosyan" w:date="2024-04-21T22:37:00Z"/>
          <w:rFonts w:ascii="Sylfaen" w:eastAsia="Arial" w:hAnsi="Sylfaen" w:cs="Arial"/>
          <w:sz w:val="24"/>
          <w:szCs w:val="24"/>
        </w:rPr>
      </w:pPr>
      <w:customXmlDelRangeStart w:id="1802" w:author="Derenik Petrosyan" w:date="2024-04-21T22:37:00Z"/>
      <w:sdt>
        <w:sdtPr>
          <w:rPr>
            <w:rFonts w:ascii="Sylfaen" w:hAnsi="Sylfaen"/>
            <w:sz w:val="24"/>
            <w:szCs w:val="24"/>
          </w:rPr>
          <w:tag w:val="goog_rdk_54"/>
          <w:id w:val="-300533769"/>
        </w:sdtPr>
        <w:sdtEndPr/>
        <w:sdtContent>
          <w:customXmlDelRangeEnd w:id="1802"/>
          <w:del w:id="1803" w:author="Derenik Petrosyan" w:date="2024-04-21T22:37:00Z">
            <w:r w:rsidR="0059570A" w:rsidRPr="00DC2830" w:rsidDel="00CE7F18">
              <w:rPr>
                <w:rFonts w:ascii="Sylfaen" w:eastAsia="Tahoma" w:hAnsi="Sylfaen" w:cs="Tahoma"/>
                <w:sz w:val="24"/>
                <w:szCs w:val="24"/>
              </w:rPr>
              <w:delText>- Բջջային ենթակառուցվածք. Վերլուծեք 5G բազային կայանների, փոքր բջիջների և բաշխված ալեհավաքային համակարգերի (DAS) տեղակայումը` արդյունաբերական միջավայրերում IIoT հավելվածների համար ծածկույթ և հզորություն ապահովելու համար:</w:delText>
            </w:r>
          </w:del>
          <w:customXmlDelRangeStart w:id="1804" w:author="Derenik Petrosyan" w:date="2024-04-21T22:37:00Z"/>
        </w:sdtContent>
      </w:sdt>
      <w:customXmlDelRangeEnd w:id="1804"/>
    </w:p>
    <w:p w14:paraId="78207AD9" w14:textId="23005FDD" w:rsidR="00E4298E" w:rsidRPr="00DC2830" w:rsidDel="00CE7F18" w:rsidRDefault="00AB5FD8">
      <w:pPr>
        <w:spacing w:line="360" w:lineRule="auto"/>
        <w:jc w:val="both"/>
        <w:rPr>
          <w:del w:id="1805" w:author="Derenik Petrosyan" w:date="2024-04-21T22:37:00Z"/>
          <w:rFonts w:ascii="Sylfaen" w:eastAsia="Arial" w:hAnsi="Sylfaen" w:cs="Arial"/>
          <w:sz w:val="24"/>
          <w:szCs w:val="24"/>
        </w:rPr>
      </w:pPr>
      <w:customXmlDelRangeStart w:id="1806" w:author="Derenik Petrosyan" w:date="2024-04-21T22:37:00Z"/>
      <w:sdt>
        <w:sdtPr>
          <w:rPr>
            <w:rFonts w:ascii="Sylfaen" w:hAnsi="Sylfaen"/>
            <w:sz w:val="24"/>
            <w:szCs w:val="24"/>
          </w:rPr>
          <w:tag w:val="goog_rdk_55"/>
          <w:id w:val="1274664517"/>
        </w:sdtPr>
        <w:sdtEndPr/>
        <w:sdtContent>
          <w:customXmlDelRangeEnd w:id="1806"/>
          <w:del w:id="1807" w:author="Derenik Petrosyan" w:date="2024-04-21T22:37:00Z">
            <w:r w:rsidR="0059570A" w:rsidRPr="00DC2830" w:rsidDel="00CE7F18">
              <w:rPr>
                <w:rFonts w:ascii="Sylfaen" w:eastAsia="Tahoma" w:hAnsi="Sylfaen" w:cs="Tahoma"/>
                <w:sz w:val="24"/>
                <w:szCs w:val="24"/>
              </w:rPr>
              <w:delText>- Backhaul և Fronthaul Networks. Ուսումնասիրեք backhaul և fronthaul ցանցային ճարտարապետությունները՝ 5G բազային կայանները հիմնական ցանցերին և եզրային հաշվողական ռեսուրսներին միացնելու համար՝ ապահովելով տվյալների բարձր արագության փոխանցում և ցածր լատենտային հաղորդակցություն:</w:delText>
            </w:r>
          </w:del>
          <w:customXmlDelRangeStart w:id="1808" w:author="Derenik Petrosyan" w:date="2024-04-21T22:37:00Z"/>
        </w:sdtContent>
      </w:sdt>
      <w:customXmlDelRangeEnd w:id="1808"/>
    </w:p>
    <w:p w14:paraId="1115D204" w14:textId="50BE3C3E" w:rsidR="00E4298E" w:rsidRPr="00DC2830" w:rsidDel="00CE7F18" w:rsidRDefault="00AB5FD8">
      <w:pPr>
        <w:spacing w:line="360" w:lineRule="auto"/>
        <w:jc w:val="both"/>
        <w:rPr>
          <w:del w:id="1809" w:author="Derenik Petrosyan" w:date="2024-04-21T22:37:00Z"/>
          <w:rFonts w:ascii="Sylfaen" w:eastAsia="Arial" w:hAnsi="Sylfaen" w:cs="Arial"/>
          <w:sz w:val="24"/>
          <w:szCs w:val="24"/>
        </w:rPr>
      </w:pPr>
      <w:customXmlDelRangeStart w:id="1810" w:author="Derenik Petrosyan" w:date="2024-04-21T22:37:00Z"/>
      <w:sdt>
        <w:sdtPr>
          <w:rPr>
            <w:rFonts w:ascii="Sylfaen" w:hAnsi="Sylfaen"/>
            <w:sz w:val="24"/>
            <w:szCs w:val="24"/>
          </w:rPr>
          <w:tag w:val="goog_rdk_56"/>
          <w:id w:val="-1954243919"/>
        </w:sdtPr>
        <w:sdtEndPr/>
        <w:sdtContent>
          <w:customXmlDelRangeEnd w:id="1810"/>
          <w:del w:id="1811" w:author="Derenik Petrosyan" w:date="2024-04-21T22:37:00Z">
            <w:r w:rsidR="0059570A" w:rsidRPr="00DC2830" w:rsidDel="00CE7F18">
              <w:rPr>
                <w:rFonts w:ascii="Sylfaen" w:eastAsia="Tahoma" w:hAnsi="Sylfaen" w:cs="Tahoma"/>
                <w:sz w:val="24"/>
                <w:szCs w:val="24"/>
              </w:rPr>
              <w:delText>- Cloud and Edge Integration. Քննարկեք ամպային և ծայրամասային հաշվողական ռեսուրսների ինտեգրումը 5G ցանցերի հետ, և ինչպես է այն հնարավորություն տալիս IIoT տվյալների բաշխված մշակումն ու վերլուծությունը աջակցել իրական ժամանակում որոշումների կայացմանը և վերահսկմանը:</w:delText>
            </w:r>
          </w:del>
          <w:customXmlDelRangeStart w:id="1812" w:author="Derenik Petrosyan" w:date="2024-04-21T22:37:00Z"/>
        </w:sdtContent>
      </w:sdt>
      <w:customXmlDelRangeEnd w:id="1812"/>
    </w:p>
    <w:p w14:paraId="0D26AE9C" w14:textId="35670D83" w:rsidR="00E4298E" w:rsidDel="002A0068" w:rsidRDefault="00E4298E">
      <w:pPr>
        <w:spacing w:line="360" w:lineRule="auto"/>
        <w:jc w:val="both"/>
        <w:rPr>
          <w:del w:id="1813" w:author="Derenik Petrosyan" w:date="2024-04-15T13:17:00Z"/>
          <w:rFonts w:ascii="Sylfaen" w:eastAsia="Arial" w:hAnsi="Sylfaen" w:cs="Arial"/>
          <w:sz w:val="24"/>
          <w:szCs w:val="24"/>
        </w:rPr>
      </w:pPr>
    </w:p>
    <w:p w14:paraId="43AAC73C" w14:textId="77777777" w:rsidR="002A0068" w:rsidRDefault="002A0068">
      <w:pPr>
        <w:spacing w:line="360" w:lineRule="auto"/>
        <w:jc w:val="both"/>
        <w:rPr>
          <w:ins w:id="1814" w:author="Derenik Petrosyan" w:date="2024-04-15T13:17:00Z"/>
          <w:rFonts w:ascii="Sylfaen" w:eastAsia="Arial" w:hAnsi="Sylfaen" w:cs="Arial"/>
          <w:sz w:val="24"/>
          <w:szCs w:val="24"/>
        </w:rPr>
      </w:pPr>
    </w:p>
    <w:p w14:paraId="20055145" w14:textId="76F52327" w:rsidR="00E4298E" w:rsidRPr="00DC2830" w:rsidDel="002A0068" w:rsidRDefault="00AB5FD8">
      <w:pPr>
        <w:pStyle w:val="Heading2"/>
        <w:spacing w:line="360" w:lineRule="auto"/>
        <w:rPr>
          <w:del w:id="1815" w:author="Derenik Petrosyan" w:date="2024-04-15T13:17:00Z"/>
          <w:rFonts w:ascii="Sylfaen" w:eastAsia="Arial" w:hAnsi="Sylfaen" w:cs="Arial"/>
          <w:sz w:val="24"/>
          <w:szCs w:val="24"/>
        </w:rPr>
        <w:pPrChange w:id="1816" w:author="Derenik Petrosyan" w:date="2024-04-16T14:15:00Z">
          <w:pPr>
            <w:pStyle w:val="Heading2"/>
          </w:pPr>
        </w:pPrChange>
      </w:pPr>
      <w:customXmlDelRangeStart w:id="1817" w:author="Derenik Petrosyan" w:date="2024-04-15T13:17:00Z"/>
      <w:sdt>
        <w:sdtPr>
          <w:rPr>
            <w:rFonts w:ascii="Sylfaen" w:hAnsi="Sylfaen"/>
            <w:sz w:val="24"/>
            <w:szCs w:val="24"/>
          </w:rPr>
          <w:tag w:val="goog_rdk_57"/>
          <w:id w:val="-679116156"/>
        </w:sdtPr>
        <w:sdtEndPr/>
        <w:sdtContent>
          <w:customXmlDelRangeEnd w:id="1817"/>
          <w:del w:id="1818" w:author="Derenik Petrosyan" w:date="2024-04-15T13:17:00Z">
            <w:r w:rsidR="0059570A" w:rsidRPr="00DC2830" w:rsidDel="002A0068">
              <w:rPr>
                <w:rFonts w:ascii="Sylfaen" w:eastAsia="Tahoma" w:hAnsi="Sylfaen" w:cs="Tahoma"/>
                <w:sz w:val="24"/>
                <w:szCs w:val="24"/>
              </w:rPr>
              <w:delText>3.4 Վիզուալիզացիա և նկարազարդում</w:delText>
            </w:r>
          </w:del>
          <w:customXmlDelRangeStart w:id="1819" w:author="Derenik Petrosyan" w:date="2024-04-15T13:17:00Z"/>
        </w:sdtContent>
      </w:sdt>
      <w:customXmlDelRangeEnd w:id="1819"/>
    </w:p>
    <w:p w14:paraId="070B7932" w14:textId="3552737F" w:rsidR="00E4298E" w:rsidRPr="00DC2830" w:rsidDel="002A0068" w:rsidRDefault="00E4298E" w:rsidP="00F26AD1">
      <w:pPr>
        <w:spacing w:line="360" w:lineRule="auto"/>
        <w:jc w:val="both"/>
        <w:rPr>
          <w:del w:id="1820" w:author="Derenik Petrosyan" w:date="2024-04-15T13:17:00Z"/>
          <w:rFonts w:ascii="Sylfaen" w:eastAsia="Arial" w:hAnsi="Sylfaen" w:cs="Arial"/>
          <w:sz w:val="24"/>
          <w:szCs w:val="24"/>
        </w:rPr>
      </w:pPr>
    </w:p>
    <w:p w14:paraId="5E351E52" w14:textId="3C2E6D93" w:rsidR="00E4298E" w:rsidRPr="00DC2830" w:rsidDel="002A0068" w:rsidRDefault="00AB5FD8">
      <w:pPr>
        <w:spacing w:line="360" w:lineRule="auto"/>
        <w:jc w:val="both"/>
        <w:rPr>
          <w:del w:id="1821" w:author="Derenik Petrosyan" w:date="2024-04-15T13:17:00Z"/>
          <w:rFonts w:ascii="Sylfaen" w:eastAsia="Arial" w:hAnsi="Sylfaen" w:cs="Arial"/>
          <w:sz w:val="24"/>
          <w:szCs w:val="24"/>
        </w:rPr>
      </w:pPr>
      <w:customXmlDelRangeStart w:id="1822" w:author="Derenik Petrosyan" w:date="2024-04-15T13:17:00Z"/>
      <w:sdt>
        <w:sdtPr>
          <w:rPr>
            <w:rFonts w:ascii="Sylfaen" w:hAnsi="Sylfaen"/>
            <w:sz w:val="24"/>
            <w:szCs w:val="24"/>
          </w:rPr>
          <w:tag w:val="goog_rdk_58"/>
          <w:id w:val="1667818406"/>
        </w:sdtPr>
        <w:sdtEndPr/>
        <w:sdtContent>
          <w:customXmlDelRangeEnd w:id="1822"/>
          <w:del w:id="1823" w:author="Derenik Petrosyan" w:date="2024-04-15T13:17:00Z">
            <w:r w:rsidR="0059570A" w:rsidRPr="00DC2830" w:rsidDel="002A0068">
              <w:rPr>
                <w:rFonts w:ascii="Sylfaen" w:eastAsia="Tahoma" w:hAnsi="Sylfaen" w:cs="Tahoma"/>
                <w:sz w:val="24"/>
                <w:szCs w:val="24"/>
              </w:rPr>
              <w:delText>Տրամադրեք տեսողական օժանդակ միջոցներ, դիագրամներ և նկարազարդումներ՝ օգնելու պատկերացնել 5G-IIoT ինտեգրման տեխնիկական ասպեկտները, ներառյալ ցանցային ճարտարապետությունները, տեղակայման սցենարները և տվյալների հոսքի դիագրամները: Օգտագործեք այս վիզուալները բարդ հասկացությունների և տեխնոլոգիաների ըմբռնումն ու հստակությունը բարելավելու համար:</w:delText>
            </w:r>
          </w:del>
          <w:customXmlDelRangeStart w:id="1824" w:author="Derenik Petrosyan" w:date="2024-04-15T13:17:00Z"/>
        </w:sdtContent>
      </w:sdt>
      <w:customXmlDelRangeEnd w:id="1824"/>
    </w:p>
    <w:p w14:paraId="36D9219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25" w:name="_Toc164631549"/>
    <w:p w14:paraId="42EB0DC7" w14:textId="3556860A" w:rsidR="00E4298E" w:rsidRPr="00DC2830" w:rsidRDefault="00AB5FD8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826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9"/>
          <w:id w:val="-8571956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4. 5G-IIoT ինտեգրման մարտահրավերներն ու հնարավորությունները</w:t>
          </w:r>
        </w:sdtContent>
      </w:sdt>
      <w:bookmarkEnd w:id="1825"/>
    </w:p>
    <w:p w14:paraId="4E7C564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27" w:name="_Toc164631550"/>
    <w:p w14:paraId="130774A2" w14:textId="23F78B9B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2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60"/>
          <w:id w:val="19925246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4.1 Մարտահրավերներ </w:t>
          </w:r>
        </w:sdtContent>
      </w:sdt>
      <w:bookmarkEnd w:id="1827"/>
    </w:p>
    <w:p w14:paraId="2012283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29" w:name="_Toc164631551"/>
    <w:p w14:paraId="739DBD1D" w14:textId="37381A6A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3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1"/>
          <w:id w:val="1157263378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4.1.1 Ենթակառուցվածքային ներդրումներ.</w:t>
          </w:r>
        </w:sdtContent>
      </w:sdt>
      <w:bookmarkEnd w:id="1829"/>
    </w:p>
    <w:p w14:paraId="056CFA66" w14:textId="52884645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2"/>
          <w:id w:val="-954785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զգալի ներդրումները, որոնք անհրաժեշտ են 5G ենթակառուցվածքի տեղակայման համար, որոնք կարող են աջակցել IIoT հավելվածներին, ներառյալ բազային կայանների կառուցումը, արդիականացման backhaul ցանցերը և ներդրման եզրային հաշվողական հնարավորությունները:</w:t>
          </w:r>
        </w:sdtContent>
      </w:sdt>
    </w:p>
    <w:p w14:paraId="40CECE1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831" w:name="_Toc164631552"/>
    <w:p w14:paraId="58C4C9DA" w14:textId="49958A44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3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3"/>
          <w:id w:val="12987231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4.1.2 Փոխգործունակության խնդիրներ:</w:t>
          </w:r>
        </w:sdtContent>
      </w:sdt>
      <w:bookmarkEnd w:id="1831"/>
    </w:p>
    <w:p w14:paraId="1080A250" w14:textId="26F2E791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4"/>
          <w:id w:val="-125274228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էկոհամակարգի տարբեր սարքերի, արձանագրությունների և հարթակների միջև անխափան փոխգործունակության ապահովման հետ կապված մարտահրավերները և քննարկեք ստանդարտացված արձանագրությունների և միջերեսների կարևորությունը:</w:t>
          </w:r>
        </w:sdtContent>
      </w:sdt>
    </w:p>
    <w:p w14:paraId="31DFA30A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833" w:name="_Toc164631553"/>
    <w:p w14:paraId="6B7E9783" w14:textId="56279EFC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3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5"/>
          <w:id w:val="-10904530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4.1.3 Անվտանգության մտահոգություններ.</w:t>
          </w:r>
        </w:sdtContent>
      </w:sdt>
      <w:bookmarkEnd w:id="1833"/>
    </w:p>
    <w:p w14:paraId="72877778" w14:textId="5CB924B4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6"/>
          <w:id w:val="-8826399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տեղակայման հետ կապված անվտանգության խոցելիությունը և ռիսկերը , ներառյալ տվյալների խախտումները, չարտոնված մուտքը և չարամիտ ծրագրերի հարձակումները, և քննարկեք անվտանգության կայուն միջոցների կարևորությունը, ինչպիսիք են գաղտնագրումը, նույնականացումը և անվտանգ սարքի կառավարումը:</w:t>
          </w:r>
        </w:sdtContent>
      </w:sdt>
    </w:p>
    <w:p w14:paraId="51FF329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835" w:name="_Toc164631554"/>
    <w:p w14:paraId="46450919" w14:textId="690E742B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3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7"/>
          <w:id w:val="-14879401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4.1.4 Տվյալների կառավարում և վերլուծություն:</w:t>
          </w:r>
        </w:sdtContent>
      </w:sdt>
      <w:bookmarkEnd w:id="1835"/>
    </w:p>
    <w:p w14:paraId="617AE50A" w14:textId="4B33CB5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8"/>
          <w:id w:val="-212869339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մարտահրավերները՝ կապված 5G-ով ապահովված IIoT սարքերի կողմից ստեղծված հսկայական քանակությամբ տվյալների կառավարման և վերլուծության հետ, ներառյալ պահեստավորումը, մշակումը և գործնական պատկերացումների արդյունահանումը, և քննարկեք առաջադեմ վերլուծական գործիքների և տեխնիկայի անհրաժեշտությունը:</w:t>
          </w:r>
        </w:sdtContent>
      </w:sdt>
    </w:p>
    <w:p w14:paraId="42B18C1F" w14:textId="77777777" w:rsidR="00E4298E" w:rsidRPr="00DC2830" w:rsidRDefault="0059570A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837" w:name="_Toc164631555"/>
    <w:p w14:paraId="305952C9" w14:textId="330D6E6F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3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9"/>
          <w:id w:val="-45163357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4.1.5 Կարգավորման և Համապատասխանության հարցեր.</w:t>
          </w:r>
        </w:sdtContent>
      </w:sdt>
      <w:bookmarkEnd w:id="1837"/>
    </w:p>
    <w:p w14:paraId="6DC9B478" w14:textId="7899D4B6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0"/>
          <w:id w:val="9112801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պահանջները և արդյունաբերության ստանդարտները՝ կապված տվյալների գաղտնիության, անվտանգության և բնապահպանական կանոնակարգերի հետ, և ուսումնասիրեք մարտահրավերները՝ կապված այնպիսի կանոնակարգերի, ինչպիսիք են GDPR-ը, HIPAA-ն և ոլորտի հատուկ ստանդարտներին համապատասխանությունն ապահովելու համար:</w:t>
          </w:r>
        </w:sdtContent>
      </w:sdt>
    </w:p>
    <w:p w14:paraId="6E1D5C6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39" w:name="_Toc164631556"/>
    <w:p w14:paraId="776F8CBF" w14:textId="79BFCA1F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4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71"/>
          <w:id w:val="-4006704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4.2 Հնարավորություններ </w:t>
          </w:r>
        </w:sdtContent>
      </w:sdt>
      <w:bookmarkEnd w:id="1839"/>
    </w:p>
    <w:p w14:paraId="0D7782C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41" w:name="_Toc164631557"/>
    <w:p w14:paraId="3CE11530" w14:textId="1B393272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4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2"/>
          <w:id w:val="582881279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4.2.1 Բարելավված միացում:</w:t>
          </w:r>
        </w:sdtContent>
      </w:sdt>
      <w:bookmarkEnd w:id="1841"/>
    </w:p>
    <w:p w14:paraId="21F6A6CF" w14:textId="168BD9DB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3"/>
          <w:id w:val="-42612391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5G ցանցերն առաջարկում տվյալների ավելի բարձր արագություն, ավելի ցածր ուշացում և ավելի մեծ հզորություն՝ համեմատած նախորդ սերունդների հետ՝ թույլ տալով անխափան կապ և հաղորդակցություն IIoT հավելվածների համար արդյունաբերական միջավայրերում:</w:t>
          </w:r>
        </w:sdtContent>
      </w:sdt>
    </w:p>
    <w:p w14:paraId="0E6A1AE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843" w:name="_Toc164631558"/>
    <w:p w14:paraId="1797099B" w14:textId="3D39F6AF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4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4"/>
          <w:id w:val="1355774083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4.2.2 Իրական ժամանակում որոշումների կայացում.</w:t>
          </w:r>
        </w:sdtContent>
      </w:sdt>
      <w:bookmarkEnd w:id="1843"/>
    </w:p>
    <w:p w14:paraId="18583230" w14:textId="248A214D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5"/>
          <w:id w:val="-17518094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ցանցերի ծայրահեղ ցածր հետաձգումը և բարձր հուսալիությունը հնարավորություն են տալիս իրական ժամանակում մոնիտորինգ, վերահսկում և որոշումներ կայացնել արդյունաբերական գործընթացներում՝ բարձրացնելով գործառնական արդյունավետությունն ու արձագանքողությունը:</w:t>
          </w:r>
        </w:sdtContent>
      </w:sdt>
    </w:p>
    <w:p w14:paraId="0A8A1BBB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845" w:name="_Toc164631559"/>
    <w:p w14:paraId="6F568290" w14:textId="6A032A82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4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6"/>
          <w:id w:val="-1428204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4.2.3 Ընդլայնված ավտոմատացում:</w:t>
          </w:r>
        </w:sdtContent>
      </w:sdt>
      <w:bookmarkEnd w:id="1845"/>
    </w:p>
    <w:p w14:paraId="64DBBFE7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7"/>
          <w:id w:val="564222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5G-ով միացված IIoT-ն նպաստում արդյունաբերական գործընթացների ավտոմատացման ավելի մեծ մակարդակներին՝ նվազեցնելով ձեռքի միջամտությունից կախվածությունը և բարելավելով արդյունավետությունն ու արտադրողականությունը:</w:t>
          </w:r>
        </w:sdtContent>
      </w:sdt>
    </w:p>
    <w:p w14:paraId="5D5DE8D8" w14:textId="77777777" w:rsidR="00E4298E" w:rsidRPr="00DC2830" w:rsidRDefault="0059570A">
      <w:pPr>
        <w:pStyle w:val="Heading3"/>
        <w:spacing w:line="360" w:lineRule="auto"/>
        <w:rPr>
          <w:rFonts w:ascii="Sylfaen" w:eastAsia="Arial" w:hAnsi="Sylfaen" w:cs="Arial"/>
        </w:rPr>
        <w:pPrChange w:id="1847" w:author="Derenik Petrosyan" w:date="2024-04-16T14:15:00Z">
          <w:pPr>
            <w:pStyle w:val="Heading3"/>
          </w:pPr>
        </w:pPrChange>
      </w:pPr>
      <w:r w:rsidRPr="00DC2830">
        <w:rPr>
          <w:rFonts w:ascii="Sylfaen" w:eastAsia="Arial" w:hAnsi="Sylfaen" w:cs="Arial"/>
        </w:rPr>
        <w:t xml:space="preserve">   </w:t>
      </w:r>
    </w:p>
    <w:bookmarkStart w:id="1848" w:name="_Toc164631560"/>
    <w:p w14:paraId="76BA7DD5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4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8"/>
          <w:id w:val="-777719711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4.2.4 Նորարար օգտագործման դեպքեր:</w:t>
          </w:r>
        </w:sdtContent>
      </w:sdt>
      <w:bookmarkEnd w:id="1848"/>
    </w:p>
    <w:p w14:paraId="6B7A4CA3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9"/>
          <w:id w:val="8785243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նորարարական օգտագործման դեպքերն ու հավելվածները, որոնք միացված են 5G-ով միացված IIoT- ով , ինչպիսիք են կանխատեսելի սպասարկումը, ինքնավար գործառնությունները, հեռակառավարման մոնիտորինգը և մատակարարման շղթայի օպտիմալացումը, և քննարկեք դրանց հնարավոր ազդեցությունը արդյունաբերական գործունեության վրա:</w:t>
          </w:r>
        </w:sdtContent>
      </w:sdt>
    </w:p>
    <w:p w14:paraId="4DDAF79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850" w:name="_Toc164631561"/>
    <w:p w14:paraId="6458FE65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5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0"/>
          <w:id w:val="-89458950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4.2.5 Ընդարձակություն և ճկունություն:</w:t>
          </w:r>
        </w:sdtContent>
      </w:sdt>
      <w:bookmarkEnd w:id="1850"/>
    </w:p>
    <w:p w14:paraId="45245EC7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1"/>
          <w:id w:val="1730815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ցանցերը նախագծված՝ բավարարելու IIoT տեղակայման աճող պահանջները՝ աջակցելով միացված սարքերի և հավելվածների զանգվածային թվով տարբեր պահանջներով, և ընձեռելով ընդլայնելիություն և ճկունություն արդյունաբերական պարամետրերում:</w:t>
          </w:r>
        </w:sdtContent>
      </w:sdt>
    </w:p>
    <w:p w14:paraId="1F54DC5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52" w:name="_Toc164631562"/>
    <w:p w14:paraId="15952270" w14:textId="77777777" w:rsidR="00E4298E" w:rsidRPr="00DC2830" w:rsidRDefault="00AB5FD8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853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2"/>
          <w:id w:val="-15808202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</w:sdtContent>
      </w:sdt>
      <w:bookmarkEnd w:id="1852"/>
    </w:p>
    <w:p w14:paraId="1556E4B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54" w:name="_Toc164631563"/>
    <w:p w14:paraId="419081D7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5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3"/>
          <w:id w:val="141443638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5.1 Արտադրական արդյունաբերություն </w:t>
          </w:r>
        </w:sdtContent>
      </w:sdt>
      <w:bookmarkEnd w:id="1854"/>
    </w:p>
    <w:p w14:paraId="5FD1F4A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56" w:name="_Toc164631564"/>
    <w:p w14:paraId="14A301C3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5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4"/>
          <w:id w:val="1358755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5.1.1 Կանխատեսող սպասարկում:</w:t>
          </w:r>
        </w:sdtContent>
      </w:sdt>
      <w:bookmarkEnd w:id="1856"/>
    </w:p>
    <w:p w14:paraId="4C874292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5"/>
          <w:id w:val="-47505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արտադրողները օգտագործում 5G-ով միացված IIoT-ը կանխատեսելի սպասարկման համար՝ օգտագործելով մեքենաների մեջ ներկառուցված սենսորների իրական ժամանակի տվյալները՝ կանխատեսելու և կանխելու սարքավորումների խափանումները, նվազագույնի հասցնելու պարապուրդը և օպտիմալացնելու սպասարկման գրաֆիկները:</w:t>
          </w:r>
        </w:sdtContent>
      </w:sdt>
    </w:p>
    <w:p w14:paraId="7C11C5B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58" w:name="_Toc164631565"/>
    <w:p w14:paraId="50DBB050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5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6"/>
          <w:id w:val="-102271036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5.1.2 Խելացի գործարաններ:</w:t>
          </w:r>
        </w:sdtContent>
      </w:sdt>
      <w:bookmarkEnd w:id="1858"/>
    </w:p>
    <w:p w14:paraId="1707C003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7"/>
          <w:id w:val="55967646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խելացի գործարանների հայեցակարգը, որոնք սնուցվում են 5G-ով միացված IIoT- ով , որտեղ փոխկապակցված սարքերը, սենսորները և կառավարման համակարգերը հնարավորություն են տալիս անխափան հաղորդակցություն, իրական ժամանակի մոնիտորինգ և հարմարվողական արտադրական գործընթացներ՝ հանգեցնելով բարելավված արդյունավետության և արտադրողականության:</w:t>
          </w:r>
        </w:sdtContent>
      </w:sdt>
    </w:p>
    <w:p w14:paraId="1F5DE97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60" w:name="_Toc164631566"/>
    <w:p w14:paraId="70D3354D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6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8"/>
          <w:id w:val="-8278208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5.2 Տրանսպորտային արդյունաբերություն</w:t>
          </w:r>
        </w:sdtContent>
      </w:sdt>
      <w:bookmarkEnd w:id="1860"/>
    </w:p>
    <w:p w14:paraId="71B0C37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62" w:name="_Toc164631567"/>
    <w:p w14:paraId="25473C58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6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9"/>
          <w:id w:val="176433549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5.2.1 Ինքնավար Տրանսպորտ :</w:t>
          </w:r>
        </w:sdtContent>
      </w:sdt>
      <w:bookmarkEnd w:id="1862"/>
    </w:p>
    <w:p w14:paraId="38E2B18B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0"/>
          <w:id w:val="-15146068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 կապը հեշտացնում հաղորդակցությունը ինքնավար մեքենաների և ենթակառուցվածքների միջև՝ հնարավորություն տալով իրական ժամանակում նավիգացիան, բախումներից խուսափելը և երթևեկության կառավարումը և քննարկել ճանապարհային անվտանգության և երթևեկության արդյունավետության վրա հնարավոր ազդեցությունը:</w:t>
          </w:r>
        </w:sdtContent>
      </w:sdt>
    </w:p>
    <w:p w14:paraId="6BC1F67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64" w:name="_Toc164631568"/>
    <w:p w14:paraId="0B190C53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6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1"/>
          <w:id w:val="-897008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5.2.2 Նավատորմի կառավարում:</w:t>
          </w:r>
        </w:sdtContent>
      </w:sdt>
      <w:bookmarkEnd w:id="1864"/>
    </w:p>
    <w:p w14:paraId="5AFA7E94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2"/>
          <w:id w:val="-63449129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IIoT-ն հնարավորություն է տալիս իրական ժամանակում հետևել և վերահսկել տրանսպորտային միջոցների և բեռնափոխադրումների ոլորտում տրանսպորտային ոլորտում, օպտիմալացնելով երթուղու պլանավորումը, բարելավելով վառելիքի արդյունավետությունը և ընդլայնելով լոգիստիկ գործողությունները:</w:t>
          </w:r>
        </w:sdtContent>
      </w:sdt>
    </w:p>
    <w:p w14:paraId="56D6D6F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66" w:name="_Toc164631569"/>
    <w:p w14:paraId="0B01D4D1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6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3"/>
          <w:id w:val="-20761191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5.3 Առողջապահության արդյունաբերություն </w:t>
          </w:r>
        </w:sdtContent>
      </w:sdt>
      <w:bookmarkEnd w:id="1866"/>
    </w:p>
    <w:p w14:paraId="604E1EE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68" w:name="_Toc164631570"/>
    <w:p w14:paraId="300480F9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6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4"/>
          <w:id w:val="297737035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5.3.1 Հեռավոր հիվանդի մոնիտորինգ :</w:t>
          </w:r>
        </w:sdtContent>
      </w:sdt>
      <w:bookmarkEnd w:id="1868"/>
    </w:p>
    <w:p w14:paraId="37D4B05E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5"/>
          <w:id w:val="138837428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առողջապահական ծառայություններ մատուցողները օգտագործում 5G-ով միացված IIoT-ը հիվանդների հեռավոր մոնիտորինգի համար՝ օգտագործելով կրելի սարքեր և սենսորներ՝ իրական ժամանակում կենսական նշաններ և առողջական տվյալներ հավաքելու համար՝ հնարավորություն տալով առողջապահական պրոակտիվ միջամտություններին և բարելավելով հիվանդների արդյունքները:</w:t>
          </w:r>
        </w:sdtContent>
      </w:sdt>
    </w:p>
    <w:p w14:paraId="757ECCCE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70" w:name="_Toc164631571"/>
    <w:p w14:paraId="1C83DFB1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7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6"/>
          <w:id w:val="-1525395164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5.3.2 Հեռաբժշկություն:</w:t>
          </w:r>
        </w:sdtContent>
      </w:sdt>
      <w:bookmarkEnd w:id="1870"/>
    </w:p>
    <w:p w14:paraId="0A294FA9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7"/>
          <w:id w:val="4008748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դերը հեռաբժշկության կիրառությունները, ինչպիսիք են հեռահար խորհրդատվությունները, վիրտուալ կլինիկաները և վիրաբուժական պրոցեդուրաները, առողջապահական ծառայությունների հասանելիությունը բարելավելու և առողջապահական անհամամասնությունները նվազեցնելու գործում:</w:t>
          </w:r>
        </w:sdtContent>
      </w:sdt>
    </w:p>
    <w:p w14:paraId="6DE1CF5F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72" w:name="_Toc164631572"/>
    <w:p w14:paraId="0ADD6C92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7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8"/>
          <w:id w:val="145290299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5.4 Էներգետիկ արդյունաբերություն</w:t>
          </w:r>
        </w:sdtContent>
      </w:sdt>
      <w:bookmarkEnd w:id="1872"/>
    </w:p>
    <w:p w14:paraId="6B9AD6A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74" w:name="_Toc164631573"/>
    <w:p w14:paraId="2E29DF06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7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9"/>
          <w:id w:val="16631951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5.4.1 Խելացի ցանցեր:</w:t>
          </w:r>
        </w:sdtContent>
      </w:sdt>
      <w:bookmarkEnd w:id="1874"/>
    </w:p>
    <w:p w14:paraId="175DA38D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0"/>
          <w:id w:val="87280084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են կոմունալ ծառայությունները օգտագործում 5G-ով միացված IIoT-ը խելացի ցանցերի կիրառման համար, ինչպիսիք են էներգիայի արտադրության, բաշխման և սպառման իրական ժամանակի մոնիտորինգը, էներգաարդյունավետության օպտիմալացումը և ցանցի հուսալիությունն ու ճկունությունը:</w:t>
          </w:r>
        </w:sdtContent>
      </w:sdt>
    </w:p>
    <w:p w14:paraId="7E581EC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76" w:name="_Toc164631574"/>
    <w:p w14:paraId="15A2A2B9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7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1"/>
          <w:id w:val="-1634018286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5.4.2 Ակտիվների կառավարում:</w:t>
          </w:r>
        </w:sdtContent>
      </w:sdt>
      <w:bookmarkEnd w:id="1876"/>
    </w:p>
    <w:p w14:paraId="1B495D9D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2"/>
          <w:id w:val="36356198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էներգետիկ ընկերությունները օգտագործում 5G-ով միացված IIoT ակտիվների կառավարման համար, հետևում են ենթակառուցվածքային ակտիվների վիճակին և կատարողականին, ինչպիսիք են էլեկտրակայանները, ենթակայանները և խողովակաշարերը, օպտիմալացնելով սպասարկման ժամանակացույցերը և երկարացնելով ակտիվների կյանքի ցիկլերը:</w:t>
          </w:r>
        </w:sdtContent>
      </w:sdt>
    </w:p>
    <w:p w14:paraId="689911A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78" w:name="_Toc164631575"/>
    <w:p w14:paraId="5347D1D1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7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3"/>
          <w:id w:val="-4147023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5.5 Ամփոփում և վերլուծություն </w:t>
          </w:r>
        </w:sdtContent>
      </w:sdt>
      <w:bookmarkEnd w:id="1878"/>
    </w:p>
    <w:p w14:paraId="05493312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438DB7B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4"/>
          <w:id w:val="-97722901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ուսումնասիրություններից և կիրառություններից տարբեր ոլորտներում:</w:t>
          </w:r>
        </w:sdtContent>
      </w:sdt>
    </w:p>
    <w:p w14:paraId="7448E262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5"/>
          <w:id w:val="4398130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ընդհանուր թեմաները, հաջողության գործոնները և մարտահրավերները, որոնց բախվում են 5G-ով ապահովված IIoT լուծումներ տեղակայող կազմակերպությունները և քննարկեք արդյունաբերական վերափոխման և նորարարության հետևանքները:</w:t>
          </w:r>
        </w:sdtContent>
      </w:sdt>
    </w:p>
    <w:p w14:paraId="2B21CE9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80" w:name="_Toc164631576"/>
    <w:p w14:paraId="4AFFAD4E" w14:textId="77777777" w:rsidR="00E4298E" w:rsidRPr="00DC2830" w:rsidRDefault="00AB5FD8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881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6"/>
          <w:id w:val="-17184253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 5G-IIoT ինտեգրման ապագա ուղղություններն ու հետևանքները</w:t>
          </w:r>
        </w:sdtContent>
      </w:sdt>
      <w:bookmarkEnd w:id="1880"/>
    </w:p>
    <w:p w14:paraId="4DA86E7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82" w:name="_Toc164631577"/>
    <w:p w14:paraId="51A3937E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8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7"/>
          <w:id w:val="35239684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6.1 Զարգացող տեխնոլոգիաներ և միտումներ</w:t>
          </w:r>
        </w:sdtContent>
      </w:sdt>
      <w:bookmarkEnd w:id="1882"/>
    </w:p>
    <w:p w14:paraId="0B5E19B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84" w:name="_Toc164631578"/>
    <w:p w14:paraId="340CA219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8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8"/>
          <w:id w:val="1361240534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6.1.1 Եզրային հաշվարկ:</w:t>
          </w:r>
        </w:sdtContent>
      </w:sdt>
      <w:bookmarkEnd w:id="1884"/>
    </w:p>
    <w:p w14:paraId="63B36A27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9"/>
          <w:id w:val="8193890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եզրային հաշվարկների աճող կարևորությունը 5G-ով միացված IIoT տեղակայումներում և ուսումնասիրեք զարգացող միտումները, ինչպիսիք են եզրային AI-ն և եզրային վերլուծությունը, որոնք հնարավորություն են տալիս իրական ժամանակում մշակել և վերլուծել տվյալների ցանցի եզրին, նվազեցնելով ուշացումը և բարձրացնելով արձագանքման հնարավորությունը:</w:t>
          </w:r>
        </w:sdtContent>
      </w:sdt>
    </w:p>
    <w:p w14:paraId="74FC488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86" w:name="_Toc164631579"/>
    <w:p w14:paraId="0D779EF7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8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0"/>
          <w:id w:val="30790961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6.1.2 AI և մեքենայական ուսուցում :</w:t>
          </w:r>
        </w:sdtContent>
      </w:sdt>
      <w:bookmarkEnd w:id="1886"/>
    </w:p>
    <w:p w14:paraId="411A327C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1"/>
          <w:id w:val="-6834364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AI-ի և մեքենայական ուսուցման դերը 5G-ով միացված IIoT հավելվածներում, ինչպիսիք են կանխատեսելի սպասարկումը, անոմալիաների հայտնաբերումը և օպտիմալացումը, և քննարկեք, թե ինչպես են այս տեխնոլոգիաները թույլ տալիս ինքնուրույն որոշումներ կայացնել և օպտիմալացնել արդյունաբերական գործընթացներում:</w:t>
          </w:r>
        </w:sdtContent>
      </w:sdt>
    </w:p>
    <w:p w14:paraId="250FA73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88" w:name="_Toc164631580"/>
    <w:p w14:paraId="648E156F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8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2"/>
          <w:id w:val="-73870883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6.2 Արդյունաբերական տրանսֆորմացիայի հետևանքները</w:t>
          </w:r>
        </w:sdtContent>
      </w:sdt>
      <w:bookmarkEnd w:id="1888"/>
    </w:p>
    <w:p w14:paraId="39D92F3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90" w:name="_Toc164631581"/>
    <w:p w14:paraId="5BF566C3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9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3"/>
          <w:id w:val="65557794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6.2.1 Թվային փոխակերպում:</w:t>
          </w:r>
        </w:sdtContent>
      </w:sdt>
      <w:bookmarkEnd w:id="1890"/>
    </w:p>
    <w:p w14:paraId="7074247F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4"/>
          <w:id w:val="192929980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5G-IIoT ինտեգրման ավելի լայն հետևանքները արդյունաբերական վերափոխման համար, ներառյալ դեպի թվայնացում, ավտոմատացում և արդյունաբերական գործընթացներում և գործառնություններում տվյալների վրա հիմնված որոշումների կայացման անցումը:</w:t>
          </w:r>
        </w:sdtContent>
      </w:sdt>
    </w:p>
    <w:p w14:paraId="32A91E4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92" w:name="_Toc164631582"/>
    <w:p w14:paraId="1CFBC3FE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9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5"/>
          <w:id w:val="56376418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6.2.2 Բիզնես մոդելներ և արժեքային շղթաներ.</w:t>
          </w:r>
        </w:sdtContent>
      </w:sdt>
      <w:bookmarkEnd w:id="1892"/>
    </w:p>
    <w:p w14:paraId="019AA937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6"/>
          <w:id w:val="-19923230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IIoT-ը վերափոխում ավանդական բիզնես մոդելները և արժեքային շղթաները այնպիսի ոլորտներում, ինչպիսիք են արտադրությունը, տրանսպորտը և առողջապահությունը, և ուսումնասիրեք եկամուտների ստեղծման և արժեքի ստեղծման նոր հնարավորություններ:</w:t>
          </w:r>
        </w:sdtContent>
      </w:sdt>
    </w:p>
    <w:p w14:paraId="255A507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94" w:name="_Toc164631583"/>
    <w:p w14:paraId="14CDA287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89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7"/>
          <w:id w:val="9882085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6.3 Մարտահրավերներ և նկատառումներ</w:t>
          </w:r>
        </w:sdtContent>
      </w:sdt>
      <w:bookmarkEnd w:id="1894"/>
    </w:p>
    <w:p w14:paraId="2FE0C3F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96" w:name="_Toc164631584"/>
    <w:p w14:paraId="5CCB7FD0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9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8"/>
          <w:id w:val="-1254122545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6.3.1 Կիբերանվտանգություն:</w:t>
          </w:r>
        </w:sdtContent>
      </w:sdt>
      <w:bookmarkEnd w:id="1896"/>
    </w:p>
    <w:p w14:paraId="05F327EB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9"/>
          <w:id w:val="-111775163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տեղակայման համատեքստում և քննարկեք կիբերանվտանգության ռիսկերն ու խոցելիությունները, ներառյալ սպառնալիքների հայտնաբերումը, կանխարգելումը և միջադեպերին արձագանքելու ռազմավարությունները:</w:t>
          </w:r>
        </w:sdtContent>
      </w:sdt>
    </w:p>
    <w:p w14:paraId="5C4F19F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898" w:name="_Toc164631585"/>
    <w:p w14:paraId="61A41064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89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0"/>
          <w:id w:val="79842655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6.3.2 Կարգավորող շրջանակներ.</w:t>
          </w:r>
        </w:sdtContent>
      </w:sdt>
      <w:bookmarkEnd w:id="1898"/>
    </w:p>
    <w:p w14:paraId="6E15A93D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1"/>
          <w:id w:val="-9603354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շրջանակների և ստանդարտների անհրաժեշտությունը՝ կարգավորելու 5G-ով միացված IIoT-ի տեղակայումները, ապահովելով տվյալների գաղտնիության, անվտանգության և փոխգործունակության պահանջներին համապատասխանությունը, ինչպես նաև խրախուսելով վստահությունն ու վստահությունը այս տեխնոլոգիաների ընդունման նկատմամբ:</w:t>
          </w:r>
        </w:sdtContent>
      </w:sdt>
    </w:p>
    <w:p w14:paraId="500A6BF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00" w:name="_Toc164631586"/>
    <w:p w14:paraId="3ADDB93A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0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2"/>
          <w:id w:val="-3714606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6.4 Էթիկական և սոցիալական հետևանքներ</w:t>
          </w:r>
        </w:sdtContent>
      </w:sdt>
      <w:bookmarkEnd w:id="1900"/>
    </w:p>
    <w:p w14:paraId="6717CA9F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02" w:name="_Toc164631587"/>
    <w:p w14:paraId="16C52CD3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90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3"/>
          <w:id w:val="-1094621103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6.4.1 Գաղտնիություն և տվյալների կառավարում:</w:t>
          </w:r>
        </w:sdtContent>
      </w:sdt>
      <w:bookmarkEnd w:id="1902"/>
    </w:p>
    <w:p w14:paraId="2555662F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4"/>
          <w:id w:val="8777472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էթիկական նկատառումները՝ կապված տվյալների հավաքագրման, օգտագործման և փոխանակման հետ 5G-ով միացված IIoT տեղակայումներում և քննարկեք գաղտնիության, թափանցիկության և հաշվետվողականության կարևորությունը տվյալների կառավարման շրջանակներում:</w:t>
          </w:r>
        </w:sdtContent>
      </w:sdt>
    </w:p>
    <w:p w14:paraId="583DD02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04" w:name="_Toc164631588"/>
    <w:p w14:paraId="566708B0" w14:textId="77777777" w:rsidR="00E4298E" w:rsidRPr="00DC2830" w:rsidRDefault="00AB5FD8">
      <w:pPr>
        <w:pStyle w:val="Heading3"/>
        <w:spacing w:line="360" w:lineRule="auto"/>
        <w:rPr>
          <w:rFonts w:ascii="Sylfaen" w:eastAsia="Arial" w:hAnsi="Sylfaen" w:cs="Arial"/>
        </w:rPr>
        <w:pPrChange w:id="190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5"/>
          <w:id w:val="-693531501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6.4.2 Ազդեցություն աշխատուժի վրա.</w:t>
          </w:r>
        </w:sdtContent>
      </w:sdt>
      <w:bookmarkEnd w:id="1904"/>
    </w:p>
    <w:p w14:paraId="49C51B55" w14:textId="77777777" w:rsidR="00E4298E" w:rsidRPr="00DC2830" w:rsidRDefault="00AB5FD8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6"/>
          <w:id w:val="12546304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հնարավոր ազդեցությունը աշխատուժի վրա, ներառյալ աշխատանքի դերերի, հմտությունների պահանջների և աշխատավայրի դինամիկայի փոփոխությունները և քննարկել աշխատուժի վերապատրաստման, վերապատրաստման և նոր տեխնոլոգիաներին հարմարվելու ռազմավարությունները:</w:t>
          </w:r>
        </w:sdtContent>
      </w:sdt>
    </w:p>
    <w:p w14:paraId="29B66C1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06" w:name="_Toc164631589"/>
    <w:p w14:paraId="565D6A86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0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7"/>
          <w:id w:val="-56704123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6.5 Ամփոփում և եզրակացություն </w:t>
          </w:r>
        </w:sdtContent>
      </w:sdt>
      <w:bookmarkEnd w:id="1906"/>
    </w:p>
    <w:p w14:paraId="58CC6B0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533996E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8"/>
          <w:id w:val="-16034907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Ամփոփեք 5G-IIoT ինտեգրման հիմնական պատկերացումներն ու հետևանքները արդյունաբերական վերափոխման, տեխնոլոգիաների ընդունման և հասարակության ազդեցության համար:</w:t>
          </w:r>
        </w:sdtContent>
      </w:sdt>
    </w:p>
    <w:p w14:paraId="1791E449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9"/>
          <w:id w:val="16106301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կողմից ներկայացված հնարավորությունների և մարտահրավերների մասին և առաջարկություններ տրամադրեք արդյունաբերական կազմակերպություններին, քաղաքականություն մշակողներին և հետազոտողներին՝ նավարկելու այս զարգացող լանդշաֆտը:</w:t>
          </w:r>
        </w:sdtContent>
      </w:sdt>
    </w:p>
    <w:p w14:paraId="52EF776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08" w:name="_Toc164631590"/>
    <w:p w14:paraId="47C44458" w14:textId="77777777" w:rsidR="00E4298E" w:rsidRPr="00DC2830" w:rsidRDefault="00AB5FD8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09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0"/>
          <w:id w:val="444203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 Եզրակացություն </w:t>
          </w:r>
        </w:sdtContent>
      </w:sdt>
      <w:bookmarkEnd w:id="1908"/>
    </w:p>
    <w:p w14:paraId="4F7EB7F6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10" w:name="_Toc164631591"/>
    <w:p w14:paraId="4B6449F5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1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1"/>
          <w:id w:val="6327480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7.1 Հիմնական բացահայտումների ամփոփում </w:t>
          </w:r>
        </w:sdtContent>
      </w:sdt>
      <w:bookmarkEnd w:id="1910"/>
    </w:p>
    <w:p w14:paraId="617623E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0C4D38D5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2"/>
          <w:id w:val="-11212193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թեզի հիմնական բացահայտումները և պատկերացումները՝ ընդգծելով յուրաքանչյուր բաժնում քննարկված հիմնական կետերը, ներառյալ.</w:t>
          </w:r>
        </w:sdtContent>
      </w:sdt>
    </w:p>
    <w:p w14:paraId="0989EEEA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3"/>
          <w:id w:val="9196858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և իրերի արդյունաբերական ինտերնետի ակնարկ ( IIoT ):</w:t>
          </w:r>
        </w:sdtContent>
      </w:sdt>
    </w:p>
    <w:p w14:paraId="0B9F4EF1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4"/>
          <w:id w:val="9235432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տեխնիկական ասպեկտները, մարտահրավերները և հնարավորությունները:</w:t>
          </w:r>
        </w:sdtContent>
      </w:sdt>
    </w:p>
    <w:p w14:paraId="79A43569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5"/>
          <w:id w:val="-3258185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- 5G-ով միացված IIoT-ի դեպքերի ուսումնասիրություններ և կիրառություններ տարբեր ոլորտներում:</w:t>
          </w:r>
        </w:sdtContent>
      </w:sdt>
    </w:p>
    <w:p w14:paraId="2BA1F063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6"/>
          <w:id w:val="8674879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վերափոխման համար 5G-IIoT ինտեգրման ապագա ուղղություններն ու հետևանքները:</w:t>
          </w:r>
        </w:sdtContent>
      </w:sdt>
    </w:p>
    <w:p w14:paraId="7E8FC78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12" w:name="_Toc164631592"/>
    <w:p w14:paraId="6CE65D68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13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7"/>
          <w:id w:val="-133752159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7.2 Ներդրումներ և նշանակություն </w:t>
          </w:r>
        </w:sdtContent>
      </w:sdt>
      <w:bookmarkEnd w:id="1912"/>
    </w:p>
    <w:p w14:paraId="5C9A573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80FC8BF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8"/>
          <w:id w:val="-5472301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թեզի ներդրումը 5G-IIoT ինտեգրման ոլորտում, ներառյալ.</w:t>
          </w:r>
        </w:sdtContent>
      </w:sdt>
    </w:p>
    <w:p w14:paraId="009507FB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9"/>
          <w:id w:val="-11691703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ինտեգրման հետ կապված տեխնիկական ասպեկտների, մարտահրավերների և հնարավորությունների ըմբռնումը IIoT- ի հետ :</w:t>
          </w:r>
        </w:sdtContent>
      </w:sdt>
    </w:p>
    <w:p w14:paraId="705FCB53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0"/>
          <w:id w:val="10832688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վերաբերյալ տարբեր ոլորտներում:</w:t>
          </w:r>
        </w:sdtContent>
      </w:sdt>
    </w:p>
    <w:p w14:paraId="26081043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1"/>
          <w:id w:val="-15954216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ապագա ուղղությունների և հետևանքների բացահայտում արդյունաբերական վերափոխման, տեխնոլոգիաների ընդունման և հասարակության վրա ազդեցության համար:</w:t>
          </w:r>
        </w:sdtContent>
      </w:sdt>
    </w:p>
    <w:p w14:paraId="1E64A8F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14" w:name="_Toc164631593"/>
    <w:p w14:paraId="16B1EDC9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1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2"/>
          <w:id w:val="13480567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7.3 Առաջարկություններ </w:t>
          </w:r>
        </w:sdtContent>
      </w:sdt>
      <w:bookmarkEnd w:id="1914"/>
    </w:p>
    <w:p w14:paraId="42FBEF6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61BB215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3"/>
          <w:id w:val="-149439996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Տրամադրել առաջարկություններ արդյունաբերական կազմակերպություններին, քաղաքականություն մշակողներին և հետազոտողներին՝ հիմնվելով թեզի արդյունքների և պատկերացումների վրա, ներառյալ.</w:t>
          </w:r>
        </w:sdtContent>
      </w:sdt>
    </w:p>
    <w:p w14:paraId="7F8BB8E6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4"/>
          <w:id w:val="-132565146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մարտահրավերների հաղթահարման և հնարավորությունների հաղթահարման ռազմավարություններ:</w:t>
          </w:r>
        </w:sdtContent>
      </w:sdt>
    </w:p>
    <w:p w14:paraId="2E4157A0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5"/>
          <w:id w:val="-32759743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Արդյունաբերական միջավայրում 5G-ով ապահովված IIoT համակարգերի տեղակայման և շահագործման լավագույն փորձը :</w:t>
          </w:r>
        </w:sdtContent>
      </w:sdt>
    </w:p>
    <w:p w14:paraId="1BCB6992" w14:textId="77777777" w:rsidR="00E4298E" w:rsidRPr="00DC2830" w:rsidRDefault="00AB5FD8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6"/>
          <w:id w:val="-15244729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Հետագա հետազոտությունների և հետախուզման ոլորտներ՝ 5G-IIoT ինտեգրման ոլորտը առաջ մղելու և մնացած բացերն ու մարտահրավերները լուծելու համար:</w:t>
          </w:r>
        </w:sdtContent>
      </w:sdt>
    </w:p>
    <w:p w14:paraId="659DD4B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16" w:name="_Toc164631594"/>
    <w:p w14:paraId="72F63FAD" w14:textId="77777777" w:rsidR="00E4298E" w:rsidRPr="00DC2830" w:rsidRDefault="00AB5FD8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1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7"/>
          <w:id w:val="-17035530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7.4 Եզրակացություն </w:t>
          </w:r>
        </w:sdtContent>
      </w:sdt>
      <w:bookmarkEnd w:id="1916"/>
    </w:p>
    <w:p w14:paraId="6BF5CFD3" w14:textId="77777777" w:rsidR="00E4298E" w:rsidRDefault="00E4298E" w:rsidP="00F26AD1">
      <w:pPr>
        <w:spacing w:line="360" w:lineRule="auto"/>
        <w:jc w:val="both"/>
        <w:rPr>
          <w:ins w:id="1918" w:author="Derenik Petrosyan" w:date="2024-04-15T12:14:00Z"/>
          <w:rFonts w:ascii="Sylfaen" w:eastAsia="Arial" w:hAnsi="Sylfaen" w:cs="Arial"/>
          <w:sz w:val="24"/>
          <w:szCs w:val="24"/>
        </w:rPr>
      </w:pPr>
    </w:p>
    <w:p w14:paraId="5F98AC4F" w14:textId="77777777" w:rsidR="00365502" w:rsidRPr="001A4BF5" w:rsidRDefault="00365502">
      <w:pPr>
        <w:spacing w:line="360" w:lineRule="auto"/>
        <w:jc w:val="both"/>
        <w:rPr>
          <w:ins w:id="1919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1920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1921" w:author="Derenik Petrosyan" w:date="2024-04-15T12:14:00Z">
        <w:r w:rsidRPr="001A4BF5">
          <w:rPr>
            <w:rFonts w:ascii="Sylfaen" w:eastAsia="Times New Roman" w:hAnsi="Sylfaen" w:cs="Times New Roman"/>
            <w:b/>
            <w:bCs/>
            <w:color w:val="767171" w:themeColor="background2" w:themeShade="80"/>
            <w:sz w:val="24"/>
            <w:szCs w:val="24"/>
            <w:lang w:val="en-US"/>
          </w:rPr>
          <w:t>Եզրակացություն</w:t>
        </w:r>
        <w:proofErr w:type="spellEnd"/>
      </w:ins>
    </w:p>
    <w:p w14:paraId="7F174410" w14:textId="77777777" w:rsidR="00365502" w:rsidRPr="001A4BF5" w:rsidRDefault="00365502">
      <w:pPr>
        <w:spacing w:line="360" w:lineRule="auto"/>
        <w:jc w:val="both"/>
        <w:rPr>
          <w:ins w:id="1922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1923" w:author="Derenik Petrosyan" w:date="2024-04-16T14:15:00Z">
          <w:pPr>
            <w:spacing w:line="240" w:lineRule="auto"/>
            <w:jc w:val="both"/>
          </w:pPr>
        </w:pPrChange>
      </w:pPr>
      <w:ins w:id="1924" w:author="Derenik Petrosyan" w:date="2024-04-15T12:14:00Z"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զարգացման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ժամանակացույցը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բնութագրվում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նորարարության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ցիկլով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պայմանավորված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անողոք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տեմպերով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Լարային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ցանցերի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վաղ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օրերից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մինչև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սերնդի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կապի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սկիզբը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յուրաքանչյուր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կարևոր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իրադարձություն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մղել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բացելով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արդյունաբերական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միջավայրերում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ավտոմատացման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արդյունավետության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տվյալների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վրա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հիմնված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որոշումների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կայացման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հնարավորություններ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ճանապարհորդությունը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կազմակերպությունները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պետք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ընդունեն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այս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միաժամանակ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անդրադառնալով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անվտանգության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փոխգործունակության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մարտահրավերներին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միացված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տեխնոլոգիայի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փոխակերպող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ներուժը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լիովին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իրացնելու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համար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:</w:t>
        </w:r>
      </w:ins>
    </w:p>
    <w:p w14:paraId="56072410" w14:textId="77777777" w:rsidR="00C45D34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1925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192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RangeStart w:id="1927" w:author="Derenik Petrosyan" w:date="2024-04-15T12:16:00Z" w:name="move164075808"/>
      <w:moveTo w:id="1928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</w:t>
        </w:r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To>
    </w:p>
    <w:p w14:paraId="6AFF6A3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1929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193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39BA862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1931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193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1933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 ձգտումը:</w:t>
        </w:r>
        <w:r w:rsidRPr="001A4BF5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</w:rPr>
          <w:t> </w:t>
        </w:r>
      </w:moveTo>
    </w:p>
    <w:p w14:paraId="6597AC1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1934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</w:rPr>
        <w:pPrChange w:id="193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1936" w:author="Derenik Petrosyan" w:date="2024-04-15T12:16:00Z"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To>
    </w:p>
    <w:moveToRangeEnd w:id="1927"/>
    <w:p w14:paraId="45A97A30" w14:textId="77777777" w:rsidR="00365502" w:rsidRPr="00DC2830" w:rsidRDefault="0036550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032B4C8" w14:textId="77777777" w:rsidR="00E4298E" w:rsidRPr="00DC2830" w:rsidRDefault="00AB5FD8">
      <w:pPr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8"/>
          <w:id w:val="3790565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Ավարտեք թեզը` կրկնելով 5G-IIoT ինտեգրման կարևորությունը արդյունաբերական վերափոխման և նորարարության համար և ընդգծելով հնարավոր օգուտներն ու մարտահրավերները, որոնք կապված են արդյունաբերական միջավայրում 5G-ով միացված IIoT համակարգերի տեղակայման և շահագործման հետ: Մտածեք 5G-IIoT ինտեգրման ավելի լայն հետևանքների և սոցիալական ազդեցության մասին և լավատեսություն արտահայտեք Արդյունաբերություն 4.0-ի դարաշրջանում կապված արդյունաբերությունների ապագայի համար:</w:t>
          </w:r>
        </w:sdtContent>
      </w:sdt>
    </w:p>
    <w:p w14:paraId="3F6438CF" w14:textId="1854310F" w:rsidR="001D2A07" w:rsidRDefault="001D2A07">
      <w:pPr>
        <w:spacing w:line="360" w:lineRule="auto"/>
        <w:jc w:val="both"/>
        <w:rPr>
          <w:ins w:id="1937" w:author="Derenik Petrosyan" w:date="2024-04-16T19:00:00Z"/>
          <w:rFonts w:ascii="Sylfaen" w:hAnsi="Sylfaen"/>
          <w:sz w:val="24"/>
          <w:szCs w:val="24"/>
        </w:rPr>
      </w:pPr>
    </w:p>
    <w:p w14:paraId="70EAB8BB" w14:textId="6D305F9F" w:rsidR="006478C4" w:rsidRDefault="006478C4">
      <w:pPr>
        <w:spacing w:line="360" w:lineRule="auto"/>
        <w:jc w:val="both"/>
        <w:rPr>
          <w:ins w:id="1938" w:author="Derenik Petrosyan" w:date="2024-04-16T19:00:00Z"/>
          <w:rFonts w:ascii="Sylfaen" w:hAnsi="Sylfaen"/>
          <w:sz w:val="24"/>
          <w:szCs w:val="24"/>
        </w:rPr>
      </w:pPr>
    </w:p>
    <w:p w14:paraId="73D1505E" w14:textId="748A1A7E" w:rsidR="006478C4" w:rsidRDefault="006478C4">
      <w:pPr>
        <w:spacing w:line="360" w:lineRule="auto"/>
        <w:jc w:val="both"/>
        <w:rPr>
          <w:ins w:id="1939" w:author="Derenik Petrosyan" w:date="2024-04-16T19:00:00Z"/>
          <w:rFonts w:ascii="Sylfaen" w:hAnsi="Sylfaen"/>
          <w:sz w:val="24"/>
          <w:szCs w:val="24"/>
        </w:rPr>
      </w:pPr>
    </w:p>
    <w:p w14:paraId="71274CA1" w14:textId="538F0782" w:rsidR="006478C4" w:rsidRDefault="006478C4">
      <w:pPr>
        <w:spacing w:line="360" w:lineRule="auto"/>
        <w:jc w:val="both"/>
        <w:rPr>
          <w:ins w:id="1940" w:author="Derenik Petrosyan" w:date="2024-04-16T19:00:00Z"/>
          <w:rFonts w:ascii="Sylfaen" w:hAnsi="Sylfaen"/>
          <w:sz w:val="24"/>
          <w:szCs w:val="24"/>
        </w:rPr>
      </w:pPr>
    </w:p>
    <w:p w14:paraId="311FF98B" w14:textId="2A0A3766" w:rsidR="006478C4" w:rsidRDefault="006478C4">
      <w:pPr>
        <w:spacing w:line="360" w:lineRule="auto"/>
        <w:jc w:val="both"/>
        <w:rPr>
          <w:ins w:id="1941" w:author="Derenik Petrosyan" w:date="2024-04-16T19:00:00Z"/>
          <w:rFonts w:ascii="Sylfaen" w:hAnsi="Sylfaen"/>
          <w:sz w:val="24"/>
          <w:szCs w:val="24"/>
        </w:rPr>
      </w:pPr>
    </w:p>
    <w:p w14:paraId="64FC0E28" w14:textId="6AC2DC3A" w:rsidR="006478C4" w:rsidRDefault="006478C4">
      <w:pPr>
        <w:spacing w:line="360" w:lineRule="auto"/>
        <w:jc w:val="both"/>
        <w:rPr>
          <w:ins w:id="1942" w:author="Derenik Petrosyan" w:date="2024-04-16T19:00:00Z"/>
          <w:rFonts w:ascii="Sylfaen" w:hAnsi="Sylfaen"/>
          <w:sz w:val="24"/>
          <w:szCs w:val="24"/>
        </w:rPr>
      </w:pPr>
    </w:p>
    <w:p w14:paraId="5087982D" w14:textId="3E0F96BF" w:rsidR="006478C4" w:rsidRDefault="006478C4">
      <w:pPr>
        <w:spacing w:line="360" w:lineRule="auto"/>
        <w:jc w:val="both"/>
        <w:rPr>
          <w:ins w:id="1943" w:author="Derenik Petrosyan" w:date="2024-04-16T19:00:00Z"/>
          <w:rFonts w:ascii="Sylfaen" w:hAnsi="Sylfaen"/>
          <w:sz w:val="24"/>
          <w:szCs w:val="24"/>
        </w:rPr>
      </w:pPr>
    </w:p>
    <w:p w14:paraId="7716F619" w14:textId="77777777" w:rsidR="006478C4" w:rsidRPr="00DC2830" w:rsidRDefault="006478C4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bookmarkStart w:id="1944" w:name="_Toc164631595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id w:val="1618102958"/>
        <w:docPartObj>
          <w:docPartGallery w:val="Bibliographies"/>
          <w:docPartUnique/>
        </w:docPartObj>
      </w:sdtPr>
      <w:sdtEndPr/>
      <w:sdtContent>
        <w:p w14:paraId="74BF7689" w14:textId="6E9DCDB4" w:rsidR="00263BA6" w:rsidRPr="00DC2830" w:rsidRDefault="00263BA6">
          <w:pPr>
            <w:pStyle w:val="Heading1"/>
            <w:spacing w:line="360" w:lineRule="auto"/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pPrChange w:id="1945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t>Օգտագործված գրականության ցանկ</w:t>
          </w:r>
          <w:bookmarkEnd w:id="1944"/>
        </w:p>
        <w:sdt>
          <w:sdtPr>
            <w:rPr>
              <w:rFonts w:ascii="Sylfaen" w:hAnsi="Sylfaen"/>
              <w:sz w:val="24"/>
              <w:szCs w:val="24"/>
            </w:rPr>
            <w:id w:val="-573587230"/>
            <w:bibliography/>
          </w:sdtPr>
          <w:sdtEndPr/>
          <w:sdtContent>
            <w:p w14:paraId="1D27F966" w14:textId="77777777" w:rsidR="00DD7E97" w:rsidRDefault="00263BA6">
              <w:pPr>
                <w:spacing w:line="360" w:lineRule="auto"/>
                <w:rPr>
                  <w:noProof/>
                </w:rPr>
                <w:pPrChange w:id="1946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sz w:val="24"/>
                  <w:szCs w:val="24"/>
                </w:rPr>
                <w:fldChar w:fldCharType="begin"/>
              </w:r>
              <w:r w:rsidRPr="00DC2830">
                <w:rPr>
                  <w:rFonts w:ascii="Sylfaen" w:hAnsi="Sylfaen"/>
                  <w:sz w:val="24"/>
                  <w:szCs w:val="24"/>
                </w:rPr>
                <w:instrText xml:space="preserve"> BIBLIOGRAPHY </w:instrText>
              </w:r>
              <w:r w:rsidRPr="00DC2830">
                <w:rPr>
                  <w:rFonts w:ascii="Sylfaen" w:hAnsi="Sylfaen"/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2"/>
              </w:tblGrid>
              <w:tr w:rsidR="00DD7E97" w14:paraId="376C673F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D7F229" w14:textId="742DD3EC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sz w:val="24"/>
                        <w:szCs w:val="24"/>
                        <w:lang w:val="hy-AM"/>
                      </w:rPr>
                      <w:pPrChange w:id="1947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720D13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48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>H. Kadia, “TeckNexus,” 16 March 2024. [Առցանց]. Available: https://tecknexus.com/5g-network/5g-networks-know-about-5g.</w:t>
                    </w:r>
                  </w:p>
                </w:tc>
              </w:tr>
              <w:tr w:rsidR="00DD7E97" w14:paraId="0F2EFA26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C1B174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49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C1999E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50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A. H. R. P. S. S. R. R. S. Mohd Javaid *, “Upgrading the manufacturing sector via applications of Industrial Internet of Things (IIoT),”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Sensors International, </w:t>
                    </w:r>
                    <w:r>
                      <w:rPr>
                        <w:noProof/>
                        <w:lang w:val="hy-AM"/>
                      </w:rPr>
                      <w:t xml:space="preserve">p. 17, September 2021. </w:t>
                    </w:r>
                  </w:p>
                </w:tc>
              </w:tr>
              <w:tr w:rsidR="00DD7E97" w14:paraId="35CCE489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3F3CAE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51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078D84" w14:textId="77777777" w:rsidR="00DD7E97" w:rsidRDefault="00DD7E97">
                    <w:pPr>
                      <w:pStyle w:val="Bibliography"/>
                      <w:spacing w:line="360" w:lineRule="auto"/>
                      <w:rPr>
                        <w:noProof/>
                        <w:lang w:val="hy-AM"/>
                      </w:rPr>
                      <w:pPrChange w:id="1952" w:author="Derenik Petrosyan" w:date="2024-04-16T14:15:00Z">
                        <w:pPr>
                          <w:pStyle w:val="Bibliography"/>
                        </w:pPr>
                      </w:pPrChange>
                    </w:pPr>
                    <w:r>
                      <w:rPr>
                        <w:noProof/>
                        <w:lang w:val="hy-AM"/>
                      </w:rPr>
                      <w:t>Rajiv, “RF Page,” 4 July 2023 . [Առցանց]. Available: https://www.rfpage.com/evolution-of-wireless-technologies-1g-to-5g-in-mobile-communication/.</w:t>
                    </w:r>
                  </w:p>
                </w:tc>
              </w:tr>
            </w:tbl>
            <w:p w14:paraId="10681E9C" w14:textId="77777777" w:rsidR="00DD7E97" w:rsidRDefault="00DD7E97">
              <w:pPr>
                <w:spacing w:line="360" w:lineRule="auto"/>
                <w:divId w:val="2115636928"/>
                <w:rPr>
                  <w:rFonts w:eastAsia="Times New Roman"/>
                  <w:noProof/>
                </w:rPr>
                <w:pPrChange w:id="1953" w:author="Derenik Petrosyan" w:date="2024-04-16T14:15:00Z">
                  <w:pPr>
                    <w:divId w:val="2115636928"/>
                  </w:pPr>
                </w:pPrChange>
              </w:pPr>
            </w:p>
            <w:p w14:paraId="70335423" w14:textId="1D181A51" w:rsidR="00263BA6" w:rsidRPr="00DC2830" w:rsidRDefault="00263BA6">
              <w:pPr>
                <w:spacing w:line="360" w:lineRule="auto"/>
                <w:rPr>
                  <w:rFonts w:ascii="Sylfaen" w:hAnsi="Sylfaen"/>
                  <w:sz w:val="24"/>
                  <w:szCs w:val="24"/>
                </w:rPr>
                <w:pPrChange w:id="1954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842CAC2" w14:textId="77777777" w:rsidR="001D2A07" w:rsidRPr="00DC2830" w:rsidRDefault="001D2A0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</w:p>
    <w:sectPr w:rsidR="001D2A07" w:rsidRPr="00DC2830">
      <w:pgSz w:w="11906" w:h="16838"/>
      <w:pgMar w:top="1134" w:right="851" w:bottom="1418" w:left="1701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44" w:author="Derenik Petrosyan" w:date="2024-04-14T22:45:00Z" w:initials="DP">
    <w:p w14:paraId="5F26023E" w14:textId="205BDFB9" w:rsidR="00DF17AC" w:rsidRDefault="00DF17AC">
      <w:pPr>
        <w:pStyle w:val="CommentText"/>
      </w:pPr>
      <w:r>
        <w:rPr>
          <w:rStyle w:val="CommentReference"/>
        </w:rPr>
        <w:annotationRef/>
      </w:r>
      <w:r w:rsidRPr="00DF17AC">
        <w:t>asset</w:t>
      </w:r>
    </w:p>
  </w:comment>
  <w:comment w:id="499" w:author="Derenik Petrosyan" w:date="2024-04-09T19:25:00Z" w:initials="DP">
    <w:p w14:paraId="75CED2FD" w14:textId="77777777" w:rsidR="00164DFA" w:rsidRPr="00EE5E95" w:rsidRDefault="00164DFA" w:rsidP="00164DFA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1" w:history="1">
        <w:r w:rsidRPr="00401C14">
          <w:rPr>
            <w:rStyle w:val="Hyperlink"/>
          </w:rPr>
          <w:t>https://www.rfpage.com/evolution-of-wireless-technologies-1g-to-5g-in-mobile-communication/</w:t>
        </w:r>
      </w:hyperlink>
    </w:p>
  </w:comment>
  <w:comment w:id="736" w:author="Derenik Petrosyan" w:date="2024-04-09T19:23:00Z" w:initials="DP">
    <w:p w14:paraId="3372F514" w14:textId="145C1F54" w:rsidR="00C07338" w:rsidRPr="005A04D2" w:rsidRDefault="00C07338" w:rsidP="00C07338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2" w:history="1">
        <w:r w:rsidRPr="008E62AC">
          <w:rPr>
            <w:rStyle w:val="Hyperlink"/>
          </w:rPr>
          <w:t>https://www.techrepublic.com/article/brief-history-industrial-iot/</w:t>
        </w:r>
      </w:hyperlink>
    </w:p>
  </w:comment>
  <w:comment w:id="914" w:author="Derenik Petrosyan" w:date="2024-04-16T14:03:00Z" w:initials="DP">
    <w:p w14:paraId="40C3E83B" w14:textId="0905B6A5" w:rsidR="00514BE7" w:rsidRDefault="00514BE7">
      <w:pPr>
        <w:pStyle w:val="CommentText"/>
      </w:pPr>
      <w:r>
        <w:rPr>
          <w:rStyle w:val="CommentReference"/>
        </w:rPr>
        <w:annotationRef/>
      </w:r>
      <w:hyperlink r:id="rId3" w:history="1">
        <w:r w:rsidRPr="00B03BEA">
          <w:rPr>
            <w:rStyle w:val="Hyperlink"/>
          </w:rPr>
          <w:t>https://www.emqx.com/en/blog/iiot-vs-iot-examples-and-5-key-differences</w:t>
        </w:r>
      </w:hyperlink>
    </w:p>
    <w:p w14:paraId="0B507DA2" w14:textId="7EF965D0" w:rsidR="00514BE7" w:rsidRDefault="00514BE7">
      <w:pPr>
        <w:pStyle w:val="CommentText"/>
      </w:pPr>
    </w:p>
  </w:comment>
  <w:comment w:id="972" w:author="Sargis Sargsyan" w:date="2024-04-10T19:38:00Z" w:initials="SS">
    <w:p w14:paraId="1F420EDA" w14:textId="77777777" w:rsidR="00F75B77" w:rsidRDefault="005C094E" w:rsidP="00F75B77">
      <w:pPr>
        <w:pStyle w:val="CommentText"/>
      </w:pPr>
      <w:r>
        <w:rPr>
          <w:rStyle w:val="CommentReference"/>
        </w:rPr>
        <w:annotationRef/>
      </w:r>
      <w:r w:rsidR="00F75B77">
        <w:rPr>
          <w:lang w:val="hy-AM"/>
        </w:rPr>
        <w:t xml:space="preserve">Ավելացնել ներածություն մինչև բուն թեմային անցնելը։ </w:t>
      </w:r>
    </w:p>
  </w:comment>
  <w:comment w:id="973" w:author="Sargis Sargsyan" w:date="2024-04-10T19:53:00Z" w:initials="SS">
    <w:p w14:paraId="5A2CA185" w14:textId="02360C0F" w:rsidR="00D25005" w:rsidRDefault="00D25005" w:rsidP="00D25005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 xml:space="preserve">նշել </w:t>
      </w:r>
      <w:r>
        <w:t xml:space="preserve">IoT </w:t>
      </w:r>
      <w:r>
        <w:rPr>
          <w:lang w:val="hy-AM"/>
        </w:rPr>
        <w:t xml:space="preserve">և </w:t>
      </w:r>
      <w:r>
        <w:t xml:space="preserve">IIoT </w:t>
      </w:r>
      <w:r>
        <w:rPr>
          <w:lang w:val="hy-AM"/>
        </w:rPr>
        <w:t xml:space="preserve">հիմնական տարբերությունները </w:t>
      </w:r>
    </w:p>
  </w:comment>
  <w:comment w:id="1378" w:author="Derenik Petrosyan" w:date="2024-04-15T12:19:00Z" w:initials="DP">
    <w:p w14:paraId="08CDAFD2" w14:textId="77777777" w:rsidR="00111CDA" w:rsidRDefault="00111CDA" w:rsidP="00111CDA">
      <w:pPr>
        <w:pStyle w:val="CommentText"/>
      </w:pPr>
      <w:r>
        <w:rPr>
          <w:rStyle w:val="CommentReference"/>
        </w:rPr>
        <w:annotationRef/>
      </w:r>
      <w:r>
        <w:t xml:space="preserve">Ultra-Reliable Low-Latency Communication </w:t>
      </w:r>
    </w:p>
  </w:comment>
  <w:comment w:id="1399" w:author="Derenik Petrosyan" w:date="2024-04-15T12:20:00Z" w:initials="DP">
    <w:p w14:paraId="711B4F6B" w14:textId="77777777" w:rsidR="00061961" w:rsidRDefault="00061961" w:rsidP="00061961">
      <w:pPr>
        <w:pStyle w:val="CommentText"/>
      </w:pPr>
      <w:r>
        <w:rPr>
          <w:rStyle w:val="CommentReference"/>
        </w:rPr>
        <w:annotationRef/>
      </w:r>
      <w:r>
        <w:t xml:space="preserve">Massive Machine-Type Communication </w:t>
      </w:r>
    </w:p>
  </w:comment>
  <w:comment w:id="1414" w:author="Derenik Petrosyan" w:date="2024-04-21T11:13:00Z" w:initials="DP">
    <w:p w14:paraId="1DD0DBCD" w14:textId="78D05B37" w:rsidR="00E9088D" w:rsidRPr="00E9088D" w:rsidRDefault="00E9088D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r>
        <w:rPr>
          <w:lang w:val="hy-AM"/>
        </w:rPr>
        <w:t>Կարևոր կետ որը նախկինում չէի գրել</w:t>
      </w:r>
    </w:p>
  </w:comment>
  <w:comment w:id="1448" w:author="Derenik Petrosyan" w:date="2024-04-15T12:30:00Z" w:initials="DP">
    <w:p w14:paraId="5B6C9511" w14:textId="77777777" w:rsidR="007C3808" w:rsidRDefault="007C3808" w:rsidP="007C3808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>Թարգմանությունը ՞</w:t>
      </w:r>
    </w:p>
  </w:comment>
  <w:comment w:id="1493" w:author="Derenik Petrosyan" w:date="2024-04-15T12:32:00Z" w:initials="DP">
    <w:p w14:paraId="7080F721" w14:textId="77777777" w:rsidR="0062125D" w:rsidRDefault="0062125D" w:rsidP="0062125D">
      <w:pPr>
        <w:pStyle w:val="CommentText"/>
      </w:pPr>
      <w:r>
        <w:rPr>
          <w:rStyle w:val="CommentReference"/>
        </w:rPr>
        <w:annotationRef/>
      </w:r>
      <w:r>
        <w:t>Network Coverage and Reliability:</w:t>
      </w:r>
    </w:p>
  </w:comment>
  <w:comment w:id="1504" w:author="Derenik Petrosyan" w:date="2024-04-15T12:33:00Z" w:initials="DP">
    <w:p w14:paraId="3CE456EE" w14:textId="77777777" w:rsidR="00F871CC" w:rsidRDefault="00F871CC" w:rsidP="00F871CC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0D0D0D"/>
          <w:highlight w:val="white"/>
        </w:rPr>
        <w:t>Scalability and Resource Management</w:t>
      </w:r>
      <w:r>
        <w:rPr>
          <w:color w:val="0D0D0D"/>
          <w:highlight w:val="white"/>
        </w:rPr>
        <w:t>:</w:t>
      </w:r>
      <w:r>
        <w:t xml:space="preserve"> </w:t>
      </w:r>
    </w:p>
  </w:comment>
  <w:comment w:id="1527" w:author="Derenik Petrosyan" w:date="2024-04-15T12:43:00Z" w:initials="DP">
    <w:p w14:paraId="43D670BD" w14:textId="77777777" w:rsidR="007E3486" w:rsidRDefault="007E3486" w:rsidP="007E3486">
      <w:pPr>
        <w:pStyle w:val="CommentText"/>
      </w:pPr>
      <w:r>
        <w:rPr>
          <w:rStyle w:val="CommentReference"/>
        </w:rPr>
        <w:annotationRef/>
      </w:r>
      <w:hyperlink r:id="rId4" w:history="1">
        <w:r w:rsidRPr="0031403E">
          <w:rPr>
            <w:rStyle w:val="Hyperlink"/>
          </w:rPr>
          <w:t>https://gdpr-info.eu/</w:t>
        </w:r>
      </w:hyperlink>
    </w:p>
  </w:comment>
  <w:comment w:id="1532" w:author="Derenik Petrosyan" w:date="2024-04-15T13:14:00Z" w:initials="DP">
    <w:p w14:paraId="2FF3F45F" w14:textId="77777777" w:rsidR="00ED03DF" w:rsidRDefault="00ED03DF" w:rsidP="00ED03DF">
      <w:pPr>
        <w:pStyle w:val="CommentText"/>
      </w:pPr>
      <w:r>
        <w:rPr>
          <w:rStyle w:val="CommentReference"/>
        </w:rPr>
        <w:annotationRef/>
      </w:r>
      <w:hyperlink r:id="rId5" w:history="1">
        <w:r w:rsidRPr="00BE4CFE">
          <w:rPr>
            <w:rStyle w:val="Hyperlink"/>
          </w:rPr>
          <w:t>https://www.ama-assn.org/practice-management/hipaa/hipaa-privacy-rule</w:t>
        </w:r>
      </w:hyperlink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26023E" w15:done="0"/>
  <w15:commentEx w15:paraId="75CED2FD" w15:done="0"/>
  <w15:commentEx w15:paraId="3372F514" w15:done="0"/>
  <w15:commentEx w15:paraId="0B507DA2" w15:done="0"/>
  <w15:commentEx w15:paraId="1F420EDA" w15:done="0"/>
  <w15:commentEx w15:paraId="5A2CA185" w15:paraIdParent="1F420EDA" w15:done="0"/>
  <w15:commentEx w15:paraId="08CDAFD2" w15:done="0"/>
  <w15:commentEx w15:paraId="711B4F6B" w15:done="0"/>
  <w15:commentEx w15:paraId="1DD0DBCD" w15:done="0"/>
  <w15:commentEx w15:paraId="5B6C9511" w15:done="0"/>
  <w15:commentEx w15:paraId="7080F721" w15:done="0"/>
  <w15:commentEx w15:paraId="3CE456EE" w15:done="0"/>
  <w15:commentEx w15:paraId="43D670BD" w15:done="0"/>
  <w15:commentEx w15:paraId="2FF3F45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6DB20" w16cex:dateUtc="2024-04-14T18:45:00Z"/>
  <w16cex:commentExtensible w16cex:durableId="1CF33D6B" w16cex:dateUtc="2024-04-09T15:25:00Z"/>
  <w16cex:commentExtensible w16cex:durableId="340CB60C" w16cex:dateUtc="2024-04-09T15:23:00Z"/>
  <w16cex:commentExtensible w16cex:durableId="29C903CF" w16cex:dateUtc="2024-04-16T10:03:00Z"/>
  <w16cex:commentExtensible w16cex:durableId="2E525711" w16cex:dateUtc="2024-04-10T15:38:00Z"/>
  <w16cex:commentExtensible w16cex:durableId="0335AC1D" w16cex:dateUtc="2024-04-10T15:53:00Z"/>
  <w16cex:commentExtensible w16cex:durableId="7C558E66" w16cex:dateUtc="2024-04-15T08:19:00Z"/>
  <w16cex:commentExtensible w16cex:durableId="12A2021D" w16cex:dateUtc="2024-04-15T08:20:00Z"/>
  <w16cex:commentExtensible w16cex:durableId="29CF7372" w16cex:dateUtc="2024-04-21T07:13:00Z"/>
  <w16cex:commentExtensible w16cex:durableId="73F029D5" w16cex:dateUtc="2024-04-15T08:30:00Z"/>
  <w16cex:commentExtensible w16cex:durableId="0C3FFF04" w16cex:dateUtc="2024-04-15T08:32:00Z"/>
  <w16cex:commentExtensible w16cex:durableId="2219FEE0" w16cex:dateUtc="2024-04-15T08:33:00Z"/>
  <w16cex:commentExtensible w16cex:durableId="0657C19C" w16cex:dateUtc="2024-04-15T08:43:00Z"/>
  <w16cex:commentExtensible w16cex:durableId="33217B61" w16cex:dateUtc="2024-04-15T09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26023E" w16cid:durableId="29C6DB20"/>
  <w16cid:commentId w16cid:paraId="75CED2FD" w16cid:durableId="1CF33D6B"/>
  <w16cid:commentId w16cid:paraId="3372F514" w16cid:durableId="340CB60C"/>
  <w16cid:commentId w16cid:paraId="0B507DA2" w16cid:durableId="29C903CF"/>
  <w16cid:commentId w16cid:paraId="1F420EDA" w16cid:durableId="2E525711"/>
  <w16cid:commentId w16cid:paraId="5A2CA185" w16cid:durableId="0335AC1D"/>
  <w16cid:commentId w16cid:paraId="08CDAFD2" w16cid:durableId="7C558E66"/>
  <w16cid:commentId w16cid:paraId="711B4F6B" w16cid:durableId="12A2021D"/>
  <w16cid:commentId w16cid:paraId="1DD0DBCD" w16cid:durableId="29CF7372"/>
  <w16cid:commentId w16cid:paraId="5B6C9511" w16cid:durableId="73F029D5"/>
  <w16cid:commentId w16cid:paraId="7080F721" w16cid:durableId="0C3FFF04"/>
  <w16cid:commentId w16cid:paraId="3CE456EE" w16cid:durableId="2219FEE0"/>
  <w16cid:commentId w16cid:paraId="43D670BD" w16cid:durableId="0657C19C"/>
  <w16cid:commentId w16cid:paraId="2FF3F45F" w16cid:durableId="33217B6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C93C47" w14:textId="77777777" w:rsidR="00AB5FD8" w:rsidRDefault="00AB5FD8" w:rsidP="00E57159">
      <w:pPr>
        <w:spacing w:after="0" w:line="240" w:lineRule="auto"/>
      </w:pPr>
      <w:r>
        <w:separator/>
      </w:r>
    </w:p>
  </w:endnote>
  <w:endnote w:type="continuationSeparator" w:id="0">
    <w:p w14:paraId="457DF900" w14:textId="77777777" w:rsidR="00AB5FD8" w:rsidRDefault="00AB5FD8" w:rsidP="00E57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CB9EC6F-EE7B-4250-AD70-4FE4AC3A7317}"/>
    <w:embedBold r:id="rId2" w:fontKey="{FB332D80-E77C-47D3-BCE3-78781FC9DC05}"/>
    <w:embedItalic r:id="rId3" w:fontKey="{97E41D2C-2F76-4990-B4F7-9B4A73C12D2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13865E34-08D0-4A40-9C51-D614C2A9EC9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E870952-BDEA-4F72-8913-15291B646E33}"/>
    <w:embedItalic r:id="rId6" w:fontKey="{27FCC84E-6B3B-4EA3-B7B7-4A7BC1ECF0DC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7" w:fontKey="{467B1FCB-88F1-4EF8-A5D5-96177B2BC814}"/>
    <w:embedBold r:id="rId8" w:fontKey="{7F922F52-2557-4AE4-8646-CD885044741A}"/>
    <w:embedItalic r:id="rId9" w:fontKey="{75F9D995-DD8B-4BDA-90AA-DE0A4809F4DE}"/>
    <w:embedBoldItalic r:id="rId10" w:fontKey="{C75ABA3B-9982-4610-A046-2A5DC8CF3C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26A58942-975D-423C-AF62-2B8248BE8698}"/>
    <w:embedBold r:id="rId12" w:fontKey="{1C95BE86-6F32-49DD-B391-EEB0D2AB03B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70824694-B4D5-44F2-B3E4-9FE5E0D720D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60561946-B3A9-45E7-9332-27C2C0E6F0EA}"/>
    <w:embedBold r:id="rId15" w:fontKey="{7CEC5D42-D0C2-4AFC-9E8A-8E4A9FA4DEB4}"/>
    <w:embedBoldItalic r:id="rId16" w:fontKey="{E8690D24-8E61-47FA-9B95-1092E918902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B3F0DF" w14:textId="77777777" w:rsidR="00AB5FD8" w:rsidRDefault="00AB5FD8" w:rsidP="00E57159">
      <w:pPr>
        <w:spacing w:after="0" w:line="240" w:lineRule="auto"/>
      </w:pPr>
      <w:r>
        <w:separator/>
      </w:r>
    </w:p>
  </w:footnote>
  <w:footnote w:type="continuationSeparator" w:id="0">
    <w:p w14:paraId="6894EE84" w14:textId="77777777" w:rsidR="00AB5FD8" w:rsidRDefault="00AB5FD8" w:rsidP="00E57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B53A3"/>
    <w:multiLevelType w:val="multilevel"/>
    <w:tmpl w:val="BA8AF3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1BC3"/>
    <w:multiLevelType w:val="multilevel"/>
    <w:tmpl w:val="7E982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287790"/>
    <w:multiLevelType w:val="multilevel"/>
    <w:tmpl w:val="27EE18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44D48"/>
    <w:multiLevelType w:val="multilevel"/>
    <w:tmpl w:val="1D6058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142660"/>
    <w:multiLevelType w:val="multilevel"/>
    <w:tmpl w:val="CCDA3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393A79"/>
    <w:multiLevelType w:val="multilevel"/>
    <w:tmpl w:val="F4CCFE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A74B66"/>
    <w:multiLevelType w:val="multilevel"/>
    <w:tmpl w:val="780CE5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A139E"/>
    <w:multiLevelType w:val="multilevel"/>
    <w:tmpl w:val="92F2E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4273D"/>
    <w:multiLevelType w:val="multilevel"/>
    <w:tmpl w:val="337464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572FB6"/>
    <w:multiLevelType w:val="multilevel"/>
    <w:tmpl w:val="185247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1E10A4"/>
    <w:multiLevelType w:val="multilevel"/>
    <w:tmpl w:val="0EB6B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0"/>
  </w:num>
  <w:num w:numId="6">
    <w:abstractNumId w:val="5"/>
  </w:num>
  <w:num w:numId="7">
    <w:abstractNumId w:val="4"/>
  </w:num>
  <w:num w:numId="8">
    <w:abstractNumId w:val="2"/>
  </w:num>
  <w:num w:numId="9">
    <w:abstractNumId w:val="7"/>
  </w:num>
  <w:num w:numId="10">
    <w:abstractNumId w:val="1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renik Petrosyan">
    <w15:presenceInfo w15:providerId="Windows Live" w15:userId="55242f20ad5ff820"/>
  </w15:person>
  <w15:person w15:author="Sargis Sargsyan">
    <w15:presenceInfo w15:providerId="Windows Live" w15:userId="175aa0e7be595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98E"/>
    <w:rsid w:val="000233F1"/>
    <w:rsid w:val="00056A53"/>
    <w:rsid w:val="00061961"/>
    <w:rsid w:val="00080F64"/>
    <w:rsid w:val="000877EA"/>
    <w:rsid w:val="000B2C74"/>
    <w:rsid w:val="000B7D7B"/>
    <w:rsid w:val="000C2831"/>
    <w:rsid w:val="000C3BAE"/>
    <w:rsid w:val="000F00DF"/>
    <w:rsid w:val="000F4995"/>
    <w:rsid w:val="00111CDA"/>
    <w:rsid w:val="00145CCD"/>
    <w:rsid w:val="00164DFA"/>
    <w:rsid w:val="00167845"/>
    <w:rsid w:val="001803F9"/>
    <w:rsid w:val="00191646"/>
    <w:rsid w:val="001B5FE3"/>
    <w:rsid w:val="001D2A07"/>
    <w:rsid w:val="001F28DF"/>
    <w:rsid w:val="002165CC"/>
    <w:rsid w:val="00263BA6"/>
    <w:rsid w:val="00296C59"/>
    <w:rsid w:val="002A0068"/>
    <w:rsid w:val="002D497D"/>
    <w:rsid w:val="002D6339"/>
    <w:rsid w:val="0030539B"/>
    <w:rsid w:val="0031394C"/>
    <w:rsid w:val="00345BBA"/>
    <w:rsid w:val="00365502"/>
    <w:rsid w:val="003727EC"/>
    <w:rsid w:val="003A5B3B"/>
    <w:rsid w:val="003B4B45"/>
    <w:rsid w:val="003D5B81"/>
    <w:rsid w:val="003E5135"/>
    <w:rsid w:val="00402A57"/>
    <w:rsid w:val="00427A06"/>
    <w:rsid w:val="0043674A"/>
    <w:rsid w:val="00440322"/>
    <w:rsid w:val="00444B6D"/>
    <w:rsid w:val="00461AD7"/>
    <w:rsid w:val="0046672F"/>
    <w:rsid w:val="00474608"/>
    <w:rsid w:val="00495345"/>
    <w:rsid w:val="004B25EE"/>
    <w:rsid w:val="004B4847"/>
    <w:rsid w:val="00514BE7"/>
    <w:rsid w:val="005628DA"/>
    <w:rsid w:val="00567C51"/>
    <w:rsid w:val="0059570A"/>
    <w:rsid w:val="005A04D2"/>
    <w:rsid w:val="005A333E"/>
    <w:rsid w:val="005C094E"/>
    <w:rsid w:val="005C681F"/>
    <w:rsid w:val="00605B84"/>
    <w:rsid w:val="006210B6"/>
    <w:rsid w:val="0062125D"/>
    <w:rsid w:val="00636AC3"/>
    <w:rsid w:val="00637B01"/>
    <w:rsid w:val="006436B2"/>
    <w:rsid w:val="00646F91"/>
    <w:rsid w:val="006477A4"/>
    <w:rsid w:val="006478C4"/>
    <w:rsid w:val="00672CA2"/>
    <w:rsid w:val="00692F01"/>
    <w:rsid w:val="006A4528"/>
    <w:rsid w:val="006B4DE0"/>
    <w:rsid w:val="006C3772"/>
    <w:rsid w:val="006E64E5"/>
    <w:rsid w:val="006E7D37"/>
    <w:rsid w:val="006F6BD3"/>
    <w:rsid w:val="00715E21"/>
    <w:rsid w:val="00716079"/>
    <w:rsid w:val="00717260"/>
    <w:rsid w:val="007243C8"/>
    <w:rsid w:val="007340D1"/>
    <w:rsid w:val="00750985"/>
    <w:rsid w:val="00771F30"/>
    <w:rsid w:val="0079051F"/>
    <w:rsid w:val="007A3D00"/>
    <w:rsid w:val="007C3808"/>
    <w:rsid w:val="007E3486"/>
    <w:rsid w:val="00803FF1"/>
    <w:rsid w:val="00815611"/>
    <w:rsid w:val="008318C2"/>
    <w:rsid w:val="00833B82"/>
    <w:rsid w:val="00840943"/>
    <w:rsid w:val="00857FC0"/>
    <w:rsid w:val="008744AC"/>
    <w:rsid w:val="008800AD"/>
    <w:rsid w:val="008A19CE"/>
    <w:rsid w:val="008A771E"/>
    <w:rsid w:val="008D6B65"/>
    <w:rsid w:val="00914079"/>
    <w:rsid w:val="00932B87"/>
    <w:rsid w:val="00981B53"/>
    <w:rsid w:val="00984C8F"/>
    <w:rsid w:val="009B0ECF"/>
    <w:rsid w:val="009C238D"/>
    <w:rsid w:val="009C62F6"/>
    <w:rsid w:val="009E23B2"/>
    <w:rsid w:val="00A06C20"/>
    <w:rsid w:val="00A34401"/>
    <w:rsid w:val="00A36BB8"/>
    <w:rsid w:val="00A457F1"/>
    <w:rsid w:val="00A55A70"/>
    <w:rsid w:val="00A6677D"/>
    <w:rsid w:val="00A667C0"/>
    <w:rsid w:val="00A858DE"/>
    <w:rsid w:val="00A86B5E"/>
    <w:rsid w:val="00AA12B6"/>
    <w:rsid w:val="00AA4DF5"/>
    <w:rsid w:val="00AB5FD8"/>
    <w:rsid w:val="00AB7B4E"/>
    <w:rsid w:val="00AC365F"/>
    <w:rsid w:val="00AE7C3D"/>
    <w:rsid w:val="00B04F92"/>
    <w:rsid w:val="00B2665F"/>
    <w:rsid w:val="00B37E27"/>
    <w:rsid w:val="00B737E0"/>
    <w:rsid w:val="00BB6273"/>
    <w:rsid w:val="00BD3520"/>
    <w:rsid w:val="00BD7B5C"/>
    <w:rsid w:val="00BE2658"/>
    <w:rsid w:val="00C07338"/>
    <w:rsid w:val="00C20D0E"/>
    <w:rsid w:val="00C2735D"/>
    <w:rsid w:val="00C45B09"/>
    <w:rsid w:val="00C45D34"/>
    <w:rsid w:val="00C5054A"/>
    <w:rsid w:val="00C65A52"/>
    <w:rsid w:val="00C84258"/>
    <w:rsid w:val="00C871AB"/>
    <w:rsid w:val="00C904BE"/>
    <w:rsid w:val="00CC15F8"/>
    <w:rsid w:val="00CC4FDE"/>
    <w:rsid w:val="00CE7F18"/>
    <w:rsid w:val="00CF16B8"/>
    <w:rsid w:val="00D14ADE"/>
    <w:rsid w:val="00D21AFD"/>
    <w:rsid w:val="00D25005"/>
    <w:rsid w:val="00D27701"/>
    <w:rsid w:val="00D31EB9"/>
    <w:rsid w:val="00D54004"/>
    <w:rsid w:val="00D76C4D"/>
    <w:rsid w:val="00D7758C"/>
    <w:rsid w:val="00D815A7"/>
    <w:rsid w:val="00DC2830"/>
    <w:rsid w:val="00DD2B84"/>
    <w:rsid w:val="00DD6269"/>
    <w:rsid w:val="00DD7E97"/>
    <w:rsid w:val="00DE68FA"/>
    <w:rsid w:val="00DF17AC"/>
    <w:rsid w:val="00DF3723"/>
    <w:rsid w:val="00DF7914"/>
    <w:rsid w:val="00E03FA8"/>
    <w:rsid w:val="00E15A00"/>
    <w:rsid w:val="00E4298E"/>
    <w:rsid w:val="00E44C92"/>
    <w:rsid w:val="00E44DD9"/>
    <w:rsid w:val="00E57159"/>
    <w:rsid w:val="00E80EFA"/>
    <w:rsid w:val="00E9088D"/>
    <w:rsid w:val="00EC418D"/>
    <w:rsid w:val="00ED03DF"/>
    <w:rsid w:val="00EE006F"/>
    <w:rsid w:val="00EE5E95"/>
    <w:rsid w:val="00F11055"/>
    <w:rsid w:val="00F142CB"/>
    <w:rsid w:val="00F26AD1"/>
    <w:rsid w:val="00F41AFB"/>
    <w:rsid w:val="00F440BE"/>
    <w:rsid w:val="00F4743A"/>
    <w:rsid w:val="00F7429C"/>
    <w:rsid w:val="00F75B77"/>
    <w:rsid w:val="00F76F40"/>
    <w:rsid w:val="00F871CC"/>
    <w:rsid w:val="00FC3230"/>
    <w:rsid w:val="00FC3AEB"/>
    <w:rsid w:val="00FD02F3"/>
    <w:rsid w:val="00FD7CA1"/>
    <w:rsid w:val="00FE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EF7E"/>
  <w15:docId w15:val="{269007F3-E934-4A82-B264-357B38329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0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va-legacy-e-listitem">
    <w:name w:val="nova-legacy-e-list__item"/>
    <w:basedOn w:val="Normal"/>
    <w:rsid w:val="00D57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D57109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710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710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71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57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10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0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3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347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4CB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CB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4CB1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C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CB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A03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03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03B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5352"/>
  </w:style>
  <w:style w:type="paragraph" w:styleId="Caption">
    <w:name w:val="caption"/>
    <w:basedOn w:val="Normal"/>
    <w:next w:val="Normal"/>
    <w:uiPriority w:val="35"/>
    <w:semiHidden/>
    <w:unhideWhenUsed/>
    <w:qFormat/>
    <w:rsid w:val="00B053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F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normaltextrun">
    <w:name w:val="normaltextrun"/>
    <w:basedOn w:val="DefaultParagraphFont"/>
    <w:rsid w:val="009E23B2"/>
  </w:style>
  <w:style w:type="character" w:customStyle="1" w:styleId="contentcontrolboundarysink">
    <w:name w:val="contentcontrolboundarysink"/>
    <w:basedOn w:val="DefaultParagraphFont"/>
    <w:rsid w:val="009E23B2"/>
  </w:style>
  <w:style w:type="paragraph" w:customStyle="1" w:styleId="msonormal0">
    <w:name w:val="msonormal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aragraph">
    <w:name w:val="paragraph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wacimagegroupcontainer">
    <w:name w:val="wacimagegroupcontainer"/>
    <w:basedOn w:val="DefaultParagraphFont"/>
    <w:rsid w:val="009C238D"/>
  </w:style>
  <w:style w:type="character" w:customStyle="1" w:styleId="wacimagecontainer">
    <w:name w:val="wacimagecontainer"/>
    <w:basedOn w:val="DefaultParagraphFont"/>
    <w:rsid w:val="009C238D"/>
  </w:style>
  <w:style w:type="character" w:customStyle="1" w:styleId="textrun">
    <w:name w:val="textrun"/>
    <w:basedOn w:val="DefaultParagraphFont"/>
    <w:rsid w:val="009C238D"/>
  </w:style>
  <w:style w:type="character" w:customStyle="1" w:styleId="contentcontrol">
    <w:name w:val="contentcontrol"/>
    <w:basedOn w:val="DefaultParagraphFont"/>
    <w:rsid w:val="009C238D"/>
  </w:style>
  <w:style w:type="character" w:customStyle="1" w:styleId="fieldrange">
    <w:name w:val="fieldrange"/>
    <w:basedOn w:val="DefaultParagraphFont"/>
    <w:rsid w:val="009C238D"/>
  </w:style>
  <w:style w:type="character" w:customStyle="1" w:styleId="eop">
    <w:name w:val="eop"/>
    <w:basedOn w:val="DefaultParagraphFont"/>
    <w:rsid w:val="009C238D"/>
  </w:style>
  <w:style w:type="paragraph" w:customStyle="1" w:styleId="outlineelement">
    <w:name w:val="outlineelement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nebreakblob">
    <w:name w:val="linebreakblob"/>
    <w:basedOn w:val="DefaultParagraphFont"/>
    <w:rsid w:val="009C238D"/>
  </w:style>
  <w:style w:type="character" w:customStyle="1" w:styleId="scxw112907714">
    <w:name w:val="scxw112907714"/>
    <w:basedOn w:val="DefaultParagraphFont"/>
    <w:rsid w:val="009C238D"/>
  </w:style>
  <w:style w:type="character" w:customStyle="1" w:styleId="wacimageborder">
    <w:name w:val="wacimageborder"/>
    <w:basedOn w:val="DefaultParagraphFont"/>
    <w:rsid w:val="009C238D"/>
  </w:style>
  <w:style w:type="character" w:styleId="CommentReference">
    <w:name w:val="annotation reference"/>
    <w:basedOn w:val="DefaultParagraphFont"/>
    <w:uiPriority w:val="99"/>
    <w:semiHidden/>
    <w:unhideWhenUsed/>
    <w:rsid w:val="00C073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73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73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338"/>
    <w:rPr>
      <w:b/>
      <w:bCs/>
      <w:sz w:val="20"/>
      <w:szCs w:val="20"/>
    </w:rPr>
  </w:style>
  <w:style w:type="character" w:customStyle="1" w:styleId="ztplmc">
    <w:name w:val="ztplmc"/>
    <w:basedOn w:val="DefaultParagraphFont"/>
    <w:rsid w:val="00EE5E95"/>
  </w:style>
  <w:style w:type="character" w:customStyle="1" w:styleId="hwtze">
    <w:name w:val="hwtze"/>
    <w:basedOn w:val="DefaultParagraphFont"/>
    <w:rsid w:val="00EE5E95"/>
  </w:style>
  <w:style w:type="character" w:customStyle="1" w:styleId="rynqvb">
    <w:name w:val="rynqvb"/>
    <w:basedOn w:val="DefaultParagraphFont"/>
    <w:rsid w:val="00EE5E95"/>
  </w:style>
  <w:style w:type="paragraph" w:styleId="Header">
    <w:name w:val="header"/>
    <w:basedOn w:val="Normal"/>
    <w:link w:val="Head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159"/>
  </w:style>
  <w:style w:type="paragraph" w:styleId="Footer">
    <w:name w:val="footer"/>
    <w:basedOn w:val="Normal"/>
    <w:link w:val="Foot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159"/>
  </w:style>
  <w:style w:type="paragraph" w:styleId="Revision">
    <w:name w:val="Revision"/>
    <w:hidden/>
    <w:uiPriority w:val="99"/>
    <w:semiHidden/>
    <w:rsid w:val="00E5715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5A33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emqx.com/en/blog/iiot-vs-iot-examples-and-5-key-differences" TargetMode="External"/><Relationship Id="rId2" Type="http://schemas.openxmlformats.org/officeDocument/2006/relationships/hyperlink" Target="https://www.techrepublic.com/article/brief-history-industrial-iot/" TargetMode="External"/><Relationship Id="rId1" Type="http://schemas.openxmlformats.org/officeDocument/2006/relationships/hyperlink" Target="https://www.rfpage.com/evolution-of-wireless-technologies-1g-to-5g-in-mobile-communication/" TargetMode="External"/><Relationship Id="rId5" Type="http://schemas.openxmlformats.org/officeDocument/2006/relationships/hyperlink" Target="https://www.ama-assn.org/practice-management/hipaa/hipaa-privacy-rule" TargetMode="External"/><Relationship Id="rId4" Type="http://schemas.openxmlformats.org/officeDocument/2006/relationships/hyperlink" Target="https://gdpr-info.eu/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microsoft.com/office/2011/relationships/commentsExtended" Target="commentsExtended.xml"/><Relationship Id="rId17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twf5SvEfYL/WFgsr0R5EtPlCAg==">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DWgudWlqdDQyNDNzdDYyCWguMmRsb2x5YjgAciExdkRkaTJXVTFlTzR1N2duUjNKc2N6WG8tVmNCRDBwLX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Hem24</b:Tag>
    <b:SourceType>DocumentFromInternetSite</b:SourceType>
    <b:Guid>{13CDB3BC-499C-49D5-A5E2-5BC29582E235}</b:Guid>
    <b:Author>
      <b:Author>
        <b:NameList>
          <b:Person>
            <b:Last>Kadia</b:Last>
            <b:First>Hema</b:First>
          </b:Person>
        </b:NameList>
      </b:Author>
    </b:Author>
    <b:Title>TeckNexus</b:Title>
    <b:Year>2024</b:Year>
    <b:Month> March</b:Month>
    <b:Day>16</b:Day>
    <b:URL>https://tecknexus.com/5g-network/5g-networks-know-about-5g</b:URL>
    <b:RefOrder>1</b:RefOrder>
  </b:Source>
  <b:Source>
    <b:Tag>Moh21</b:Tag>
    <b:SourceType>JournalArticle</b:SourceType>
    <b:Guid>{6C38CC6B-8207-481D-A709-C72D4F98A5B3}</b:Guid>
    <b:Title>Upgrading the manufacturing sector via applications of Industrial Internet of Things (IIoT)</b:Title>
    <b:Year>2021</b:Year>
    <b:Month>September</b:Month>
    <b:URL>https://www.researchgate.net/publication/354877289</b:URL>
    <b:Author>
      <b:Author>
        <b:NameList>
          <b:Person>
            <b:Last>Mohd Javaid *</b:Last>
            <b:First>Abid</b:First>
            <b:Middle>Haleem, Ravi Pratap Singh, Shanay Rab, Rajiv Suman</b:Middle>
          </b:Person>
        </b:NameList>
      </b:Author>
    </b:Author>
    <b:JournalName>Sensors International</b:JournalName>
    <b:Pages>17</b:Pages>
    <b:DOI>10.1016/j.sintl.2021.100129</b:DOI>
    <b:RefOrder>2</b:RefOrder>
  </b:Source>
  <b:Source>
    <b:Tag>Raj23</b:Tag>
    <b:SourceType>DocumentFromInternetSite</b:SourceType>
    <b:Guid>{0F6B5BF0-BE96-45ED-A144-A5C35249EB57}</b:Guid>
    <b:Title>RF Page</b:Title>
    <b:Year> 2023 </b:Year>
    <b:Month> July</b:Month>
    <b:Day>4</b:Day>
    <b:URL>https://www.rfpage.com/evolution-of-wireless-technologies-1g-to-5g-in-mobile-communication/</b:URL>
    <b:Author>
      <b:Author>
        <b:NameList>
          <b:Person>
            <b:Last>Rajiv</b:La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4B68D3-F0ED-43EA-B9F0-4A3C8901E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1696</TotalTime>
  <Pages>4</Pages>
  <Words>8150</Words>
  <Characters>46461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ICNT IChPh</dc:creator>
  <cp:lastModifiedBy>Derenik Petrosyan</cp:lastModifiedBy>
  <cp:revision>59</cp:revision>
  <dcterms:created xsi:type="dcterms:W3CDTF">2024-04-10T13:19:00Z</dcterms:created>
  <dcterms:modified xsi:type="dcterms:W3CDTF">2024-04-21T18:39:00Z</dcterms:modified>
</cp:coreProperties>
</file>