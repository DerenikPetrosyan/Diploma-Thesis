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B6329" w14:textId="77777777" w:rsidR="00E4298E" w:rsidRPr="00DC2830" w:rsidRDefault="005957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Sylfaen" w:hAnsi="Sylfaen"/>
          <w:color w:val="2F5496"/>
          <w:sz w:val="24"/>
          <w:szCs w:val="24"/>
        </w:rPr>
        <w:pPrChange w:id="0" w:author="Derenik Petrosyan" w:date="2024-04-16T14:15:00Z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240" w:after="0"/>
          </w:pPr>
        </w:pPrChange>
      </w:pPr>
      <w:r w:rsidRPr="00DC2830">
        <w:rPr>
          <w:rFonts w:ascii="Sylfaen" w:hAnsi="Sylfaen"/>
          <w:color w:val="2F5496"/>
          <w:sz w:val="24"/>
          <w:szCs w:val="24"/>
        </w:rPr>
        <w:t>Բովանդակությունը</w:t>
      </w:r>
    </w:p>
    <w:sdt>
      <w:sdtPr>
        <w:rPr>
          <w:rFonts w:ascii="Sylfaen" w:eastAsia="Calibri" w:hAnsi="Sylfaen" w:cs="Calibri"/>
          <w:sz w:val="24"/>
          <w:szCs w:val="24"/>
          <w:lang w:val="hy"/>
        </w:rPr>
        <w:id w:val="-683049050"/>
        <w:docPartObj>
          <w:docPartGallery w:val="Table of Contents"/>
          <w:docPartUnique/>
        </w:docPartObj>
      </w:sdtPr>
      <w:sdtEndPr/>
      <w:sdtContent>
        <w:p w14:paraId="3255AD1D" w14:textId="1DFDFAB5" w:rsidR="004B41C4" w:rsidRDefault="0059570A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TOC \h \u \z \t "Heading 1,1,Heading 2,2,Heading 3,3,"</w:instrText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hyperlink w:anchor="_Toc164793628" w:history="1">
            <w:r w:rsidR="004B41C4" w:rsidRPr="002C59F3">
              <w:rPr>
                <w:rStyle w:val="Hyperlink"/>
                <w:rFonts w:ascii="Sylfaen" w:eastAsia="Arial" w:hAnsi="Sylfaen" w:cs="Arial"/>
                <w:bCs/>
                <w:noProof/>
              </w:rPr>
              <w:t>1.</w:t>
            </w:r>
            <w:r w:rsidR="004B41C4">
              <w:rPr>
                <w:rFonts w:asciiTheme="minorHAnsi" w:hAnsiTheme="minorHAnsi" w:cstheme="minorBidi"/>
                <w:noProof/>
              </w:rPr>
              <w:tab/>
            </w:r>
            <w:r w:rsidR="004B41C4" w:rsidRPr="002C59F3">
              <w:rPr>
                <w:rStyle w:val="Hyperlink"/>
                <w:rFonts w:ascii="Sylfaen" w:eastAsia="Tahoma" w:hAnsi="Sylfaen" w:cs="Tahoma"/>
                <w:bCs/>
                <w:noProof/>
              </w:rPr>
              <w:t xml:space="preserve">Ներածություն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_Toc164793628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1BDEFAE4" w14:textId="626AB490" w:rsidR="004B41C4" w:rsidRDefault="00954D60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29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2. Գրական ակնարկ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_Toc164793629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544BCFFF" w14:textId="536F93CA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0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2.1 Անլար կապի տեխնոլոգիաների էվոլյուցիան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_Toc164793630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7B775B4D" w14:textId="5D6184FD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1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2.2 Իրերի արդյունաբերական ինտերնետի առաջացումը ( IIoT )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_Toc164793631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2CF687DE" w14:textId="1A414739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2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2.3 Հիմնական հասկացություններ և մարտահրավերներ 5G-IIoT ինտեգրման մեջ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_Toc164793632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8C722E6" w14:textId="7E239727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3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2.4 5G-IIoT ինտեգրման հնարավորություններն ու առավելությունները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_Toc164793633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5A927D76" w14:textId="02484877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4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2.5 Դեպքերի ուսումնասիրություն և օգտագործման դեպքեր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_Toc164793634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40E402A4" w14:textId="54DB344B" w:rsidR="004B41C4" w:rsidRDefault="00954D60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5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3. 5G-IIoT ինտեգրման տեխնիկական ասպեկտները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_Toc164793635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6462134" w14:textId="12522628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6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3.1 Ընդլայնված շարժական լայնաշերտ </w:t>
            </w:r>
            <w:r w:rsidR="004B41C4" w:rsidRPr="002C59F3">
              <w:rPr>
                <w:rStyle w:val="Hyperlink"/>
                <w:rFonts w:ascii="Sylfaen" w:eastAsia="Tahoma" w:hAnsi="Sylfaen" w:cs="Tahoma"/>
                <w:noProof/>
                <w:lang w:val="hy-AM"/>
              </w:rPr>
              <w:t>կապ</w:t>
            </w:r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 (eMBB)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_Toc164793636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4B747047" w14:textId="3FC20C36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7" w:history="1">
            <w:r w:rsidR="004B41C4"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="004B41C4" w:rsidRPr="002C59F3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․1․1</w:t>
            </w:r>
            <w:r w:rsidR="004B41C4" w:rsidRPr="002C59F3">
              <w:rPr>
                <w:rStyle w:val="Hyperlink"/>
                <w:rFonts w:ascii="Sylfaen" w:eastAsia="Arial" w:hAnsi="Sylfaen" w:cs="Arial"/>
                <w:noProof/>
              </w:rPr>
              <w:t xml:space="preserve"> eMBB-ի ակնարկ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_Toc164793637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4D0429F6" w14:textId="4909859E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8" w:history="1">
            <w:r w:rsidR="004B41C4"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="004B41C4" w:rsidRPr="002C59F3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</w:t>
            </w:r>
            <w:r w:rsidR="004B41C4" w:rsidRPr="002C59F3">
              <w:rPr>
                <w:rStyle w:val="Hyperlink"/>
                <w:rFonts w:ascii="Sylfaen" w:eastAsia="Arial" w:hAnsi="Sylfaen"/>
                <w:noProof/>
                <w:lang w:val="hy-AM"/>
              </w:rPr>
              <w:t>1</w:t>
            </w:r>
            <w:r w:rsidR="004B41C4" w:rsidRPr="002C59F3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</w:t>
            </w:r>
            <w:r w:rsidR="004B41C4" w:rsidRPr="002C59F3">
              <w:rPr>
                <w:rStyle w:val="Hyperlink"/>
                <w:rFonts w:ascii="Sylfaen" w:eastAsia="Arial" w:hAnsi="Sylfaen"/>
                <w:noProof/>
                <w:lang w:val="hy-AM"/>
              </w:rPr>
              <w:t>2 Ծրագրեր արդյունաբերական IoT ինտեգրման մեջ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_Toc164793638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33CA97DD" w14:textId="1A7EB9CD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39" w:history="1">
            <w:r w:rsidR="004B41C4" w:rsidRPr="002C59F3">
              <w:rPr>
                <w:rStyle w:val="Hyperlink"/>
                <w:rFonts w:ascii="Sylfaen" w:hAnsi="Sylfaen"/>
                <w:noProof/>
              </w:rPr>
              <w:t>3.1.3  eMBB-ի առավելությունները IIoT ինտեգրման մեջ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_Toc164793639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7E30B66C" w14:textId="57B2A6B4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0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3.2 </w:t>
            </w:r>
            <w:r w:rsidR="004B41C4"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Գ</w:t>
            </w:r>
            <w:r w:rsidR="004B41C4"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ե</w:t>
            </w:r>
            <w:r w:rsidR="004B41C4"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ր</w:t>
            </w:r>
            <w:r w:rsidR="004B41C4" w:rsidRPr="002C59F3">
              <w:rPr>
                <w:rStyle w:val="Hyperlink"/>
                <w:rFonts w:ascii="Sylfaen" w:eastAsia="Arial" w:hAnsi="Sylfaen" w:cs="Arial"/>
                <w:noProof/>
              </w:rPr>
              <w:t xml:space="preserve">հուսալի ցածր </w:t>
            </w:r>
            <w:r w:rsidR="004B41C4"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հապաղումներով</w:t>
            </w:r>
            <w:r w:rsidR="004B41C4" w:rsidRPr="002C59F3">
              <w:rPr>
                <w:rStyle w:val="Hyperlink"/>
                <w:rFonts w:ascii="Sylfaen" w:eastAsia="Arial" w:hAnsi="Sylfaen" w:cs="Arial"/>
                <w:noProof/>
              </w:rPr>
              <w:t xml:space="preserve"> հաղորդակցությունը (URLLC)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_Toc164793640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2DD355D5" w14:textId="0FCD8396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1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3.3 </w:t>
            </w:r>
            <w:r w:rsidR="004B41C4"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Զ</w:t>
            </w:r>
            <w:r w:rsidR="004B41C4" w:rsidRPr="002C59F3">
              <w:rPr>
                <w:rStyle w:val="Hyperlink"/>
                <w:rFonts w:ascii="Sylfaen" w:eastAsia="Arial" w:hAnsi="Sylfaen" w:cs="Arial"/>
                <w:noProof/>
              </w:rPr>
              <w:t>անգվածային մեքենայական տիպի հաղորդակցությունը (mMTC),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_Toc164793641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1F9084F4" w14:textId="6B2DC444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2" w:history="1">
            <w:r w:rsidR="004B41C4" w:rsidRPr="002C59F3">
              <w:rPr>
                <w:rStyle w:val="Hyperlink"/>
                <w:rFonts w:ascii="Sylfaen" w:hAnsi="Sylfaen"/>
                <w:noProof/>
                <w:lang w:val="hy-AM"/>
              </w:rPr>
              <w:t>3</w:t>
            </w:r>
            <w:r w:rsidR="004B41C4" w:rsidRPr="002C59F3">
              <w:rPr>
                <w:rStyle w:val="Hyperlink"/>
                <w:rFonts w:ascii="Times New Roman" w:hAnsi="Times New Roman"/>
                <w:noProof/>
                <w:lang w:val="hy-AM"/>
              </w:rPr>
              <w:t>․</w:t>
            </w:r>
            <w:r w:rsidR="004B41C4" w:rsidRPr="002C59F3">
              <w:rPr>
                <w:rStyle w:val="Hyperlink"/>
                <w:rFonts w:ascii="Sylfaen" w:hAnsi="Sylfaen"/>
                <w:noProof/>
                <w:lang w:val="hy-AM"/>
              </w:rPr>
              <w:t>3</w:t>
            </w:r>
            <w:r w:rsidR="004B41C4" w:rsidRPr="002C59F3">
              <w:rPr>
                <w:rStyle w:val="Hyperlink"/>
                <w:rFonts w:ascii="Times New Roman" w:hAnsi="Times New Roman"/>
                <w:noProof/>
                <w:lang w:val="hy-AM"/>
              </w:rPr>
              <w:t>․</w:t>
            </w:r>
            <w:r w:rsidR="004B41C4" w:rsidRPr="002C59F3">
              <w:rPr>
                <w:rStyle w:val="Hyperlink"/>
                <w:rFonts w:ascii="Sylfaen" w:hAnsi="Sylfaen"/>
                <w:noProof/>
                <w:lang w:val="hy-AM"/>
              </w:rPr>
              <w:t>1 mMTC-ի ակնարկ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_Toc164793642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6493D71" w14:textId="589F82A2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3" w:history="1">
            <w:r w:rsidR="004B41C4" w:rsidRPr="002C59F3">
              <w:rPr>
                <w:rStyle w:val="Hyperlink"/>
                <w:noProof/>
                <w:lang w:val="hy-AM"/>
              </w:rPr>
              <w:t>3․3․2 Ծրագրեր արդյունաբերական IoT ինտեգրման մեջ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_Toc164793643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42C6BF63" w14:textId="4CA1FF06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4" w:history="1">
            <w:r w:rsidR="004B41C4" w:rsidRPr="002C59F3">
              <w:rPr>
                <w:rStyle w:val="Hyperlink"/>
                <w:rFonts w:ascii="Sylfaen" w:eastAsia="Arial" w:hAnsi="Sylfaen" w:cs="Arial"/>
                <w:noProof/>
                <w:lang w:val="hy-AM"/>
              </w:rPr>
              <w:t>3</w:t>
            </w:r>
            <w:r w:rsidR="004B41C4" w:rsidRPr="002C59F3">
              <w:rPr>
                <w:rStyle w:val="Hyperlink"/>
                <w:rFonts w:ascii="Times New Roman" w:eastAsia="Arial" w:hAnsi="Times New Roman"/>
                <w:noProof/>
                <w:lang w:val="hy-AM"/>
              </w:rPr>
              <w:t>․3․3 mMTC-ի առավելությունները IIoT ինտեգրման մեջ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_Toc164793644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5DA920AA" w14:textId="47F89241" w:rsidR="004B41C4" w:rsidRDefault="00954D60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5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4. 5G-IIoT ինտեգրման մարտահրավերներն ու հնարավորությունները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_Toc164793645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3C570295" w14:textId="2176FAC4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6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4.1 Մարտահրավերներ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_Toc164793646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710AEC63" w14:textId="23A66932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7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4.1.1 Ենթակառուցվածքային ներդրումներ.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_Toc164793647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4B1B7F23" w14:textId="1D016D47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8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4.1.2 Փոխգործունակության խնդիրներ: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_Toc164793648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78E92E37" w14:textId="0EAF7459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49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4.1.3 Անվտանգության մտահոգություններ.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_Toc164793649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249EDF48" w14:textId="37E8A52E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0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4.1.4 Տվյալների կառավարում և վերլուծություն: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_Toc164793650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7DE884D3" w14:textId="34175F76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1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4.1.5 Կարգավորման և Համապատասխանության հարցեր.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_Toc164793651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5C3C9148" w14:textId="6E636BDD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2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4.2 Հնարավորություններ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_Toc164793652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1A9E5019" w14:textId="051F7B72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3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4.2.1 Բարելավված միացում: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_Toc164793653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467399DC" w14:textId="48D491DC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4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4.2.2 Իրական ժամանակում որոշումների կայացում.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_Toc164793654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5BE27166" w14:textId="50793C2B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5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4.2.3 Ընդլայնված ավտոմատացում: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_Toc164793655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19254626" w14:textId="55873912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6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4.2.4 Նորարար օգտագործման դեպքեր: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_Toc164793656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4600EF74" w14:textId="65694875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7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4.2.5 Ընդարձակություն և ճկունություն: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_Toc164793657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2CEF1234" w14:textId="3E8B9A38" w:rsidR="004B41C4" w:rsidRDefault="00954D60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8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5. 5G-միացված IIoT- ի դեպքերի ուսումնասիրություններ և կիրառություններ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_Toc164793658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4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6A9A1F4B" w14:textId="1131A5C3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59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5.1 Արտադրական արդյունաբերություն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_Toc164793659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35AF683F" w14:textId="1A29435A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0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5.1.1 Կանխատեսող սպասարկում: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_Toc164793660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253F1739" w14:textId="534AB45A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1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5.1.2 Խելացի գործարաններ: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_Toc164793661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06AB37D" w14:textId="538AC653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2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5.2 Տրանսպորտային արդյունաբերություն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_Toc164793662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1874645B" w14:textId="49E63496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3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5.2.1 Ինքնավար Տրանսպորտ 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_Toc164793663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443AB566" w14:textId="55371E26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4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5.2.2 Նավատորմի կառավարում: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_Toc164793664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1B4DF431" w14:textId="2B59970F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5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5.3 Առողջապահության արդյունաբերություն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_Toc164793665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189DCDC6" w14:textId="1B74CCAC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6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5.3.1 Հեռավոր հիվանդի մոնիտորինգ 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_Toc164793666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78EBF3D3" w14:textId="22891045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7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5.3.2 Հեռաբժշկություն: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_Toc164793667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EF5F020" w14:textId="1767260D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8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5.4 Էներգետիկ արդյունաբերություն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_Toc164793668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C09A284" w14:textId="500491A7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69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5.4.1 Խելացի ցանցեր: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_Toc164793669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68AC5FD7" w14:textId="016DFBBA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0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5.4.2 Ակտիվների կառավարում: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_Toc164793670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37E5BCA8" w14:textId="49936A89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1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5.5 Ամփոփում և վերլուծություն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_Toc164793671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383550C" w14:textId="2F68978A" w:rsidR="004B41C4" w:rsidRDefault="00954D60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2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 5G-IIoT ինտեգրման ապագա ուղղություններն ու հետևանքները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_Toc164793672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5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606262EE" w14:textId="387831D1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3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6.1 Զարգացող տեխնոլոգիաներ և միտումներ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_Toc164793673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397A3FCB" w14:textId="5353F4B3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4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6.1.1 Եզրային հաշվարկ: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_Toc164793674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21EE27D7" w14:textId="0208A273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5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6.1.2 AI և մեքենայական ուսուցում 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_Toc164793675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487B1575" w14:textId="4D266E71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6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6.2 Արդյունաբերական տրանսֆորմացիայի հետևանքները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_Toc164793676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34F305BE" w14:textId="3FFB85DB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7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6.2.1 Թվային փոխակերպում: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_Toc164793677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6A301480" w14:textId="31AF1BBF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8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6.2.2 Բիզնես մոդելներ և արժեքային շղթաներ.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_Toc164793678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518F6178" w14:textId="189429E4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79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6.3 Մարտահրավերներ և նկատառումներ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_Toc164793679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49B12D0" w14:textId="01A5C27C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0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6.3.1 Կիբերանվտանգություն: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_Toc164793680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4C2D5D59" w14:textId="74B50457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1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6.3.2 Կարգավորող շրջանակներ.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_Toc164793681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3630A7C" w14:textId="5D024769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2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6.4 Էթիկական և սոցիալական հետևանքներ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_Toc164793682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995E0C9" w14:textId="38C7BCEE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3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6.4.1 Գաղտնիություն և տվյալների կառավարում: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_Toc164793683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55DD392A" w14:textId="3DFEBCDB" w:rsidR="004B41C4" w:rsidRDefault="00954D60">
          <w:pPr>
            <w:pStyle w:val="TOC3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4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>6.4.2 Ազդեցություն աշխատուժի վրա.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_Toc164793684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22E6D84D" w14:textId="26D2AD27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5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6.5 Ամփոփում և եզրակացություն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_Toc164793685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D04C5DC" w14:textId="31960FC9" w:rsidR="004B41C4" w:rsidRDefault="00954D60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6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7. Եզրակացություն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_Toc164793686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B275221" w14:textId="4FA31269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7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7.1 Հիմնական բացահայտումների ամփոփում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_Toc164793687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7E868138" w14:textId="26CC1C76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8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7.2 Ներդրումներ և նշանակություն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_Toc164793688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9183B41" w14:textId="0FB53EBF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89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7.3 Առաջարկություններ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_Toc164793689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01A5F479" w14:textId="687422B7" w:rsidR="004B41C4" w:rsidRDefault="00954D60">
          <w:pPr>
            <w:pStyle w:val="TOC2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90" w:history="1">
            <w:r w:rsidR="004B41C4" w:rsidRPr="002C59F3">
              <w:rPr>
                <w:rStyle w:val="Hyperlink"/>
                <w:rFonts w:ascii="Sylfaen" w:eastAsia="Tahoma" w:hAnsi="Sylfaen" w:cs="Tahoma"/>
                <w:noProof/>
              </w:rPr>
              <w:t xml:space="preserve">7.4 Եզրակացություն 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_Toc164793690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56A080DA" w14:textId="49EEA9C8" w:rsidR="004B41C4" w:rsidRDefault="00954D60">
          <w:pPr>
            <w:pStyle w:val="TOC1"/>
            <w:tabs>
              <w:tab w:val="right" w:leader="dot" w:pos="9344"/>
            </w:tabs>
            <w:rPr>
              <w:rFonts w:asciiTheme="minorHAnsi" w:hAnsiTheme="minorHAnsi" w:cstheme="minorBidi"/>
              <w:noProof/>
            </w:rPr>
          </w:pPr>
          <w:hyperlink w:anchor="_Toc164793691" w:history="1">
            <w:r w:rsidR="004B41C4" w:rsidRPr="002C59F3">
              <w:rPr>
                <w:rStyle w:val="Hyperlink"/>
                <w:rFonts w:ascii="Sylfaen" w:hAnsi="Sylfaen" w:cs="Arial"/>
                <w:b/>
                <w:bCs/>
                <w:noProof/>
                <w:lang w:val="hy-AM"/>
              </w:rPr>
              <w:t>Օգտագործված գրականության ցանկ</w:t>
            </w:r>
            <w:r w:rsidR="004B41C4">
              <w:rPr>
                <w:noProof/>
                <w:webHidden/>
              </w:rPr>
              <w:tab/>
            </w:r>
            <w:r w:rsidR="004B41C4">
              <w:rPr>
                <w:noProof/>
                <w:webHidden/>
              </w:rPr>
              <w:fldChar w:fldCharType="begin"/>
            </w:r>
            <w:r w:rsidR="004B41C4">
              <w:rPr>
                <w:noProof/>
                <w:webHidden/>
              </w:rPr>
              <w:instrText xml:space="preserve"> PAGEREF _Toc164793691 \h </w:instrText>
            </w:r>
            <w:r w:rsidR="004B41C4">
              <w:rPr>
                <w:noProof/>
                <w:webHidden/>
              </w:rPr>
            </w:r>
            <w:r w:rsidR="004B41C4">
              <w:rPr>
                <w:noProof/>
                <w:webHidden/>
              </w:rPr>
              <w:fldChar w:fldCharType="separate"/>
            </w:r>
            <w:r w:rsidR="004B41C4">
              <w:rPr>
                <w:noProof/>
                <w:webHidden/>
              </w:rPr>
              <w:t>6</w:t>
            </w:r>
            <w:r w:rsidR="004B41C4">
              <w:rPr>
                <w:noProof/>
                <w:webHidden/>
              </w:rPr>
              <w:fldChar w:fldCharType="end"/>
            </w:r>
          </w:hyperlink>
        </w:p>
        <w:p w14:paraId="3DC46005" w14:textId="667BFC31" w:rsidR="00E4298E" w:rsidRPr="00DC2830" w:rsidRDefault="0059570A">
          <w:pPr>
            <w:spacing w:line="360" w:lineRule="auto"/>
            <w:rPr>
              <w:rFonts w:ascii="Sylfaen" w:hAnsi="Sylfaen"/>
              <w:sz w:val="24"/>
              <w:szCs w:val="24"/>
            </w:rPr>
            <w:pPrChange w:id="1" w:author="Derenik Petrosyan" w:date="2024-04-16T14:15:00Z">
              <w:pPr/>
            </w:pPrChange>
          </w:pPr>
          <w:r w:rsidRPr="00DC2830">
            <w:rPr>
              <w:rFonts w:ascii="Sylfaen" w:hAnsi="Sylfaen"/>
              <w:sz w:val="24"/>
              <w:szCs w:val="24"/>
            </w:rPr>
            <w:fldChar w:fldCharType="end"/>
          </w:r>
        </w:p>
      </w:sdtContent>
    </w:sdt>
    <w:p w14:paraId="0C83033A" w14:textId="77777777" w:rsidR="00E4298E" w:rsidRPr="00DC2830" w:rsidRDefault="0059570A">
      <w:pPr>
        <w:spacing w:line="360" w:lineRule="auto"/>
        <w:rPr>
          <w:rFonts w:ascii="Sylfaen" w:eastAsia="Arial" w:hAnsi="Sylfaen" w:cs="Arial"/>
          <w:b/>
          <w:sz w:val="24"/>
          <w:szCs w:val="24"/>
        </w:rPr>
        <w:pPrChange w:id="2" w:author="Derenik Petrosyan" w:date="2024-04-16T14:15:00Z">
          <w:pPr/>
        </w:pPrChange>
      </w:pPr>
      <w:r w:rsidRPr="00DC2830">
        <w:rPr>
          <w:rFonts w:ascii="Sylfaen" w:hAnsi="Sylfaen"/>
          <w:sz w:val="24"/>
          <w:szCs w:val="24"/>
        </w:rPr>
        <w:br w:type="page"/>
      </w:r>
    </w:p>
    <w:bookmarkStart w:id="3" w:name="_Toc164793628"/>
    <w:p w14:paraId="191F76E7" w14:textId="77777777" w:rsidR="00E4298E" w:rsidRPr="003F6438" w:rsidRDefault="00954D60">
      <w:pPr>
        <w:pStyle w:val="Heading1"/>
        <w:numPr>
          <w:ilvl w:val="0"/>
          <w:numId w:val="1"/>
        </w:numPr>
        <w:spacing w:line="360" w:lineRule="auto"/>
        <w:ind w:left="284" w:hanging="294"/>
        <w:rPr>
          <w:rFonts w:ascii="Sylfaen" w:eastAsia="Arial" w:hAnsi="Sylfaen" w:cs="Arial"/>
          <w:bCs/>
          <w:sz w:val="24"/>
          <w:szCs w:val="24"/>
          <w:rPrChange w:id="4" w:author="Derenik Petrosyan" w:date="2024-04-21T22:40:00Z">
            <w:rPr>
              <w:rFonts w:ascii="Sylfaen" w:eastAsia="Arial" w:hAnsi="Sylfaen" w:cs="Arial"/>
              <w:b/>
              <w:sz w:val="24"/>
              <w:szCs w:val="24"/>
            </w:rPr>
          </w:rPrChange>
        </w:rPr>
        <w:pPrChange w:id="5" w:author="Derenik Petrosyan" w:date="2024-04-21T22:39:00Z">
          <w:pPr>
            <w:pStyle w:val="Heading1"/>
            <w:numPr>
              <w:numId w:val="1"/>
            </w:numPr>
            <w:ind w:left="720" w:hanging="360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"/>
          <w:id w:val="1563301162"/>
        </w:sdtPr>
        <w:sdtEndPr>
          <w:rPr>
            <w:bCs/>
          </w:rPr>
        </w:sdtEndPr>
        <w:sdtContent>
          <w:r w:rsidR="0059570A" w:rsidRPr="003F6438">
            <w:rPr>
              <w:rFonts w:ascii="Sylfaen" w:eastAsia="Tahoma" w:hAnsi="Sylfaen" w:cs="Tahoma"/>
              <w:bCs/>
              <w:sz w:val="24"/>
              <w:szCs w:val="24"/>
              <w:rPrChange w:id="6" w:author="Derenik Petrosyan" w:date="2024-04-21T22:40:00Z">
                <w:rPr>
                  <w:rFonts w:ascii="Sylfaen" w:eastAsia="Tahoma" w:hAnsi="Sylfaen" w:cs="Tahoma"/>
                  <w:b/>
                  <w:sz w:val="24"/>
                  <w:szCs w:val="24"/>
                </w:rPr>
              </w:rPrChange>
            </w:rPr>
            <w:t xml:space="preserve">Ներածություն </w:t>
          </w:r>
        </w:sdtContent>
      </w:sdt>
      <w:bookmarkEnd w:id="3"/>
    </w:p>
    <w:p w14:paraId="6721438C" w14:textId="77777777" w:rsidR="00E4298E" w:rsidRPr="00DC2830" w:rsidRDefault="00E4298E">
      <w:pPr>
        <w:spacing w:line="360" w:lineRule="auto"/>
        <w:rPr>
          <w:rFonts w:ascii="Sylfaen" w:hAnsi="Sylfaen"/>
          <w:sz w:val="24"/>
          <w:szCs w:val="24"/>
        </w:rPr>
        <w:pPrChange w:id="7" w:author="Derenik Petrosyan" w:date="2024-04-16T14:15:00Z">
          <w:pPr/>
        </w:pPrChange>
      </w:pPr>
    </w:p>
    <w:p w14:paraId="02294494" w14:textId="3A32EFAD" w:rsidR="00E4298E" w:rsidRDefault="00A86B5E" w:rsidP="00F26AD1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E03FA8">
        <w:rPr>
          <w:rFonts w:ascii="Sylfaen" w:eastAsia="Arial" w:hAnsi="Sylfaen" w:cs="Arial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B9AD801" wp14:editId="3EE123AA">
            <wp:simplePos x="0" y="0"/>
            <wp:positionH relativeFrom="column">
              <wp:posOffset>1193689</wp:posOffset>
            </wp:positionH>
            <wp:positionV relativeFrom="paragraph">
              <wp:posOffset>3841004</wp:posOffset>
            </wp:positionV>
            <wp:extent cx="3712845" cy="2438400"/>
            <wp:effectExtent l="0" t="0" r="1905" b="0"/>
            <wp:wrapTopAndBottom/>
            <wp:docPr id="130260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0209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rPr>
            <w:rFonts w:ascii="Sylfaen" w:hAnsi="Sylfaen"/>
            <w:sz w:val="24"/>
            <w:szCs w:val="24"/>
          </w:rPr>
          <w:tag w:val="goog_rdk_2"/>
          <w:id w:val="795418292"/>
        </w:sdtPr>
        <w:sdtEndPr/>
        <w:sdtContent>
          <w:r w:rsidR="003E5135" w:rsidRPr="00DF17AC">
            <w:rPr>
              <w:rFonts w:ascii="Sylfaen" w:hAnsi="Sylfaen"/>
              <w:sz w:val="24"/>
              <w:szCs w:val="24"/>
              <w:rPrChange w:id="8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Այս հետազոտությ</w:t>
          </w:r>
          <w:del w:id="9" w:author="Sargis Sargsyan" w:date="2024-04-10T18:53:00Z">
            <w:r w:rsidR="003E5135" w:rsidRPr="00DF17AC" w:rsidDel="00E57159">
              <w:rPr>
                <w:rFonts w:ascii="Sylfaen" w:hAnsi="Sylfaen"/>
                <w:sz w:val="24"/>
                <w:szCs w:val="24"/>
                <w:rPrChange w:id="10" w:author="Derenik Petrosyan" w:date="2024-04-14T22:44:00Z">
                  <w:rPr>
                    <w:rFonts w:ascii="Sylfaen" w:eastAsia="Tahoma" w:hAnsi="Sylfaen" w:cs="Tahoma"/>
                    <w:color w:val="111111"/>
                    <w:sz w:val="24"/>
                    <w:szCs w:val="24"/>
                    <w:highlight w:val="white"/>
                  </w:rPr>
                </w:rPrChange>
              </w:rPr>
              <w:delText>ն</w:delText>
            </w:r>
          </w:del>
          <w:r w:rsidR="003E5135" w:rsidRPr="00DF17AC">
            <w:rPr>
              <w:rFonts w:ascii="Sylfaen" w:hAnsi="Sylfaen"/>
              <w:sz w:val="24"/>
              <w:szCs w:val="24"/>
              <w:rPrChange w:id="11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ունը միտված է ներկայացնելու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3"/>
          <w:id w:val="10234432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ստեղծած հնարաորությունները Արդյունաբերական բանացանցերում(IIoT), ներկայացնելով  ինտեգրման հետ կապված պահանջները։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4"/>
          <w:id w:val="-18592555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ինտեգրումը </w:t>
          </w:r>
          <w:del w:id="12" w:author="Sargis Sargsyan" w:date="2024-04-10T18:53:00Z">
            <w:r w:rsidR="003E5135" w:rsidRPr="00DC2830" w:rsidDel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delText xml:space="preserve">Արդյունաբերական </w:delText>
            </w:r>
          </w:del>
          <w:ins w:id="13" w:author="Sargis Sargsyan" w:date="2024-04-10T18:53:00Z">
            <w:r w:rsidR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  <w:lang w:val="hy-AM"/>
              </w:rPr>
              <w:t>ա</w:t>
            </w:r>
            <w:r w:rsidR="00E57159" w:rsidRPr="00DC2830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t xml:space="preserve">րդյունաբերական </w:t>
            </w:r>
          </w:ins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 xml:space="preserve">բանացանցերում հնարավորություն է տալիս ստեղծել խելացի գործարաններ, որտեղ մեքենաները, սարքաորումները և սենսորները հաղորդակցվում են իրական ժամանակում։ Այս օպտիմիզացումը բարելավում է արտադրական գործընթացները, նվազեցնելով պարապուրդի ժամանակը և բարելավելով ընդհանուր գործառական արդյունավետությունը։ Այն մեծ ներուժ ունի հեղափոխելու արդյունաբերական գործընթացները, ավտոմատացումը և հաղորդակցությունը։ 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5"/>
          <w:id w:val="-749655335"/>
        </w:sdtPr>
        <w:sdtEndPr/>
        <w:sdtContent>
          <w:del w:id="14" w:author="Sargis Sargsyan" w:date="2024-04-10T18:57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5G </w:delText>
            </w:r>
          </w:del>
          <w:ins w:id="15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Հինգերորդ սերնդի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ցանցերը ներկայացնում են բջջային կապի տեխնոլոգիայի վերջին էվոլյուցիան՝ խոստանալով զգալի առաջընթացներ նախորդ սերունդ</w:t>
          </w:r>
          <w:ins w:id="16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ի՝ 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>4G LTE-</w:t>
            </w:r>
            <w:r w:rsidR="002D6339">
              <w:rPr>
                <w:rFonts w:ascii="Sylfaen" w:eastAsia="Tahoma" w:hAnsi="Sylfaen" w:cs="Tahoma"/>
                <w:sz w:val="24"/>
                <w:szCs w:val="24"/>
              </w:rPr>
              <w:t>ի</w:t>
            </w:r>
            <w:r w:rsidR="002D6339" w:rsidRPr="00DC2830" w:rsidDel="002D6339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7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ների </w:delText>
            </w:r>
          </w:del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համեմատ</w:t>
          </w:r>
          <w:del w:id="18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, ինչպիսին է 4G LTE-ը</w:delText>
            </w:r>
          </w:del>
          <w:r>
            <w:rPr>
              <w:rFonts w:ascii="Sylfaen" w:eastAsia="Tahoma" w:hAnsi="Sylfaen" w:cs="Tahoma"/>
              <w:sz w:val="24"/>
              <w:szCs w:val="24"/>
            </w:rPr>
            <w:t xml:space="preserve">: </w:t>
          </w:r>
          <w:del w:id="19" w:author="Sargis Sargsyan" w:date="2024-04-10T18:58:00Z">
            <w:r w:rsidDel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delText>Որը</w:delText>
            </w:r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20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Այն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խոստանում է զգալի բարելավումներ</w:t>
          </w:r>
          <w:ins w:id="21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>՝</w:t>
            </w:r>
          </w:ins>
          <w:del w:id="22" w:author="Sargis Sargsyan" w:date="2024-04-10T18:59:00Z">
            <w:r w:rsidR="008D6B65" w:rsidRPr="008D6B65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իրականացնել</w:delText>
            </w:r>
          </w:del>
          <w:r w:rsidR="008D6B65" w:rsidRPr="008D6B65">
            <w:rPr>
              <w:rFonts w:ascii="Sylfaen" w:eastAsia="Tahoma" w:hAnsi="Sylfaen" w:cs="Tahoma"/>
              <w:sz w:val="24"/>
              <w:szCs w:val="24"/>
            </w:rPr>
            <w:t xml:space="preserve"> ցանցի </w:t>
          </w:r>
          <w:ins w:id="23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թողունակության,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արագության, հզորության և հուսալիության մեջ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-26642200"/>
              <w:citation/>
            </w:sdtPr>
            <w:sdtEndPr/>
            <w:sdtContent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C65A52" w:rsidRPr="00E57159">
                <w:rPr>
                  <w:rFonts w:ascii="Sylfaen" w:eastAsia="Tahoma" w:hAnsi="Sylfaen" w:cs="Tahoma"/>
                  <w:sz w:val="24"/>
                  <w:szCs w:val="24"/>
                  <w:rPrChange w:id="24" w:author="Sargis Sargsyan" w:date="2024-04-10T18:49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Hem24 \l 1033 </w:instrTex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574C4D">
                <w:rPr>
                  <w:rFonts w:ascii="Sylfaen" w:eastAsia="Tahoma" w:hAnsi="Sylfaen" w:cs="Tahoma"/>
                  <w:noProof/>
                  <w:sz w:val="24"/>
                  <w:szCs w:val="24"/>
                </w:rPr>
                <w:t xml:space="preserve"> </w:t>
              </w:r>
              <w:r w:rsidR="00574C4D" w:rsidRPr="00574C4D">
                <w:rPr>
                  <w:rFonts w:ascii="Sylfaen" w:eastAsia="Tahoma" w:hAnsi="Sylfaen" w:cs="Tahoma"/>
                  <w:noProof/>
                  <w:sz w:val="24"/>
                  <w:szCs w:val="24"/>
                </w:rPr>
                <w:t>[1]</w: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(Նկար 1)։</w:t>
          </w:r>
        </w:sdtContent>
      </w:sdt>
    </w:p>
    <w:p w14:paraId="043898C4" w14:textId="19276B1F" w:rsidR="00E4298E" w:rsidRPr="00E03FA8" w:rsidRDefault="00954D60">
      <w:pPr>
        <w:spacing w:line="360" w:lineRule="auto"/>
        <w:ind w:firstLine="720"/>
        <w:jc w:val="center"/>
        <w:rPr>
          <w:rFonts w:ascii="Sylfaen" w:eastAsia="Arial" w:hAnsi="Sylfaen" w:cs="Arial"/>
          <w:sz w:val="20"/>
          <w:szCs w:val="20"/>
        </w:rPr>
      </w:pPr>
      <w:sdt>
        <w:sdtPr>
          <w:rPr>
            <w:rFonts w:ascii="Sylfaen" w:hAnsi="Sylfaen"/>
            <w:sz w:val="20"/>
            <w:szCs w:val="20"/>
          </w:rPr>
          <w:tag w:val="goog_rdk_6"/>
          <w:id w:val="181249040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>Նկար1</w:t>
          </w:r>
        </w:sdtContent>
      </w:sdt>
      <w:r w:rsidR="0059570A" w:rsidRPr="00E03FA8">
        <w:rPr>
          <w:rFonts w:ascii="Times New Roman" w:eastAsia="Cambria Math" w:hAnsi="Times New Roman" w:cs="Times New Roman"/>
          <w:sz w:val="20"/>
          <w:szCs w:val="20"/>
        </w:rPr>
        <w:t>․</w:t>
      </w:r>
      <w:sdt>
        <w:sdtPr>
          <w:rPr>
            <w:rFonts w:ascii="Sylfaen" w:hAnsi="Sylfaen"/>
            <w:sz w:val="20"/>
            <w:szCs w:val="20"/>
          </w:rPr>
          <w:tag w:val="goog_rdk_7"/>
          <w:id w:val="1650476238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 xml:space="preserve"> 5G ցանցի առանձնահատկությունները</w:t>
          </w:r>
        </w:sdtContent>
      </w:sdt>
    </w:p>
    <w:p w14:paraId="0A49571F" w14:textId="50C405DA" w:rsidR="00E4298E" w:rsidRPr="00DC2830" w:rsidRDefault="00954D60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"/>
          <w:id w:val="-43081576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5G-ն առաջարկում է տվյալների էապես ավելի բարձր արագություն, իսկ առավելագույն արագությունը հասնում է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2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0 </w:t>
          </w:r>
          <w:del w:id="25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</w:delText>
            </w:r>
          </w:del>
          <w:ins w:id="26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Գ</w:t>
            </w:r>
          </w:ins>
          <w:del w:id="27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28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գաբ</w:delText>
            </w:r>
          </w:del>
          <w:ins w:id="29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բ</w:t>
            </w:r>
          </w:ins>
          <w:del w:id="30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31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/վ</w:t>
          </w:r>
          <w:del w:id="32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րկ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Սա թույլ է տալիս շատ մեծ արագություններով ներբեռնումներ, բարձր հստակությամբ բովանդակության անխափան հոսք և տվյալների արագ փոխանցում: 5G ցանցերն ապահովում են շատ ցածր </w:t>
          </w:r>
          <w:del w:id="33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>ուշացում</w:delText>
            </w:r>
          </w:del>
          <w:ins w:id="34" w:author="Sargis Sargsyan" w:date="2024-04-10T19:00:00Z">
            <w:r w:rsidR="00605B84">
              <w:rPr>
                <w:rFonts w:ascii="Sylfaen" w:eastAsia="Tahoma" w:hAnsi="Sylfaen" w:cs="Tahoma"/>
                <w:sz w:val="24"/>
                <w:szCs w:val="24"/>
              </w:rPr>
              <w:t>հապաղում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՝ հասցնելով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1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del w:id="35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միլիվայրկյան </w:delText>
            </w:r>
          </w:del>
          <w:ins w:id="36" w:author="Sargis Sargsyan" w:date="2024-04-10T19:00:00Z"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>մ</w:t>
            </w:r>
            <w:r w:rsidR="00605B84">
              <w:rPr>
                <w:rFonts w:ascii="Sylfaen" w:eastAsia="Tahoma" w:hAnsi="Sylfaen" w:cs="Tahoma"/>
                <w:sz w:val="24"/>
                <w:szCs w:val="24"/>
              </w:rPr>
              <w:t>վ</w:t>
            </w:r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(</w:t>
          </w:r>
          <w:del w:id="37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ms</w:t>
          </w:r>
          <w:del w:id="38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): Այս գրեթե ակնթարթային արձագանքումը կարևոր է իրական ժամանակում այնպիսի ծրագրերի համար,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 xml:space="preserve">ինչպիսիք են ինքնավար մեքենաները, հեռավար վիրաբուժությունը և արդյունաբերական ավտոմատացումը: 5G-ի միջոցով ցանցերը կարող են միաժամանակ </w:t>
          </w:r>
          <w:del w:id="39" w:author="Sargis Sargsyan" w:date="2024-04-10T19:02:00Z">
            <w:r w:rsidR="0059570A" w:rsidRPr="00DC2830" w:rsidDel="009B0ECF">
              <w:rPr>
                <w:rFonts w:ascii="Sylfaen" w:eastAsia="Tahoma" w:hAnsi="Sylfaen" w:cs="Tahoma"/>
                <w:sz w:val="24"/>
                <w:szCs w:val="24"/>
              </w:rPr>
              <w:delText xml:space="preserve">աջակցել </w:delText>
            </w:r>
          </w:del>
          <w:ins w:id="40" w:author="Sargis Sargsyan" w:date="2024-04-10T19:02:00Z">
            <w:r w:rsidR="009B0ECF">
              <w:rPr>
                <w:rFonts w:ascii="Sylfaen" w:eastAsia="Tahoma" w:hAnsi="Sylfaen" w:cs="Tahoma"/>
                <w:sz w:val="24"/>
                <w:szCs w:val="24"/>
              </w:rPr>
              <w:t>սպասարկել</w:t>
            </w:r>
            <w:r w:rsidR="009B0ECF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միացված սարքերի հսկայական քանակի` շնորհիվ այնպիսի գործառույթների, ինչպիսին է զանգվածային մեքենայական տիպի հաղորդակցությունը ( mMTC ): Այս ավելացված հզորությունը հնարավորություն է տալիս անխափան կապ ունենալ IoT սարքերի և հավելվածների լայն շրջանակի համար: 5G ցանցերն առաջարկում են բարձր հուսալիություն և ճկունություն՝ ապահովելով </w:t>
          </w:r>
          <w:del w:id="41" w:author="Sargis Sargsyan" w:date="2024-04-10T19:08:00Z">
            <w:r w:rsidR="0059570A" w:rsidRPr="00DC2830" w:rsidDel="00672CA2">
              <w:rPr>
                <w:rFonts w:ascii="Sylfaen" w:eastAsia="Tahoma" w:hAnsi="Sylfaen" w:cs="Tahoma"/>
                <w:sz w:val="24"/>
                <w:szCs w:val="24"/>
              </w:rPr>
              <w:delText xml:space="preserve">հետևողական </w:delText>
            </w:r>
          </w:del>
          <w:ins w:id="42" w:author="Sargis Sargsyan" w:date="2024-04-10T19:08:00Z">
            <w:r w:rsidR="00672CA2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հուսալի</w:t>
            </w:r>
            <w:r w:rsidR="00672CA2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կապ և արդյունավետություն նույնիսկ դժվարին միջավայրում</w:t>
          </w:r>
          <w:ins w:id="43" w:author="Sargis Sargsyan" w:date="2024-04-10T19:10:00Z">
            <w:r w:rsidR="00C45B09">
              <w:rPr>
                <w:rFonts w:ascii="Sylfaen" w:eastAsia="Tahoma" w:hAnsi="Sylfaen" w:cs="Tahoma"/>
                <w:sz w:val="24"/>
                <w:szCs w:val="24"/>
              </w:rPr>
              <w:t xml:space="preserve">, </w:t>
            </w:r>
          </w:ins>
          <w:del w:id="44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  <w:ins w:id="45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6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սկ արդեն </w:t>
          </w:r>
          <w:ins w:id="47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48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րեր</w:t>
          </w:r>
          <w:ins w:id="49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ի</w:t>
            </w:r>
          </w:ins>
          <w:del w:id="50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ins w:id="51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բանացացնց</w:t>
            </w:r>
          </w:ins>
          <w:ins w:id="52" w:author="Sargis Sargsyan" w:date="2024-04-10T19:12:00Z">
            <w:r w:rsidR="00C45B09" w:rsidRPr="006E64E5">
              <w:rPr>
                <w:rFonts w:ascii="Sylfaen" w:eastAsia="Tahoma" w:hAnsi="Sylfaen" w:cs="Tahoma"/>
                <w:sz w:val="24"/>
                <w:szCs w:val="24"/>
              </w:rPr>
              <w:t>ը</w:t>
            </w:r>
          </w:ins>
          <w:del w:id="53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</w:rPr>
              <w:delText>ինտերնետը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( IIoT ) վերաբերում է</w:t>
          </w:r>
          <w:ins w:id="54" w:author="Derenik Petrosyan" w:date="2024-04-14T21:54:00Z"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5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6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արդյունաբերական գործընթացներին և գործառնություններին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57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</w:ins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IoT տեխնոլոգիաների ինտեգրմանը</w:t>
          </w:r>
          <w:del w:id="58" w:author="Derenik Petrosyan" w:date="2024-04-14T21:54:00Z">
            <w:r w:rsidR="0059570A" w:rsidRPr="006E64E5" w:rsidDel="000233F1">
              <w:rPr>
                <w:rFonts w:ascii="Sylfaen" w:eastAsia="Tahoma" w:hAnsi="Sylfaen" w:cs="Tahoma"/>
                <w:sz w:val="24"/>
                <w:szCs w:val="24"/>
              </w:rPr>
              <w:delText xml:space="preserve"> արդյունաբերական գործընթացներին և գործառնություններին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</w:rPr>
            <w:t>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r w:rsidR="0059570A" w:rsidRPr="00D21AFD">
            <w:rPr>
              <w:rFonts w:ascii="Sylfaen" w:eastAsia="Tahoma" w:hAnsi="Sylfaen" w:cs="Tahoma"/>
              <w:sz w:val="24"/>
              <w:szCs w:val="24"/>
            </w:rPr>
            <w:t>պարամետրերում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IIoT-ն ընդգրկում է միացված սարքերի, սենսորների, մղիչների և կառավարման համակարգերի լայն շրջանակ, որոնք հավաքում են տվյալներ, վերահսկում են ակտիվները և հնարավորություն են տալիս ավտոմատացում և օպտիմալացում: </w:t>
          </w:r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59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IIoT- ի հիմնական առավելություններ</w:t>
          </w:r>
          <w:ins w:id="60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ից</w:t>
            </w:r>
          </w:ins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61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 xml:space="preserve"> է </w:t>
          </w:r>
          <w:ins w:id="62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63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>իրական ժամանակ</w:t>
            </w:r>
          </w:ins>
          <w:ins w:id="64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ում</w:t>
            </w:r>
          </w:ins>
          <w:ins w:id="65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66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 xml:space="preserve"> արտադրության տվյալներ</w:t>
            </w:r>
          </w:ins>
          <w:ins w:id="67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 հավաքագրումը</w:t>
            </w:r>
          </w:ins>
          <w:ins w:id="68" w:author="Derenik Petrosyan" w:date="2024-04-14T22:01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69" w:author="Derenik Petrosyan" w:date="2024-04-14T22:01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, </w:t>
            </w:r>
          </w:ins>
          <w:ins w:id="70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ստացված տվյալների պահպանումը</w:t>
            </w:r>
            <w:r w:rsidR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t xml:space="preserve">, </w:t>
            </w:r>
          </w:ins>
          <w:ins w:id="71" w:author="Derenik Petrosyan" w:date="2024-04-14T22:01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որակի կառավարումը</w:t>
            </w:r>
          </w:ins>
          <w:ins w:id="72" w:author="Derenik Petrosyan" w:date="2024-04-14T22:02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3" w:author="Derenik Petrosyan" w:date="2024-04-14T22:02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>,</w:t>
            </w:r>
          </w:ins>
          <w:ins w:id="74" w:author="Derenik Petrosyan" w:date="2024-04-14T22:05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5" w:author="Derenik Petrosyan" w:date="2024-04-14T22:05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 </w:t>
            </w:r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</w:rPr>
              <w:t>արտադրական գ</w:t>
            </w:r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ծերի </w:t>
            </w:r>
            <w:r w:rsidR="009C62F6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օպտիմիզացումը</w:t>
            </w:r>
          </w:ins>
          <w:ins w:id="76" w:author="Derenik Petrosyan" w:date="2024-04-14T22:02:00Z">
            <w:r w:rsidR="006E64E5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7" w:author="Derenik Petrosyan" w:date="2024-04-14T22:06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</w:t>
            </w:r>
          </w:ins>
          <w:del w:id="78" w:author="Derenik Petrosyan" w:date="2024-04-14T21:59:00Z">
            <w:r w:rsidR="009E23B2" w:rsidRPr="009C62F6" w:rsidDel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delText>ավտոմատացում, գործողությունների հեռակա մոնիտորինգ և ընտրություն կատարելը տվյալների հիման վրա</w:delText>
            </w:r>
          </w:del>
          <w:r w:rsidR="009E23B2" w:rsidRPr="009C62F6">
            <w:rPr>
              <w:rStyle w:val="normaltextrun"/>
              <w:rFonts w:ascii="Sylfaen" w:hAnsi="Sylfaen"/>
              <w:color w:val="000000"/>
              <w:shd w:val="clear" w:color="auto" w:fill="FFFFFF"/>
              <w:lang w:val="hy-AM"/>
            </w:rPr>
            <w:t xml:space="preserve">, </w:t>
          </w:r>
          <w:r w:rsidR="009E23B2" w:rsidRPr="009C62F6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79" w:author="Derenik Petrosyan" w:date="2024-04-14T22:06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հետևաբար՝ բարելավելով գործառնական արդյունավետությունը</w:t>
          </w:r>
          <w:r w:rsidR="009E23B2" w:rsidRPr="009C62F6">
            <w:rPr>
              <w:rStyle w:val="contentcontrolboundarysink"/>
              <w:rFonts w:ascii="Times New Roman" w:hAnsi="Times New Roman" w:cs="Times New Roman"/>
              <w:color w:val="000000"/>
              <w:sz w:val="24"/>
              <w:szCs w:val="24"/>
              <w:highlight w:val="yellow"/>
              <w:shd w:val="clear" w:color="auto" w:fill="FFFFFF"/>
              <w:lang w:val="hy-AM"/>
              <w:rPrChange w:id="80" w:author="Derenik Petrosyan" w:date="2024-04-14T22:06:00Z">
                <w:rPr>
                  <w:rStyle w:val="contentcontrolboundarysink"/>
                  <w:color w:val="000000"/>
                  <w:shd w:val="clear" w:color="auto" w:fill="FFFFFF"/>
                  <w:lang w:val="hy-AM"/>
                </w:rPr>
              </w:rPrChange>
            </w:rPr>
            <w:t>​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6112607"/>
              <w:citation/>
            </w:sdtPr>
            <w:sdtEndPr/>
            <w:sdtContent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81" w:author="Derenik Petrosyan" w:date="2024-04-14T22:07:00Z">
                    <w:rPr/>
                  </w:rPrChange>
                </w:rPr>
                <w:fldChar w:fldCharType="begin"/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82" w:author="Derenik Petrosyan" w:date="2024-04-14T22:07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Moh21 \l 1033 </w:instrTex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574C4D">
                <w:rPr>
                  <w:rFonts w:ascii="Sylfaen" w:eastAsia="Tahoma" w:hAnsi="Sylfaen" w:cs="Tahoma"/>
                  <w:noProof/>
                  <w:sz w:val="24"/>
                  <w:szCs w:val="24"/>
                </w:rPr>
                <w:t xml:space="preserve"> </w:t>
              </w:r>
              <w:r w:rsidR="00574C4D" w:rsidRPr="00574C4D">
                <w:rPr>
                  <w:rFonts w:ascii="Sylfaen" w:eastAsia="Tahoma" w:hAnsi="Sylfaen" w:cs="Tahoma"/>
                  <w:noProof/>
                  <w:sz w:val="24"/>
                  <w:szCs w:val="24"/>
                </w:rPr>
                <w:t>[2]</w: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59570A" w:rsidRPr="009C62F6">
            <w:rPr>
              <w:rFonts w:ascii="Sylfaen" w:eastAsia="Tahoma" w:hAnsi="Sylfaen" w:cs="Tahoma"/>
              <w:sz w:val="24"/>
              <w:szCs w:val="24"/>
            </w:rPr>
            <w:t>(Ն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կար 2)։ </w:t>
          </w:r>
        </w:sdtContent>
      </w:sdt>
    </w:p>
    <w:p w14:paraId="286F6BA8" w14:textId="200F1CE9" w:rsidR="00E4298E" w:rsidRPr="00DC2830" w:rsidRDefault="00981B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hAnsi="Sylfaen"/>
          <w:noProof/>
          <w:sz w:val="24"/>
          <w:szCs w:val="24"/>
        </w:rPr>
        <w:drawing>
          <wp:anchor distT="114300" distB="114300" distL="114300" distR="114300" simplePos="0" relativeHeight="251655168" behindDoc="0" locked="0" layoutInCell="1" hidden="0" allowOverlap="1" wp14:anchorId="02C5EB6D" wp14:editId="3814983B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5303520" cy="3200400"/>
            <wp:effectExtent l="0" t="0" r="0" b="3810"/>
            <wp:wrapSquare wrapText="bothSides" distT="114300" distB="114300" distL="114300" distR="114300"/>
            <wp:docPr id="5995751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1D1DD" w14:textId="2FB8F279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05CF036" w14:textId="6BDCBDA6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8783B28" w14:textId="03B01CEF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7824AF7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5C82D2F9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21E4945E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A7D01C0" w14:textId="77777777" w:rsidR="00E4298E" w:rsidRPr="00DC2830" w:rsidRDefault="00954D60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"/>
          <w:id w:val="10562087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Նկար2</w:t>
          </w:r>
        </w:sdtContent>
      </w:sdt>
      <w:r w:rsidR="0059570A" w:rsidRPr="00DC2830">
        <w:rPr>
          <w:rFonts w:ascii="Times New Roman" w:eastAsia="Cambria Math" w:hAnsi="Times New Roman" w:cs="Times New Roman"/>
          <w:sz w:val="24"/>
          <w:szCs w:val="24"/>
        </w:rPr>
        <w:t>․</w:t>
      </w:r>
      <w:sdt>
        <w:sdtPr>
          <w:rPr>
            <w:rFonts w:ascii="Sylfaen" w:hAnsi="Sylfaen"/>
            <w:sz w:val="24"/>
            <w:szCs w:val="24"/>
          </w:rPr>
          <w:tag w:val="goog_rdk_10"/>
          <w:id w:val="1258154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Իրերի արդյունաբերական ինտերնետի առավելությունները</w:t>
          </w:r>
        </w:sdtContent>
      </w:sdt>
    </w:p>
    <w:p w14:paraId="68B8F7DE" w14:textId="16463BE5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"/>
          <w:id w:val="-33591839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Սենսորները և միացված սարքերը հավաքում են իրական ժամանակի տվյալներ այնպիսի պարամետրերի վերաբերյալ, ինչպիսիք են ջերմաստիճանը, ճնշումը, </w:t>
          </w:r>
          <w:del w:id="83" w:author="Derenik Petrosyan" w:date="2024-04-14T22:23:00Z">
            <w:r w:rsidR="0059570A" w:rsidRPr="00984C8F" w:rsidDel="00D21AFD">
              <w:rPr>
                <w:rFonts w:ascii="Sylfaen" w:eastAsia="Tahoma" w:hAnsi="Sylfaen" w:cs="Tahoma"/>
                <w:sz w:val="24"/>
                <w:szCs w:val="24"/>
                <w:highlight w:val="yellow"/>
                <w:rPrChange w:id="84" w:author="Sargis Sargsyan" w:date="2024-04-10T19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թրթռումը</w:delText>
            </w:r>
            <w:r w:rsidR="0059570A" w:rsidRPr="00DC2830" w:rsidDel="00D21AFD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85" w:author="Derenik Petrosyan" w:date="2024-04-14T22:23:00Z">
            <w:r w:rsidR="00D21AF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տատանումը</w:t>
            </w:r>
            <w:r w:rsidR="00D21AFD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և կատարողականի ցուցանիշները արդյունաբերական սարքավորումներից և </w:t>
          </w:r>
          <w:commentRangeStart w:id="86"/>
          <w:r w:rsidR="0059570A" w:rsidRPr="009F3A35">
            <w:rPr>
              <w:rFonts w:ascii="Sylfaen" w:eastAsia="Tahoma" w:hAnsi="Sylfaen" w:cs="Tahoma"/>
              <w:sz w:val="24"/>
              <w:szCs w:val="24"/>
              <w:rPrChange w:id="87" w:author="Sargis Sargsyan" w:date="2024-04-10T19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ակտիվներից</w:t>
          </w:r>
          <w:commentRangeEnd w:id="86"/>
          <w:r w:rsidR="00DF17AC" w:rsidRPr="009F3A35">
            <w:rPr>
              <w:rStyle w:val="CommentReference"/>
            </w:rPr>
            <w:commentReference w:id="86"/>
          </w:r>
          <w:r w:rsidR="0059570A" w:rsidRPr="009F3A35">
            <w:rPr>
              <w:rFonts w:ascii="Sylfaen" w:eastAsia="Tahoma" w:hAnsi="Sylfaen" w:cs="Tahoma"/>
              <w:sz w:val="24"/>
              <w:szCs w:val="24"/>
            </w:rPr>
            <w:t>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IIoT-ը հնարավորություն է տալիս ավտոմատացնել արդյունաբերական գործընթացները՝ թույլ տալով հեռակառավարման մոնիտորինգ, կառավարում և օպտիմիզացում </w:t>
          </w:r>
          <w:r w:rsidR="0059570A" w:rsidRPr="00F26AD1">
            <w:rPr>
              <w:rFonts w:ascii="Sylfaen" w:eastAsia="Tahoma" w:hAnsi="Sylfaen" w:cs="Tahoma"/>
              <w:sz w:val="24"/>
              <w:szCs w:val="24"/>
            </w:rPr>
            <w:t>գործառ</w:t>
          </w:r>
          <w:ins w:id="88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lang w:val="hy-AM"/>
                <w:rPrChange w:id="89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hy-AM"/>
                  </w:rPr>
                </w:rPrChange>
              </w:rPr>
              <w:t>ո</w:t>
            </w:r>
          </w:ins>
          <w:del w:id="90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նո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ւ</w:t>
          </w:r>
          <w:del w:id="91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յ</w:t>
          </w:r>
          <w:ins w:id="92" w:author="Sargis Sargsyan" w:date="2024-04-10T19:16:00Z">
            <w:r w:rsidR="00984C8F" w:rsidRPr="005A04D2">
              <w:rPr>
                <w:rFonts w:ascii="Sylfaen" w:eastAsia="Tahoma" w:hAnsi="Sylfaen" w:cs="Tahoma"/>
                <w:sz w:val="24"/>
                <w:szCs w:val="24"/>
                <w:rPrChange w:id="93" w:author="Derenik Petrosyan" w:date="2024-04-16T13:0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թ</w:t>
            </w:r>
          </w:ins>
          <w:del w:id="94" w:author="Sargis Sargsyan" w:date="2024-04-10T19:16:00Z">
            <w:r w:rsidR="0059570A" w:rsidRPr="005A04D2" w:rsidDel="00984C8F">
              <w:rPr>
                <w:rFonts w:ascii="Sylfaen" w:eastAsia="Tahoma" w:hAnsi="Sylfaen" w:cs="Tahoma"/>
                <w:sz w:val="24"/>
                <w:szCs w:val="24"/>
              </w:rPr>
              <w:delText>ուն</w:delText>
            </w:r>
          </w:del>
          <w:r w:rsidR="0059570A" w:rsidRPr="005A04D2">
            <w:rPr>
              <w:rFonts w:ascii="Sylfaen" w:eastAsia="Tahoma" w:hAnsi="Sylfaen" w:cs="Tahoma"/>
              <w:sz w:val="24"/>
              <w:szCs w:val="24"/>
            </w:rPr>
            <w:t>ների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համար: IIoT սարքերից հավաքագրված տվյալները կարող են վերլուծվել՝ գործնական պատկերացումներ ստանալու, որոշումների կայացման վերաբերյալ տեղեկացված լինելու և արդյունավետության, արտադրողականության և որակի բարելավման համար: 5G ցանցերի ինտեգրումը IIoT-ին էական նշանակություն և պոտենցիալ ազդեցություն ունի արդյունաբերական գործընթացների և գործառնությունների համար.</w:t>
          </w:r>
        </w:sdtContent>
      </w:sdt>
    </w:p>
    <w:p w14:paraId="1B09E6AD" w14:textId="09BA2580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"/>
          <w:id w:val="99746309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>Անխափան միացում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13"/>
          <w:id w:val="-87631049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. 5G-ի տվյալների փոխանցման բարձր արագությունը, ցածր հ</w:t>
          </w:r>
          <w:ins w:id="95" w:author="Sargis Sargsyan" w:date="2024-04-10T19:19:00Z">
            <w:r w:rsidR="00771F30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ապաղումը</w:t>
            </w:r>
          </w:ins>
          <w:del w:id="96" w:author="Sargis Sargsyan" w:date="2024-04-10T19:19:00Z">
            <w:r w:rsidR="0059570A" w:rsidRPr="00DC2830" w:rsidDel="00771F30">
              <w:rPr>
                <w:rFonts w:ascii="Sylfaen" w:eastAsia="Tahoma" w:hAnsi="Sylfaen" w:cs="Tahoma"/>
                <w:sz w:val="24"/>
                <w:szCs w:val="24"/>
              </w:rPr>
              <w:delText>ետաձգումը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և մեծացված հզորությունը թույլ են տալիս անխափան կապ և հաղորդակցություն սարքերի, սենսորների և կառավարման համակարգերի միջև արդյունաբերական միջավայրերում:</w:t>
          </w:r>
        </w:sdtContent>
      </w:sdt>
    </w:p>
    <w:p w14:paraId="65E34B52" w14:textId="6292EF1B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"/>
          <w:id w:val="-180153121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Իրական ժամանակում </w:t>
          </w:r>
          <w:del w:id="97" w:author="Sargis Sargsyan" w:date="2024-04-10T19:21:00Z">
            <w:r w:rsidR="0059570A" w:rsidRPr="00DC2830" w:rsidDel="00914079">
              <w:rPr>
                <w:rFonts w:ascii="Sylfaen" w:eastAsia="Tahoma" w:hAnsi="Sylfaen" w:cs="Tahoma"/>
                <w:b/>
                <w:sz w:val="24"/>
                <w:szCs w:val="24"/>
              </w:rPr>
              <w:delText>արձագանքողություն</w:delText>
            </w:r>
          </w:del>
          <w:ins w:id="98" w:author="Sargis Sargsyan" w:date="2024-04-10T19:21:00Z">
            <w:r w:rsidR="00914079">
              <w:rPr>
                <w:rFonts w:ascii="Sylfaen" w:eastAsia="Tahoma" w:hAnsi="Sylfaen" w:cs="Tahoma"/>
                <w:b/>
                <w:sz w:val="24"/>
                <w:szCs w:val="24"/>
              </w:rPr>
              <w:t>մոնիթորինգ</w:t>
            </w:r>
          </w:ins>
        </w:sdtContent>
      </w:sdt>
      <w:sdt>
        <w:sdtPr>
          <w:rPr>
            <w:rFonts w:ascii="Sylfaen" w:hAnsi="Sylfaen"/>
            <w:sz w:val="24"/>
            <w:szCs w:val="24"/>
          </w:rPr>
          <w:tag w:val="goog_rdk_15"/>
          <w:id w:val="-20937669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. 5G ցանցերի ծայրահեղ ցածր </w:t>
          </w:r>
          <w:del w:id="99" w:author="Sargis Sargsyan" w:date="2024-04-10T19:21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 xml:space="preserve">ուշացումը </w:delText>
            </w:r>
          </w:del>
          <w:ins w:id="100" w:author="Sargis Sargsyan" w:date="2024-04-10T19:21:00Z">
            <w:r w:rsidR="00345BBA">
              <w:rPr>
                <w:rFonts w:ascii="Sylfaen" w:eastAsia="Tahoma" w:hAnsi="Sylfaen" w:cs="Tahoma"/>
                <w:sz w:val="24"/>
                <w:szCs w:val="24"/>
              </w:rPr>
              <w:t>հապաղումը</w:t>
            </w:r>
            <w:r w:rsidR="00345BBA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թույլ է տալիս</w:t>
          </w:r>
          <w:ins w:id="101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 xml:space="preserve"> իրականացնել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իրական ժամանակի մոնիտորինգ, վերահսկում և որոշումներ կայացնել՝ բարձրացնելով գործառնական արդյունավետությունն ու արձագանք</w:t>
          </w:r>
          <w:ins w:id="102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>ման արագությունը</w:t>
            </w:r>
          </w:ins>
          <w:del w:id="103" w:author="Sargis Sargsyan" w:date="2024-04-10T19:23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>ողությունը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գործընթացներում:</w:t>
          </w:r>
        </w:sdtContent>
      </w:sdt>
    </w:p>
    <w:sdt>
      <w:sdtPr>
        <w:rPr>
          <w:rFonts w:ascii="Sylfaen" w:hAnsi="Sylfaen"/>
          <w:sz w:val="24"/>
          <w:szCs w:val="24"/>
        </w:rPr>
        <w:tag w:val="goog_rdk_16"/>
        <w:id w:val="2110309887"/>
      </w:sdtPr>
      <w:sdtEndPr/>
      <w:sdtContent>
        <w:p w14:paraId="5BCD65C6" w14:textId="7DE9A880" w:rsidR="00E4298E" w:rsidRDefault="0059570A">
          <w:pPr>
            <w:spacing w:line="360" w:lineRule="auto"/>
            <w:jc w:val="both"/>
            <w:rPr>
              <w:ins w:id="104" w:author="Derenik Petrosyan" w:date="2024-04-15T12:15:00Z"/>
              <w:rFonts w:ascii="Sylfaen" w:eastAsia="Tahoma" w:hAnsi="Sylfaen" w:cs="Tahoma"/>
              <w:sz w:val="24"/>
              <w:szCs w:val="24"/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IIoT-ի կոնվերգենցիան հնարավորություն է տալիս փոխակերպվող ծրագրերի, ինչպիսիք են կանխատեսելի սպասարկումը, ինքնավար գործառնությունները և հեռավոր մոնիտորինգը, ինչը հանգեցնում է արդյունավետության բարելավմանը, ծախսերի կրճատմանը և արդյունաբերական միջավայրում ուժեղացված մրցունակությանը:</w:t>
          </w:r>
          <w:del w:id="105" w:author="Derenik Petrosyan" w:date="2024-04-15T12:15:00Z">
            <w:r w:rsidRPr="00DC2830" w:rsidDel="00365502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</w:p>
        <w:p w14:paraId="7C01D965" w14:textId="77777777" w:rsidR="00365502" w:rsidRDefault="00365502">
          <w:pPr>
            <w:spacing w:line="360" w:lineRule="auto"/>
            <w:jc w:val="both"/>
            <w:rPr>
              <w:ins w:id="106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8370DF9" w14:textId="77777777" w:rsidR="00365502" w:rsidRDefault="00365502">
          <w:pPr>
            <w:spacing w:line="360" w:lineRule="auto"/>
            <w:jc w:val="both"/>
            <w:rPr>
              <w:ins w:id="107" w:author="Derenik Petrosyan" w:date="2024-04-15T12:15:00Z"/>
              <w:rFonts w:ascii="Sylfaen" w:eastAsia="Tahoma" w:hAnsi="Sylfaen" w:cs="Tahoma"/>
              <w:sz w:val="24"/>
              <w:szCs w:val="24"/>
            </w:rPr>
          </w:pPr>
        </w:p>
        <w:p w14:paraId="498272FF" w14:textId="77777777" w:rsidR="00365502" w:rsidRPr="00461AD7" w:rsidRDefault="00954D60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rPrChange w:id="108" w:author="Derenik Petrosyan" w:date="2024-04-14T23:01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</w:pPr>
        </w:p>
      </w:sdtContent>
    </w:sdt>
    <w:p w14:paraId="71C646BA" w14:textId="62D3A491" w:rsidR="00E4298E" w:rsidRPr="00E44C92" w:rsidRDefault="00954D60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109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b/>
            <w:bCs/>
            <w:sz w:val="24"/>
            <w:szCs w:val="24"/>
          </w:rPr>
          <w:tag w:val="goog_rdk_17"/>
          <w:id w:val="580175356"/>
        </w:sdtPr>
        <w:sdtEndPr/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110" w:author="Sargis Sargsyan" w:date="2024-04-10T19:2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</w:t>
          </w:r>
          <w:ins w:id="111" w:author="Derenik Petrosyan" w:date="2024-04-14T23:02:00Z">
            <w:r w:rsidR="00461AD7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 xml:space="preserve"> </w:t>
            </w:r>
          </w:ins>
          <w:customXmlInsRangeStart w:id="112" w:author="Derenik Petrosyan" w:date="2024-04-14T23:02:00Z"/>
          <w:sdt>
            <w:sdtPr>
              <w:rPr>
                <w:rFonts w:ascii="Sylfaen" w:hAnsi="Sylfaen"/>
                <w:b/>
                <w:bCs/>
                <w:sz w:val="24"/>
                <w:szCs w:val="24"/>
              </w:rPr>
              <w:tag w:val="goog_rdk_18"/>
              <w:id w:val="-999415916"/>
            </w:sdtPr>
            <w:sdtEndPr/>
            <w:sdtContent>
              <w:customXmlInsRangeEnd w:id="112"/>
              <w:ins w:id="113" w:author="Derenik Petrosyan" w:date="2024-04-14T23:02:00Z">
                <w:r w:rsidR="00461AD7" w:rsidRPr="002D46A7">
                  <w:rPr>
                    <w:rFonts w:ascii="Sylfaen" w:eastAsia="Tahoma" w:hAnsi="Sylfaen" w:cs="Tahoma"/>
                    <w:b/>
                    <w:bCs/>
                    <w:sz w:val="24"/>
                    <w:szCs w:val="24"/>
                  </w:rPr>
                  <w:t>նպատակները ներառում են.</w:t>
                </w:r>
              </w:ins>
              <w:customXmlInsRangeStart w:id="114" w:author="Derenik Petrosyan" w:date="2024-04-14T23:02:00Z"/>
            </w:sdtContent>
          </w:sdt>
          <w:customXmlInsRangeEnd w:id="114"/>
        </w:sdtContent>
      </w:sdt>
      <w:r w:rsidR="0059570A" w:rsidRPr="00E44C92">
        <w:rPr>
          <w:rFonts w:ascii="Sylfaen" w:eastAsia="Arial" w:hAnsi="Sylfaen" w:cs="Arial"/>
          <w:b/>
          <w:bCs/>
          <w:sz w:val="24"/>
          <w:szCs w:val="24"/>
          <w:rPrChange w:id="115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  <w:t xml:space="preserve"> </w:t>
      </w:r>
      <w:customXmlDelRangeStart w:id="116" w:author="Derenik Petrosyan" w:date="2024-04-14T23:02:00Z"/>
      <w:sdt>
        <w:sdtPr>
          <w:rPr>
            <w:rFonts w:ascii="Sylfaen" w:hAnsi="Sylfaen"/>
            <w:b/>
            <w:bCs/>
            <w:sz w:val="24"/>
            <w:szCs w:val="24"/>
          </w:rPr>
          <w:tag w:val="goog_rdk_18"/>
          <w:id w:val="-1004363768"/>
        </w:sdtPr>
        <w:sdtEndPr/>
        <w:sdtContent>
          <w:customXmlDelRangeEnd w:id="116"/>
          <w:del w:id="117" w:author="Derenik Petrosyan" w:date="2024-04-14T23:02:00Z">
            <w:r w:rsidR="0059570A" w:rsidRPr="00E44C92" w:rsidDel="00461AD7">
              <w:rPr>
                <w:rFonts w:ascii="Sylfaen" w:eastAsia="Tahoma" w:hAnsi="Sylfaen" w:cs="Tahoma"/>
                <w:b/>
                <w:bCs/>
                <w:sz w:val="24"/>
                <w:szCs w:val="24"/>
                <w:rPrChange w:id="118" w:author="Sargis Sargsyan" w:date="2024-04-10T19:2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նպատակները ներառում են.</w:delText>
            </w:r>
          </w:del>
          <w:customXmlDelRangeStart w:id="119" w:author="Derenik Petrosyan" w:date="2024-04-14T23:02:00Z"/>
        </w:sdtContent>
      </w:sdt>
      <w:customXmlDelRangeEnd w:id="119"/>
    </w:p>
    <w:p w14:paraId="5E9439B1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9"/>
          <w:id w:val="-125766844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հետ 5G ցանցերի ինտեգրման տեխնիկական ասպեկտների ուսումնասիրություն , ներառյալ հիմնական գործառույթները, մարտահրավերները և հնարավորությունները:</w:t>
          </w:r>
        </w:sdtContent>
      </w:sdt>
    </w:p>
    <w:p w14:paraId="77761955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0"/>
          <w:id w:val="11465598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ազդեցությունը արդյունաբերական գործընթացների և գործառնությունների վրա՝ կենտրոնանալով արդյունավետության, արտադրողականության և նորարարության վրա:</w:t>
          </w:r>
        </w:sdtContent>
      </w:sdt>
    </w:p>
    <w:p w14:paraId="08B6D083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1"/>
          <w:id w:val="146639177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Ուսումնասիրելով իրական աշխարհի դեպքերի ուսումնասիրությունները և 5G-ով միացված IIoT-ի կիրառությունները տարբեր ոլորտներում, ինչպիսիք են արտադրությունը, էներգետիկան, տրանսպորտը և առողջապահությունը:</w:t>
          </w:r>
        </w:sdtContent>
      </w:sdt>
    </w:p>
    <w:p w14:paraId="6869E42A" w14:textId="77777777" w:rsidR="00E4298E" w:rsidRPr="00DC2830" w:rsidDel="00E44C92" w:rsidRDefault="00954D60">
      <w:pPr>
        <w:spacing w:line="360" w:lineRule="auto"/>
        <w:jc w:val="both"/>
        <w:rPr>
          <w:del w:id="120" w:author="Sargis Sargsyan" w:date="2024-04-10T19:29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2"/>
          <w:id w:val="-14660433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Հետազոտելով 5G-IIoT ինտեգրման ապագա ուղղությունները և հետևանքները արդյունաբերական վերափոխման համար, ներառյալ զարգացող տեխնոլոգիաները, միտումները և հնարավորությունները:</w:t>
          </w:r>
        </w:sdtContent>
      </w:sdt>
    </w:p>
    <w:p w14:paraId="4163106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1078FD89" w14:textId="77777777" w:rsidR="00E4298E" w:rsidRPr="00E44C92" w:rsidRDefault="00954D60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121" w:author="Sargis Sargsyan" w:date="2024-04-10T19:29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sz w:val="24"/>
            <w:szCs w:val="24"/>
          </w:rPr>
          <w:tag w:val="goog_rdk_23"/>
          <w:id w:val="764731421"/>
        </w:sdtPr>
        <w:sdtEndPr>
          <w:rPr>
            <w:b/>
            <w:bCs/>
          </w:rPr>
        </w:sdtEndPr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122" w:author="Sargis Sargsyan" w:date="2024-04-10T19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 շրջանակը ներառում է.</w:t>
          </w:r>
        </w:sdtContent>
      </w:sdt>
    </w:p>
    <w:p w14:paraId="0CA33A81" w14:textId="760F6AC3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4"/>
          <w:id w:val="3281783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 հավելվածների և դրանց ինտեգրման վերաբերյալ առկա գրականության </w:t>
          </w:r>
          <w:del w:id="123" w:author="Derenik Petrosyan" w:date="2024-04-14T23:04:00Z">
            <w:r w:rsidR="0059570A" w:rsidRPr="00E44C92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24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համապարփակ</w:delText>
            </w:r>
            <w:r w:rsidR="0059570A" w:rsidRPr="00DC2830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  <w:r w:rsidR="0059570A" w:rsidRPr="008A771E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25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վերանայում</w:delText>
            </w:r>
          </w:del>
          <w:ins w:id="126" w:author="Derenik Petrosyan" w:date="2024-04-14T23:04:00Z">
            <w:r w:rsidR="00461AD7">
              <w:rPr>
                <w:rFonts w:ascii="Sylfaen" w:eastAsia="Tahoma" w:hAnsi="Sylfaen" w:cs="Tahoma"/>
                <w:sz w:val="24"/>
                <w:szCs w:val="24"/>
                <w:lang w:val="hy-AM"/>
              </w:rPr>
              <w:t>ուսումնասիրում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:</w:t>
          </w:r>
        </w:sdtContent>
      </w:sdt>
    </w:p>
    <w:p w14:paraId="6D081025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5"/>
          <w:id w:val="15204381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տեխնիկական ասպեկտների, մարտահրավերների և հնարավորությունների խորը վերլուծություն և քննարկում:</w:t>
          </w:r>
        </w:sdtContent>
      </w:sdt>
    </w:p>
    <w:p w14:paraId="69605EDD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6"/>
          <w:id w:val="21070621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Իրական աշխարհի դեպքերի ուսումնասիրություններ և կիրառություններ՝ 5G-ով միացված IIoT- ի գործնական հետևանքներն ու առավելությունները ցույց տալու համար :</w:t>
          </w:r>
        </w:sdtContent>
      </w:sdt>
    </w:p>
    <w:p w14:paraId="31243534" w14:textId="45DEF0B8" w:rsidR="00E4298E" w:rsidDel="00461AD7" w:rsidRDefault="00954D60">
      <w:pPr>
        <w:spacing w:line="360" w:lineRule="auto"/>
        <w:jc w:val="both"/>
        <w:rPr>
          <w:del w:id="127" w:author="Derenik Petrosyan" w:date="2024-04-14T23:04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7"/>
          <w:id w:val="45498752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կազմակերպությունների, քաղաքականություն մշակողների և հետազոտողների համար ապագա զարգացումների, միտումների և հետևանքների քննարկում:</w:t>
          </w:r>
        </w:sdtContent>
      </w:sdt>
    </w:p>
    <w:p w14:paraId="14C5ABF9" w14:textId="77777777" w:rsidR="00461AD7" w:rsidRPr="00DC2830" w:rsidRDefault="00461AD7">
      <w:pPr>
        <w:spacing w:line="360" w:lineRule="auto"/>
        <w:jc w:val="both"/>
        <w:rPr>
          <w:ins w:id="128" w:author="Derenik Petrosyan" w:date="2024-04-14T23:04:00Z"/>
          <w:rFonts w:ascii="Sylfaen" w:eastAsia="Arial" w:hAnsi="Sylfaen" w:cs="Arial"/>
          <w:sz w:val="24"/>
          <w:szCs w:val="24"/>
        </w:rPr>
      </w:pPr>
    </w:p>
    <w:p w14:paraId="5519DB77" w14:textId="77777777" w:rsidR="00E4298E" w:rsidRPr="00DC2830" w:rsidDel="00461AD7" w:rsidRDefault="00E4298E">
      <w:pPr>
        <w:spacing w:line="360" w:lineRule="auto"/>
        <w:jc w:val="both"/>
        <w:rPr>
          <w:del w:id="129" w:author="Derenik Petrosyan" w:date="2024-04-14T23:04:00Z"/>
          <w:rFonts w:ascii="Sylfaen" w:eastAsia="Arial" w:hAnsi="Sylfaen" w:cs="Arial"/>
          <w:sz w:val="24"/>
          <w:szCs w:val="24"/>
        </w:rPr>
      </w:pPr>
    </w:p>
    <w:p w14:paraId="5C053A52" w14:textId="77777777" w:rsidR="00E4298E" w:rsidRPr="00DC2830" w:rsidDel="00461AD7" w:rsidRDefault="00E4298E">
      <w:pPr>
        <w:spacing w:line="360" w:lineRule="auto"/>
        <w:jc w:val="both"/>
        <w:rPr>
          <w:del w:id="130" w:author="Derenik Petrosyan" w:date="2024-04-14T23:04:00Z"/>
          <w:rFonts w:ascii="Sylfaen" w:eastAsia="Arial" w:hAnsi="Sylfaen" w:cs="Arial"/>
          <w:sz w:val="24"/>
          <w:szCs w:val="24"/>
        </w:rPr>
      </w:pPr>
    </w:p>
    <w:p w14:paraId="4F9B50AD" w14:textId="487FB1E7" w:rsidR="00E4298E" w:rsidRPr="00DC2830" w:rsidDel="00461AD7" w:rsidRDefault="00E4298E">
      <w:pPr>
        <w:spacing w:line="360" w:lineRule="auto"/>
        <w:jc w:val="both"/>
        <w:rPr>
          <w:del w:id="131" w:author="Derenik Petrosyan" w:date="2024-04-14T23:04:00Z"/>
          <w:rFonts w:ascii="Sylfaen" w:eastAsia="Arial" w:hAnsi="Sylfaen" w:cs="Arial"/>
          <w:sz w:val="24"/>
          <w:szCs w:val="24"/>
        </w:rPr>
      </w:pPr>
    </w:p>
    <w:p w14:paraId="1472E47A" w14:textId="65D8B685" w:rsidR="00E4298E" w:rsidRPr="00DC2830" w:rsidDel="00461AD7" w:rsidRDefault="00E4298E">
      <w:pPr>
        <w:spacing w:line="360" w:lineRule="auto"/>
        <w:jc w:val="both"/>
        <w:rPr>
          <w:del w:id="132" w:author="Derenik Petrosyan" w:date="2024-04-14T23:04:00Z"/>
          <w:rFonts w:ascii="Sylfaen" w:eastAsia="Arial" w:hAnsi="Sylfaen" w:cs="Arial"/>
          <w:sz w:val="24"/>
          <w:szCs w:val="24"/>
        </w:rPr>
      </w:pPr>
    </w:p>
    <w:p w14:paraId="4432F0C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33" w:name="_Toc164793629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8"/>
        <w:id w:val="547873761"/>
      </w:sdtPr>
      <w:sdtEndPr/>
      <w:sdtContent>
        <w:p w14:paraId="768E6B4F" w14:textId="77777777" w:rsidR="00C45D34" w:rsidRDefault="0059570A">
          <w:pPr>
            <w:pStyle w:val="Heading1"/>
            <w:spacing w:line="360" w:lineRule="auto"/>
            <w:rPr>
              <w:ins w:id="134" w:author="Derenik Petrosyan" w:date="2024-04-15T12:17:00Z"/>
              <w:rFonts w:ascii="Sylfaen" w:eastAsia="Tahoma" w:hAnsi="Sylfaen" w:cs="Tahoma"/>
              <w:sz w:val="24"/>
              <w:szCs w:val="24"/>
            </w:rPr>
            <w:pPrChange w:id="135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 Գրական ակնարկ</w:t>
          </w:r>
          <w:bookmarkEnd w:id="133"/>
        </w:p>
        <w:p w14:paraId="714B63DF" w14:textId="0E268379" w:rsidR="00E4298E" w:rsidRPr="00C45D34" w:rsidRDefault="00954D60">
          <w:pPr>
            <w:spacing w:line="360" w:lineRule="auto"/>
            <w:rPr>
              <w:rPrChange w:id="136" w:author="Derenik Petrosyan" w:date="2024-04-15T12:1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137" w:author="Derenik Petrosyan" w:date="2024-04-16T14:15:00Z">
              <w:pPr>
                <w:pStyle w:val="Heading1"/>
              </w:pPr>
            </w:pPrChange>
          </w:pPr>
        </w:p>
      </w:sdtContent>
    </w:sdt>
    <w:p w14:paraId="74434597" w14:textId="17728D41" w:rsidR="00E4298E" w:rsidRPr="00DC2830" w:rsidDel="00C45D34" w:rsidRDefault="00E4298E" w:rsidP="00F26AD1">
      <w:pPr>
        <w:spacing w:line="360" w:lineRule="auto"/>
        <w:jc w:val="both"/>
        <w:rPr>
          <w:del w:id="138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139" w:name="_Toc164793630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9"/>
        <w:id w:val="-1860044688"/>
      </w:sdtPr>
      <w:sdtEndPr/>
      <w:sdtContent>
        <w:p w14:paraId="492CE5E0" w14:textId="77777777" w:rsidR="00750985" w:rsidRDefault="0059570A">
          <w:pPr>
            <w:pStyle w:val="Heading2"/>
            <w:spacing w:line="360" w:lineRule="auto"/>
            <w:rPr>
              <w:rFonts w:ascii="Sylfaen" w:eastAsia="Tahoma" w:hAnsi="Sylfaen" w:cs="Tahoma"/>
              <w:sz w:val="24"/>
              <w:szCs w:val="24"/>
            </w:rPr>
            <w:pPrChange w:id="140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 xml:space="preserve">2.1 </w:t>
          </w:r>
          <w:commentRangeStart w:id="141"/>
          <w:r w:rsidRPr="00DC2830">
            <w:rPr>
              <w:rFonts w:ascii="Sylfaen" w:eastAsia="Tahoma" w:hAnsi="Sylfaen" w:cs="Tahoma"/>
              <w:sz w:val="24"/>
              <w:szCs w:val="24"/>
            </w:rPr>
            <w:t>Անլար կապի տեխնոլոգիաների էվոլյուցիան</w:t>
          </w:r>
          <w:commentRangeEnd w:id="141"/>
          <w:r w:rsidR="00164DFA">
            <w:rPr>
              <w:rStyle w:val="CommentReference"/>
              <w:rFonts w:ascii="Calibri" w:eastAsia="Calibri" w:hAnsi="Calibri" w:cs="Calibri"/>
              <w:color w:val="auto"/>
            </w:rPr>
            <w:commentReference w:id="141"/>
          </w:r>
          <w:bookmarkEnd w:id="139"/>
        </w:p>
        <w:p w14:paraId="23EB0692" w14:textId="0B6DD8EC" w:rsidR="00B737E0" w:rsidRPr="00FC3AEB" w:rsidRDefault="00954D60">
          <w:pPr>
            <w:spacing w:line="360" w:lineRule="auto"/>
            <w:rPr>
              <w:rStyle w:val="rynqvb"/>
              <w:rFonts w:asciiTheme="majorHAnsi" w:eastAsiaTheme="majorEastAsia" w:hAnsiTheme="majorHAnsi" w:cstheme="majorBidi"/>
              <w:color w:val="2F5496" w:themeColor="accent1" w:themeShade="BF"/>
              <w:sz w:val="26"/>
              <w:szCs w:val="26"/>
            </w:rPr>
            <w:pPrChange w:id="142" w:author="Derenik Petrosyan" w:date="2024-04-16T14:15:00Z">
              <w:pPr/>
            </w:pPrChange>
          </w:pPr>
        </w:p>
      </w:sdtContent>
    </w:sdt>
    <w:p w14:paraId="49B51297" w14:textId="02989C8C" w:rsidR="00B737E0" w:rsidRPr="0043674A" w:rsidRDefault="00DE68FA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43" w:author="Derenik Petrosyan" w:date="2024-04-15T12:25:00Z">
            <w:rPr>
              <w:rStyle w:val="rynqvb"/>
              <w:rFonts w:ascii="Sylfaen" w:eastAsiaTheme="majorEastAsia" w:hAnsi="Sylfaen" w:cstheme="majorBidi"/>
              <w:color w:val="3C4043"/>
              <w:sz w:val="24"/>
              <w:szCs w:val="24"/>
              <w:lang w:val="hy-AM"/>
            </w:rPr>
          </w:rPrChange>
        </w:rPr>
        <w:pPrChange w:id="144" w:author="Derenik Petrosyan" w:date="2024-04-16T14:15:00Z">
          <w:pPr>
            <w:shd w:val="clear" w:color="auto" w:fill="FFFFFF"/>
            <w:spacing w:after="0" w:line="240" w:lineRule="auto"/>
            <w:ind w:firstLine="720"/>
            <w:jc w:val="both"/>
            <w:textAlignment w:val="baseline"/>
          </w:pPr>
        </w:pPrChange>
      </w:pPr>
      <w:r w:rsidRPr="0043674A">
        <w:rPr>
          <w:rFonts w:ascii="Sylfaen" w:eastAsia="Times New Roman" w:hAnsi="Sylfaen" w:cs="Segoe UI"/>
          <w:noProof/>
          <w:sz w:val="18"/>
          <w:szCs w:val="18"/>
          <w:lang w:val="en-US"/>
          <w:rPrChange w:id="145" w:author="Derenik Petrosyan" w:date="2024-04-15T12:25:00Z">
            <w:rPr>
              <w:rFonts w:ascii="Segoe UI" w:eastAsia="Times New Roman" w:hAnsi="Segoe UI" w:cs="Segoe UI"/>
              <w:noProof/>
              <w:sz w:val="18"/>
              <w:szCs w:val="18"/>
              <w:lang w:val="en-US"/>
            </w:rPr>
          </w:rPrChange>
        </w:rPr>
        <w:drawing>
          <wp:anchor distT="0" distB="0" distL="114300" distR="114300" simplePos="0" relativeHeight="251661312" behindDoc="0" locked="0" layoutInCell="1" allowOverlap="1" wp14:anchorId="09D7F81F" wp14:editId="5601D11F">
            <wp:simplePos x="0" y="0"/>
            <wp:positionH relativeFrom="margin">
              <wp:posOffset>809625</wp:posOffset>
            </wp:positionH>
            <wp:positionV relativeFrom="paragraph">
              <wp:posOffset>3540125</wp:posOffset>
            </wp:positionV>
            <wp:extent cx="4661535" cy="3254375"/>
            <wp:effectExtent l="0" t="0" r="5715" b="3175"/>
            <wp:wrapTopAndBottom/>
            <wp:docPr id="725406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4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Այս պատմական ակնարկը ցույց է տալիս անլար կապի համակարգերի էվոլյուցիան </w:t>
      </w:r>
      <w:r w:rsidR="00716079" w:rsidRPr="0043674A">
        <w:rPr>
          <w:rStyle w:val="rynqvb"/>
          <w:rFonts w:ascii="Sylfaen" w:hAnsi="Sylfaen"/>
          <w:sz w:val="24"/>
          <w:szCs w:val="24"/>
          <w:lang w:val="hy-AM"/>
          <w:rPrChange w:id="14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1G-ից 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4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մինչև 5G տեխնոլոգիայի ներկայիս դարաշրջանը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4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Սկսած 1895թ.-</w:t>
      </w:r>
      <w:r w:rsidR="00E15A00" w:rsidRPr="0043674A">
        <w:rPr>
          <w:rStyle w:val="rynqvb"/>
          <w:rFonts w:ascii="Sylfaen" w:hAnsi="Sylfaen"/>
          <w:sz w:val="24"/>
          <w:szCs w:val="24"/>
          <w:lang w:val="hy-AM"/>
          <w:rPrChange w:id="151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ի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2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 անլար հաղորդման ոլորտում Մարկոնիի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53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անլար փոխանցման բեկումնային փորձերից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4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, պատմությունը նավարկվում է առանցքային իրադարձությունների միջով, ներառյալ բջջային հեռախոսների հայտնվելը և բջջային ցանցերի հաջորդական սերունդների տեղակայումը: Էվոլյուցիայի յուրաքանչյուր փուլ ներդնում է նոր նորամուծություններ՝ միաժամանակ անդրադառնալով ներհատուկ մարտահրավերներին, ինչպիսիք են սպեկտրի բաշխումը և ենթակառուցվածքի ծախսերը: Այս պատմական </w:t>
      </w:r>
      <w:r w:rsidR="00FC3AEB" w:rsidRPr="0043674A">
        <w:rPr>
          <w:rStyle w:val="rynqvb"/>
          <w:rFonts w:ascii="Sylfaen" w:hAnsi="Sylfaen"/>
          <w:sz w:val="24"/>
          <w:szCs w:val="24"/>
          <w:lang w:val="hy-AM"/>
          <w:rPrChange w:id="155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ակնար</w:t>
      </w:r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15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կի միջոցով մենք պատկերացումներ ենք ձեռք բերում հասարակության վրա անլար հաղորդակցության փոխակերպիչ ազդեցության և ավելի արագ, ավելի արդյունավետ և մատչելի կապի շարունակական հետապնդման վերաբերյալ</w:t>
      </w:r>
      <w:sdt>
        <w:sdtPr>
          <w:rPr>
            <w:rStyle w:val="rynqvb"/>
            <w:rFonts w:ascii="Sylfaen" w:hAnsi="Sylfaen"/>
            <w:sz w:val="24"/>
            <w:szCs w:val="24"/>
            <w:lang w:val="hy-AM"/>
          </w:rPr>
          <w:id w:val="-1186366421"/>
          <w:citation/>
        </w:sdtPr>
        <w:sdtContent>
          <w:r w:rsidR="00574C4D">
            <w:rPr>
              <w:rStyle w:val="rynqvb"/>
              <w:rFonts w:ascii="Sylfaen" w:hAnsi="Sylfaen"/>
              <w:sz w:val="24"/>
              <w:szCs w:val="24"/>
              <w:lang w:val="hy-AM"/>
            </w:rPr>
            <w:fldChar w:fldCharType="begin"/>
          </w:r>
          <w:r w:rsidR="00574C4D" w:rsidRPr="00574C4D">
            <w:rPr>
              <w:rStyle w:val="rynqvb"/>
              <w:rFonts w:ascii="Sylfaen" w:hAnsi="Sylfaen"/>
              <w:sz w:val="24"/>
              <w:szCs w:val="24"/>
            </w:rPr>
            <w:instrText xml:space="preserve"> CITATION Raj23 \l 1033 </w:instrText>
          </w:r>
          <w:r w:rsidR="00574C4D">
            <w:rPr>
              <w:rStyle w:val="rynqvb"/>
              <w:rFonts w:ascii="Sylfaen" w:hAnsi="Sylfaen"/>
              <w:sz w:val="24"/>
              <w:szCs w:val="24"/>
              <w:lang w:val="hy-AM"/>
            </w:rPr>
            <w:fldChar w:fldCharType="separate"/>
          </w:r>
          <w:r w:rsidR="00574C4D">
            <w:rPr>
              <w:rStyle w:val="rynqvb"/>
              <w:rFonts w:ascii="Sylfaen" w:hAnsi="Sylfaen"/>
              <w:noProof/>
              <w:sz w:val="24"/>
              <w:szCs w:val="24"/>
            </w:rPr>
            <w:t xml:space="preserve"> </w:t>
          </w:r>
          <w:r w:rsidR="00574C4D" w:rsidRPr="00574C4D">
            <w:rPr>
              <w:rFonts w:ascii="Sylfaen" w:hAnsi="Sylfaen"/>
              <w:noProof/>
              <w:sz w:val="24"/>
              <w:szCs w:val="24"/>
            </w:rPr>
            <w:t>[3]</w:t>
          </w:r>
          <w:r w:rsidR="00574C4D">
            <w:rPr>
              <w:rStyle w:val="rynqvb"/>
              <w:rFonts w:ascii="Sylfaen" w:hAnsi="Sylfaen"/>
              <w:sz w:val="24"/>
              <w:szCs w:val="24"/>
              <w:lang w:val="hy-AM"/>
            </w:rPr>
            <w:fldChar w:fldCharType="end"/>
          </w:r>
        </w:sdtContent>
      </w:sdt>
      <w:r w:rsidR="00FC3AEB" w:rsidRPr="0043674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hy-AM"/>
          <w:rPrChange w:id="157" w:author="Derenik Petrosyan" w:date="2024-04-15T12:25:00Z">
            <w:rPr>
              <w:rFonts w:eastAsia="Times New Roman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​</w:t>
      </w:r>
      <w:r w:rsidR="00FC3AEB" w:rsidRPr="0043674A">
        <w:rPr>
          <w:rFonts w:ascii="Sylfaen" w:eastAsia="Times New Roman" w:hAnsi="Sylfaen" w:cs="Segoe UI"/>
          <w:sz w:val="24"/>
          <w:szCs w:val="24"/>
          <w:lang w:val="hy-AM"/>
        </w:rPr>
        <w:t xml:space="preserve"> </w:t>
      </w:r>
      <w:r w:rsidR="00FC3AEB" w:rsidRPr="00574C4D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574C4D">
        <w:rPr>
          <w:rFonts w:ascii="Sylfaen" w:eastAsia="Times New Roman" w:hAnsi="Sylfaen" w:cs="Segoe UI"/>
          <w:sz w:val="24"/>
          <w:szCs w:val="24"/>
          <w:lang w:val="hy-AM"/>
        </w:rPr>
        <w:t>(Նկար3</w:t>
      </w:r>
      <w:r w:rsidR="00FC3AEB" w:rsidRPr="00574C4D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574C4D">
        <w:rPr>
          <w:rFonts w:ascii="Sylfaen" w:eastAsia="Times New Roman" w:hAnsi="Sylfaen" w:cs="Segoe UI"/>
          <w:sz w:val="24"/>
          <w:szCs w:val="24"/>
          <w:lang w:val="hy-AM"/>
        </w:rPr>
        <w:t>)</w:t>
      </w:r>
      <w:r w:rsidR="00FC3AEB" w:rsidRPr="00574C4D">
        <w:rPr>
          <w:rFonts w:ascii="Sylfaen" w:eastAsia="Times New Roman" w:hAnsi="Sylfaen" w:cs="Segoe UI"/>
          <w:sz w:val="24"/>
          <w:szCs w:val="24"/>
          <w:shd w:val="clear" w:color="auto" w:fill="FFFFFF"/>
          <w:lang w:val="hy-AM"/>
          <w:rPrChange w:id="158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hy-AM"/>
            </w:rPr>
          </w:rPrChange>
        </w:rPr>
        <w:t>:</w:t>
      </w:r>
      <w:r w:rsidR="00FC3AEB" w:rsidRPr="0043674A">
        <w:rPr>
          <w:rFonts w:ascii="Sylfaen" w:eastAsia="Times New Roman" w:hAnsi="Sylfaen" w:cs="Segoe UI"/>
          <w:sz w:val="24"/>
          <w:szCs w:val="24"/>
          <w:rPrChange w:id="159" w:author="Derenik Petrosyan" w:date="2024-04-15T12:25:00Z">
            <w:rPr>
              <w:rFonts w:ascii="Sylfaen" w:eastAsia="Times New Roman" w:hAnsi="Sylfaen" w:cs="Segoe UI"/>
              <w:color w:val="333333"/>
              <w:sz w:val="24"/>
              <w:szCs w:val="24"/>
              <w:lang w:val="en-US"/>
            </w:rPr>
          </w:rPrChange>
        </w:rPr>
        <w:t> </w:t>
      </w:r>
    </w:p>
    <w:p w14:paraId="429709A4" w14:textId="24BAC3DB" w:rsidR="00B737E0" w:rsidRPr="00B737E0" w:rsidRDefault="00FC3AEB">
      <w:pPr>
        <w:shd w:val="clear" w:color="auto" w:fill="FFFFFF"/>
        <w:spacing w:after="0" w:line="360" w:lineRule="auto"/>
        <w:jc w:val="center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160" w:author="Derenik Petrosyan" w:date="2024-04-16T14:15:00Z">
          <w:pPr>
            <w:shd w:val="clear" w:color="auto" w:fill="FFFFFF"/>
            <w:spacing w:after="0" w:line="240" w:lineRule="auto"/>
            <w:jc w:val="center"/>
            <w:textAlignment w:val="baseline"/>
          </w:pPr>
        </w:pPrChange>
      </w:pPr>
      <w:r w:rsidRPr="009C238D">
        <w:rPr>
          <w:rFonts w:ascii="Sylfaen" w:eastAsia="Times New Roman" w:hAnsi="Sylfaen" w:cs="Segoe UI"/>
          <w:sz w:val="20"/>
          <w:szCs w:val="20"/>
          <w:lang w:val="hy-AM"/>
        </w:rPr>
        <w:t>Նկար3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​․​</w:t>
      </w:r>
      <w:r w:rsidRPr="009C238D">
        <w:rPr>
          <w:rFonts w:ascii="Sylfaen" w:eastAsia="Times New Roman" w:hAnsi="Sylfaen" w:cs="Segoe UI"/>
          <w:sz w:val="20"/>
          <w:szCs w:val="20"/>
          <w:lang w:val="hy-AM"/>
        </w:rPr>
        <w:t xml:space="preserve"> Անլար կապի տեխնոլոգիաների էվոլյուցիան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</w:t>
      </w:r>
    </w:p>
    <w:p w14:paraId="77F7459E" w14:textId="1EC07F0F" w:rsidR="00B737E0" w:rsidDel="00DD6269" w:rsidRDefault="00B737E0" w:rsidP="00DD6269">
      <w:pPr>
        <w:shd w:val="clear" w:color="auto" w:fill="FFFFFF"/>
        <w:spacing w:after="0" w:line="360" w:lineRule="auto"/>
        <w:jc w:val="both"/>
        <w:textAlignment w:val="baseline"/>
        <w:rPr>
          <w:del w:id="161" w:author="Derenik Petrosyan" w:date="2024-04-15T12:17:00Z"/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59D73265" w14:textId="77777777" w:rsidR="00DD6269" w:rsidRPr="00B737E0" w:rsidRDefault="00DD6269">
      <w:pPr>
        <w:shd w:val="clear" w:color="auto" w:fill="FFFFFF"/>
        <w:spacing w:after="0" w:line="360" w:lineRule="auto"/>
        <w:jc w:val="both"/>
        <w:textAlignment w:val="baseline"/>
        <w:rPr>
          <w:ins w:id="162" w:author="Derenik Petrosyan" w:date="2024-04-16T14:15:00Z"/>
          <w:rStyle w:val="rynqvb"/>
          <w:rFonts w:ascii="Sylfaen" w:hAnsi="Sylfaen"/>
          <w:color w:val="3C4043"/>
          <w:sz w:val="24"/>
          <w:szCs w:val="24"/>
          <w:lang w:val="hy-AM"/>
        </w:rPr>
        <w:pPrChange w:id="16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1F9B6E24" w14:textId="77777777" w:rsidR="00DE68FA" w:rsidRPr="00B737E0" w:rsidRDefault="00DE68FA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16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32D306E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6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6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167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Առաջին սերնդի (1G) բջջային կապ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6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4BC70DB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6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7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BE0E564" w14:textId="4309F102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17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17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17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Մարտին Կուպերի առաջին սերնդի բջջային հեռախոսի առաջացումը 1970-ականներին։</w:t>
      </w:r>
      <w:r w:rsidR="00191646" w:rsidRPr="0043674A">
        <w:rPr>
          <w:rStyle w:val="rynqvb"/>
          <w:rFonts w:ascii="Sylfaen" w:hAnsi="Sylfaen"/>
          <w:sz w:val="24"/>
          <w:szCs w:val="24"/>
          <w:lang w:val="hy-AM"/>
          <w:rPrChange w:id="17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17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Անալոգային ազդանշանների ներդրում և այնպիսի համակարգերի տեղակայում, ինչպիսիք են AMPS</w:t>
      </w:r>
      <w:ins w:id="176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77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178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79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Advanced Mobile Phone System</w:t>
        </w:r>
      </w:ins>
      <w:ins w:id="180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1" w:author="Derenik Petrosyan" w:date="2024-04-16T13:08:00Z">
        <w:r w:rsidR="005A04D2" w:rsidRPr="005A04D2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18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NMTS</w:t>
      </w:r>
      <w:ins w:id="183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4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85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186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7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Nordic mobile phone system</w:t>
        </w:r>
      </w:ins>
      <w:ins w:id="188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89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90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19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TACS</w:t>
      </w:r>
      <w:ins w:id="192" w:author="Derenik Petrosyan" w:date="2024-04-16T13:11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3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94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195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6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</w:t>
        </w:r>
      </w:ins>
      <w:ins w:id="197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198" w:author="Derenik Petrosyan" w:date="2024-04-16T13:10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199" w:author="Derenik Petrosyan" w:date="2024-04-16T13:10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0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ETACS</w:t>
      </w:r>
      <w:ins w:id="201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02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(</w:t>
        </w:r>
      </w:ins>
      <w:ins w:id="203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04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All Access Communication System for Europe</w:t>
        </w:r>
      </w:ins>
      <w:ins w:id="205" w:author="Derenik Petrosyan" w:date="2024-04-16T13:12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06" w:author="Derenik Petrosyan" w:date="2024-04-16T13:11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07" w:author="Derenik Petrosyan" w:date="2024-04-16T13:1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0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</w:p>
    <w:p w14:paraId="4DCCD93C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0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1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1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ձայնի վատ որակը և սահմանափակ շարժունակությունը, ընդգծեցին հետագա նորարարության անհրաժեշտությունը:</w:t>
      </w:r>
    </w:p>
    <w:p w14:paraId="2BD6A4A7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12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13" w:author="Derenik Petrosyan" w:date="2024-04-15T12:24:00Z">
            <w:rPr>
              <w:del w:id="214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1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2475A9" w14:textId="77777777" w:rsidR="00191646" w:rsidRPr="0043674A" w:rsidDel="00C45D34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16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17" w:author="Derenik Petrosyan" w:date="2024-04-15T12:24:00Z">
            <w:rPr>
              <w:del w:id="218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1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E688313" w14:textId="77777777" w:rsidR="00191646" w:rsidRPr="0043674A" w:rsidDel="007243C8" w:rsidRDefault="00191646">
      <w:pPr>
        <w:shd w:val="clear" w:color="auto" w:fill="FFFFFF"/>
        <w:spacing w:after="0" w:line="360" w:lineRule="auto"/>
        <w:jc w:val="both"/>
        <w:textAlignment w:val="baseline"/>
        <w:rPr>
          <w:del w:id="220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21" w:author="Derenik Petrosyan" w:date="2024-04-15T12:24:00Z">
            <w:rPr>
              <w:del w:id="222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40CF4E2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2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46B6BD92" w14:textId="301B6D8D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226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2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228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Երկրորդ սերունդ (2G).</w:t>
      </w:r>
    </w:p>
    <w:p w14:paraId="6B935DA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2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3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F7CEB26" w14:textId="1259A253" w:rsidR="00B737E0" w:rsidRPr="0043674A" w:rsidDel="007243C8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del w:id="231" w:author="Derenik Petrosyan" w:date="2024-04-15T12:17:00Z"/>
          <w:rStyle w:val="rynqvb"/>
          <w:rFonts w:ascii="Sylfaen" w:hAnsi="Sylfaen"/>
          <w:sz w:val="24"/>
          <w:szCs w:val="24"/>
          <w:lang w:val="hy-AM"/>
          <w:rPrChange w:id="232" w:author="Derenik Petrosyan" w:date="2024-04-15T12:24:00Z">
            <w:rPr>
              <w:del w:id="233" w:author="Derenik Petrosyan" w:date="2024-04-15T12:17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34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3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Անցում թվային համակարգերի GSM</w:t>
      </w:r>
      <w:ins w:id="236" w:author="Derenik Petrosyan" w:date="2024-04-16T13:15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37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3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-ով</w:t>
      </w:r>
      <w:ins w:id="239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40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Global System for Mobile Communications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4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CDMA-ով</w:t>
      </w:r>
      <w:ins w:id="242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43" w:author="Derenik Petrosyan" w:date="2024-04-16T13:1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(</w:t>
        </w:r>
      </w:ins>
      <w:ins w:id="244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45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Code-Division Multiple Access</w:t>
        </w:r>
      </w:ins>
      <w:ins w:id="246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</w:t>
        </w:r>
      </w:ins>
      <w:ins w:id="247" w:author="Derenik Petrosyan" w:date="2024-04-16T13:16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4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SMS-ի</w:t>
      </w:r>
      <w:ins w:id="249" w:author="Derenik Petrosyan" w:date="2024-04-16T13:17:00Z"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en-US"/>
          </w:rPr>
          <w:t>Short Message Service</w:t>
        </w:r>
        <w:r w:rsidR="00145CCD">
          <w:rPr>
            <w:rStyle w:val="rynqvb"/>
            <w:rFonts w:ascii="Sylfaen" w:hAnsi="Sylfaen"/>
            <w:sz w:val="24"/>
            <w:szCs w:val="24"/>
            <w:lang w:val="en-US"/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5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ներդրմամբ:</w:t>
      </w:r>
    </w:p>
    <w:p w14:paraId="4655C0AF" w14:textId="539F9B74" w:rsidR="00B737E0" w:rsidRPr="0043674A" w:rsidRDefault="007243C8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5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5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ins w:id="253" w:author="Derenik Petrosyan" w:date="2024-04-15T12:17:00Z">
        <w:r w:rsidRPr="0043674A">
          <w:rPr>
            <w:rStyle w:val="rynqvb"/>
            <w:rFonts w:ascii="Sylfaen" w:hAnsi="Sylfaen"/>
            <w:sz w:val="24"/>
            <w:szCs w:val="24"/>
            <w:lang w:val="hy-AM"/>
            <w:rPrChange w:id="254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5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Նորարարությունները, ինչպիսիք են GPRS-ը</w:t>
      </w:r>
      <w:ins w:id="256" w:author="Derenik Petrosyan" w:date="2024-04-16T13:18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57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General packet radio service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58" w:author="Derenik Petrosyan" w:date="2024-04-16T13:18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59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EDGE-ը</w:t>
      </w:r>
      <w:ins w:id="260" w:author="Derenik Petrosyan" w:date="2024-04-16T13:19:00Z"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61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</w:rPr>
          <w:t>Enhanced Data GSM Evolution</w:t>
        </w:r>
        <w:r w:rsidR="00145CCD" w:rsidRPr="00145CCD">
          <w:rPr>
            <w:rStyle w:val="rynqvb"/>
            <w:rFonts w:ascii="Sylfaen" w:hAnsi="Sylfaen"/>
            <w:sz w:val="24"/>
            <w:szCs w:val="24"/>
            <w:lang w:val="hy-AM"/>
            <w:rPrChange w:id="262" w:author="Derenik Petrosyan" w:date="2024-04-16T13:19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="00B737E0" w:rsidRPr="0043674A">
        <w:rPr>
          <w:rStyle w:val="rynqvb"/>
          <w:rFonts w:ascii="Sylfaen" w:hAnsi="Sylfaen"/>
          <w:sz w:val="24"/>
          <w:szCs w:val="24"/>
          <w:lang w:val="hy-AM"/>
          <w:rPrChange w:id="26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CDMA2000-ը, ուղղված էին տվյալների փոխանցման ավելի բարձր տեմպերի և շարժական ինտերնետի ծառայությունների պահանջարկին:</w:t>
      </w:r>
    </w:p>
    <w:p w14:paraId="62CDD609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6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6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6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սպեկտրի բաշխումը և տարբեր ստանդարտների միջև փոխգործունակությունը:</w:t>
      </w:r>
    </w:p>
    <w:p w14:paraId="56A89E25" w14:textId="77777777" w:rsidR="00191646" w:rsidRPr="0043674A" w:rsidRDefault="00191646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6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6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0D98F6A8" w14:textId="1DC7C2BE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b/>
          <w:bCs/>
          <w:sz w:val="24"/>
          <w:szCs w:val="24"/>
          <w:lang w:val="hy-AM"/>
          <w:rPrChange w:id="26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271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Երրորդ սերունդ (3G).</w:t>
      </w:r>
    </w:p>
    <w:p w14:paraId="403B4746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7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F31ABDC" w14:textId="2577C284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7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7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27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UMTS-ի</w:t>
      </w:r>
      <w:ins w:id="277" w:author="Derenik Petrosyan" w:date="2024-04-16T13:21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78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Universal Mobile Telecommunications System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79" w:author="Derenik Petrosyan" w:date="2024-04-16T13:21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0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8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ներդրում և մուլտիմեդիա հնարավորություններով սմարթֆոնների տարածում։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28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8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Էվոլյուցիա դեպի 3.5G և ավելին՝ HSDPA</w:t>
      </w:r>
      <w:ins w:id="284" w:author="Derenik Petrosyan" w:date="2024-04-16T13:23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5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High-Speed Downlink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6" w:author="Derenik Petrosyan" w:date="2024-04-16T13:23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8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HSUPA</w:t>
      </w:r>
      <w:ins w:id="288" w:author="Derenik Petrosyan" w:date="2024-04-16T13:24:00Z"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89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</w:rPr>
          <w:t>High Speed Packet Access</w:t>
        </w:r>
        <w:r w:rsidR="008318C2" w:rsidRPr="008318C2">
          <w:rPr>
            <w:rStyle w:val="rynqvb"/>
            <w:rFonts w:ascii="Sylfaen" w:hAnsi="Sylfaen"/>
            <w:sz w:val="24"/>
            <w:szCs w:val="24"/>
            <w:lang w:val="hy-AM"/>
            <w:rPrChange w:id="290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8318C2" w:rsidRPr="00A55A70">
          <w:rPr>
            <w:rStyle w:val="rynqvb"/>
            <w:rFonts w:ascii="Sylfaen" w:hAnsi="Sylfaen"/>
            <w:sz w:val="24"/>
            <w:szCs w:val="24"/>
            <w:lang w:val="hy-AM"/>
            <w:rPrChange w:id="291" w:author="Derenik Petrosyan" w:date="2024-04-16T13:24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29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HSPA+ տեխնոլոգիաներով: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29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29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էին ենթակառուցվածքի ծախսերը և հին համակարգերի հետ համատեղելիության խնդիրները:</w:t>
      </w:r>
    </w:p>
    <w:p w14:paraId="3ED8CC75" w14:textId="788B53D7" w:rsidR="00D815A7" w:rsidRDefault="00D815A7" w:rsidP="00DD6269">
      <w:pPr>
        <w:shd w:val="clear" w:color="auto" w:fill="FFFFFF"/>
        <w:spacing w:after="0" w:line="360" w:lineRule="auto"/>
        <w:jc w:val="both"/>
        <w:textAlignment w:val="baseline"/>
        <w:rPr>
          <w:ins w:id="295" w:author="Derenik Petrosyan" w:date="2024-04-16T14:15:00Z"/>
          <w:rStyle w:val="rynqvb"/>
          <w:rFonts w:ascii="Sylfaen" w:hAnsi="Sylfaen"/>
          <w:sz w:val="24"/>
          <w:szCs w:val="24"/>
          <w:lang w:val="hy-AM"/>
        </w:rPr>
      </w:pPr>
    </w:p>
    <w:p w14:paraId="141C5EB6" w14:textId="77777777" w:rsidR="00DD6269" w:rsidRPr="0043674A" w:rsidRDefault="00DD6269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9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9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F9B1301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29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29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0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Չորրորդ սերնդի (4G) հեղափոխություն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0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B34DF68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0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0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BB78A44" w14:textId="69254F38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0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0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0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LTE-ի</w:t>
      </w:r>
      <w:ins w:id="307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08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Long-Term Evolution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09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10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LTE Advanced-ի տեղակայում, ինչը թույլ է տալիս զգալիորեն ավելի բարձր տվյալների փոխանցման արագություն և նվազեցված </w:t>
      </w:r>
      <w:del w:id="311" w:author="Sargis Sargsyan" w:date="2024-04-10T19:33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312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313" w:author="Sargis Sargsyan" w:date="2024-04-10T19:33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14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1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1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1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VoLTE-ի</w:t>
      </w:r>
      <w:ins w:id="318" w:author="Derenik Petrosyan" w:date="2024-04-16T13:25:00Z"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19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( 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</w:rPr>
          <w:t>voice over LTE</w:t>
        </w:r>
        <w:r w:rsidR="00F7429C" w:rsidRPr="00F7429C">
          <w:rPr>
            <w:rStyle w:val="rynqvb"/>
            <w:rFonts w:ascii="Sylfaen" w:hAnsi="Sylfaen"/>
            <w:sz w:val="24"/>
            <w:szCs w:val="24"/>
            <w:lang w:val="hy-AM"/>
            <w:rPrChange w:id="320" w:author="Derenik Petrosyan" w:date="2024-04-16T13:25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 xml:space="preserve"> </w:t>
        </w:r>
        <w:r w:rsidR="00F7429C" w:rsidRPr="00AA4DF5">
          <w:rPr>
            <w:rStyle w:val="rynqvb"/>
            <w:rFonts w:ascii="Sylfaen" w:hAnsi="Sylfaen"/>
            <w:sz w:val="24"/>
            <w:szCs w:val="24"/>
            <w:lang w:val="hy-AM"/>
            <w:rPrChange w:id="321" w:author="Derenik Petrosyan" w:date="2024-04-16T13:26:00Z">
              <w:rPr>
                <w:rStyle w:val="rynqvb"/>
                <w:rFonts w:ascii="Sylfaen" w:hAnsi="Sylfaen"/>
                <w:sz w:val="24"/>
                <w:szCs w:val="24"/>
                <w:lang w:val="en-US"/>
              </w:rPr>
            </w:rPrChange>
          </w:rPr>
          <w:t>)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2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և առաջադեմ մուլտիմեդիա ծառայությունների ներդրումը նշանավորեց շարժական կապի պարադիգմային փոփոխություն: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2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2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Մարտահրավերները, ինչպիսիք են սպեկտրի սակավությունը և թանկարժեք ենթակառուցվածքների արդիականացման անհրաժեշտությունը, շարունակվում էին:</w:t>
      </w:r>
    </w:p>
    <w:p w14:paraId="1EDF8000" w14:textId="77777777" w:rsidR="00D815A7" w:rsidRPr="0043674A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25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26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B40518E" w14:textId="7F3E4861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2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2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29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Հինգերորդ սերնդի (5G) պարադիգմ</w:t>
      </w:r>
      <w:r w:rsidR="00D815A7" w:rsidRPr="0043674A">
        <w:rPr>
          <w:rStyle w:val="rynqvb"/>
          <w:rFonts w:ascii="Sylfaen" w:hAnsi="Sylfaen"/>
          <w:b/>
          <w:bCs/>
          <w:sz w:val="24"/>
          <w:szCs w:val="24"/>
          <w:lang w:val="hy-AM"/>
          <w:rPrChange w:id="330" w:author="Derenik Petrosyan" w:date="2024-04-15T12:2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3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.</w:t>
      </w:r>
    </w:p>
    <w:p w14:paraId="6D85A25A" w14:textId="77777777" w:rsidR="00B737E0" w:rsidRPr="0043674A" w:rsidRDefault="00B737E0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3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3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2C79CB6E" w14:textId="030064F0" w:rsidR="00B737E0" w:rsidRPr="0043674A" w:rsidRDefault="00B737E0">
      <w:pPr>
        <w:shd w:val="clear" w:color="auto" w:fill="FFFFFF"/>
        <w:spacing w:after="0" w:line="360" w:lineRule="auto"/>
        <w:ind w:firstLine="720"/>
        <w:jc w:val="both"/>
        <w:textAlignment w:val="baseline"/>
        <w:rPr>
          <w:rStyle w:val="rynqvb"/>
          <w:rFonts w:ascii="Sylfaen" w:hAnsi="Sylfaen"/>
          <w:sz w:val="24"/>
          <w:szCs w:val="24"/>
          <w:lang w:val="hy-AM"/>
          <w:rPrChange w:id="334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35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r w:rsidRPr="0043674A">
        <w:rPr>
          <w:rStyle w:val="rynqvb"/>
          <w:rFonts w:ascii="Sylfaen" w:hAnsi="Sylfaen"/>
          <w:sz w:val="24"/>
          <w:szCs w:val="24"/>
          <w:lang w:val="hy-AM"/>
          <w:rPrChange w:id="33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Գերարագ ինտերնետի արագություն և նվազագույն </w:t>
      </w:r>
      <w:del w:id="337" w:author="Sargis Sargsyan" w:date="2024-04-10T19:34:00Z">
        <w:r w:rsidRPr="0043674A" w:rsidDel="008A771E">
          <w:rPr>
            <w:rStyle w:val="rynqvb"/>
            <w:rFonts w:ascii="Sylfaen" w:hAnsi="Sylfaen"/>
            <w:sz w:val="24"/>
            <w:szCs w:val="24"/>
            <w:lang w:val="hy-AM"/>
            <w:rPrChange w:id="338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delText>ուշացում</w:delText>
        </w:r>
      </w:del>
      <w:ins w:id="339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40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հապաղում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41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, որը խոստանում է 5G տեխնոլոգիան: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42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43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Առաջադեմ տեխնոլոգիաների օգտագործում, ինչպիսիք են միլիմետրային ալիքները և փոքր բջիջները՝</w:t>
      </w:r>
      <w:ins w:id="344" w:author="Sargis Sargsyan" w:date="2024-04-10T19:34:00Z">
        <w:r w:rsidR="008A771E" w:rsidRPr="0043674A">
          <w:rPr>
            <w:rStyle w:val="rynqvb"/>
            <w:rFonts w:ascii="Sylfaen" w:hAnsi="Sylfaen"/>
            <w:sz w:val="24"/>
            <w:szCs w:val="24"/>
            <w:lang w:val="hy-AM"/>
            <w:rPrChange w:id="345" w:author="Derenik Petrosyan" w:date="2024-04-15T12:24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բաժանորդների</w:t>
        </w:r>
      </w:ins>
      <w:r w:rsidRPr="0043674A">
        <w:rPr>
          <w:rStyle w:val="rynqvb"/>
          <w:rFonts w:ascii="Sylfaen" w:hAnsi="Sylfaen"/>
          <w:sz w:val="24"/>
          <w:szCs w:val="24"/>
          <w:lang w:val="hy-AM"/>
          <w:rPrChange w:id="346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միացման աճող պահանջները բավարարելու համար:</w:t>
      </w:r>
      <w:r w:rsidR="00D815A7" w:rsidRPr="0043674A">
        <w:rPr>
          <w:rStyle w:val="rynqvb"/>
          <w:rFonts w:ascii="Sylfaen" w:hAnsi="Sylfaen"/>
          <w:sz w:val="24"/>
          <w:szCs w:val="24"/>
          <w:lang w:val="hy-AM"/>
          <w:rPrChange w:id="347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</w:t>
      </w:r>
      <w:r w:rsidRPr="0043674A">
        <w:rPr>
          <w:rStyle w:val="rynqvb"/>
          <w:rFonts w:ascii="Sylfaen" w:hAnsi="Sylfaen"/>
          <w:sz w:val="24"/>
          <w:szCs w:val="24"/>
          <w:lang w:val="hy-AM"/>
          <w:rPrChange w:id="348" w:author="Derenik Petrosyan" w:date="2024-04-15T12:24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Մարտահրավերները ներառում են սպեկտրի տեղաբաշխումը, ենթակառուցվածքի ծախսերը և անվտանգության ու գաղտնիության ապահովումն ավելի ու ավելի կապակցված աշխարհում:</w:t>
      </w:r>
    </w:p>
    <w:p w14:paraId="2FC61C63" w14:textId="77777777" w:rsidR="00D815A7" w:rsidRPr="00B737E0" w:rsidRDefault="00D815A7">
      <w:pPr>
        <w:shd w:val="clear" w:color="auto" w:fill="FFFFFF"/>
        <w:spacing w:after="0" w:line="36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  <w:pPrChange w:id="34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577DF2EE" w14:textId="15CE5D94" w:rsidR="00B737E0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50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351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RangeStart w:id="352" w:author="Derenik Petrosyan" w:date="2024-04-15T12:16:00Z" w:name="move164075808"/>
      <w:moveFrom w:id="353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54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</w:t>
        </w:r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From>
    </w:p>
    <w:p w14:paraId="77962CA8" w14:textId="28E8A12D" w:rsidR="008744AC" w:rsidRPr="000F4995" w:rsidDel="00365502" w:rsidRDefault="008744AC">
      <w:pPr>
        <w:shd w:val="clear" w:color="auto" w:fill="FFFFFF"/>
        <w:spacing w:after="0" w:line="360" w:lineRule="auto"/>
        <w:jc w:val="both"/>
        <w:textAlignment w:val="baseline"/>
        <w:rPr>
          <w:moveFrom w:id="355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356" w:author="Sargis Sargsyan" w:date="2024-04-11T12:05:00Z">
            <w:rPr>
              <w:moveFrom w:id="357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58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77CB4F00" w14:textId="75849381" w:rsidR="00D815A7" w:rsidRPr="000F4995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59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360" w:author="Sargis Sargsyan" w:date="2024-04-11T12:05:00Z">
            <w:rPr>
              <w:moveFrom w:id="361" w:author="Derenik Petrosyan" w:date="2024-04-15T12:16:00Z"/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pPrChange w:id="36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363" w:author="Derenik Petrosyan" w:date="2024-04-15T12:16:00Z">
        <w:r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64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</w:t>
        </w:r>
        <w:r w:rsidR="00D815A7" w:rsidRPr="000F4995" w:rsidDel="00365502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  <w:rPrChange w:id="365" w:author="Sargis Sargsyan" w:date="2024-04-11T12:05:00Z">
              <w:rPr>
                <w:rStyle w:val="rynqvb"/>
                <w:rFonts w:ascii="Sylfaen" w:hAnsi="Sylfaen"/>
                <w:color w:val="3C4043"/>
                <w:sz w:val="24"/>
                <w:szCs w:val="24"/>
                <w:lang w:val="hy-AM"/>
              </w:rPr>
            </w:rPrChange>
          </w:rPr>
          <w:t xml:space="preserve"> ձգտումը:</w:t>
        </w:r>
        <w:r w:rsidR="00D815A7" w:rsidRPr="000F4995" w:rsidDel="00365502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  <w:rPrChange w:id="366" w:author="Sargis Sargsyan" w:date="2024-04-11T12:05:00Z">
              <w:rPr>
                <w:rFonts w:ascii="Sylfaen" w:eastAsia="Times New Roman" w:hAnsi="Sylfaen" w:cs="Segoe UI"/>
                <w:b/>
                <w:bCs/>
                <w:color w:val="333333"/>
                <w:sz w:val="24"/>
                <w:szCs w:val="24"/>
                <w:lang w:val="en-US"/>
              </w:rPr>
            </w:rPrChange>
          </w:rPr>
          <w:t> </w:t>
        </w:r>
      </w:moveFrom>
    </w:p>
    <w:p w14:paraId="078DFB69" w14:textId="124789BD" w:rsidR="009C238D" w:rsidRPr="00E57159" w:rsidDel="00365502" w:rsidRDefault="00B737E0">
      <w:pPr>
        <w:shd w:val="clear" w:color="auto" w:fill="FFFFFF"/>
        <w:spacing w:after="0" w:line="360" w:lineRule="auto"/>
        <w:jc w:val="both"/>
        <w:textAlignment w:val="baseline"/>
        <w:rPr>
          <w:moveFrom w:id="367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  <w:rPrChange w:id="368" w:author="Sargis Sargsyan" w:date="2024-04-10T18:49:00Z">
            <w:rPr>
              <w:moveFrom w:id="369" w:author="Derenik Petrosyan" w:date="2024-04-15T12:16:00Z"/>
              <w:rFonts w:ascii="Sylfaen" w:eastAsia="Times New Roman" w:hAnsi="Sylfaen" w:cs="Segoe UI"/>
              <w:b/>
              <w:bCs/>
              <w:color w:val="333333"/>
              <w:sz w:val="24"/>
              <w:szCs w:val="24"/>
              <w:lang w:val="en-US"/>
            </w:rPr>
          </w:rPrChange>
        </w:rPr>
        <w:pPrChange w:id="370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From w:id="371" w:author="Derenik Petrosyan" w:date="2024-04-15T12:16:00Z">
        <w:r w:rsidRPr="00B737E0" w:rsidDel="00365502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From>
    </w:p>
    <w:moveFromRangeEnd w:id="352"/>
    <w:p w14:paraId="3FCCF9BD" w14:textId="4B168636" w:rsidR="00E4298E" w:rsidRPr="00DC2830" w:rsidDel="00C45D34" w:rsidRDefault="00E4298E" w:rsidP="00F26AD1">
      <w:pPr>
        <w:spacing w:line="360" w:lineRule="auto"/>
        <w:jc w:val="both"/>
        <w:rPr>
          <w:del w:id="372" w:author="Derenik Petrosyan" w:date="2024-04-15T12:16:00Z"/>
          <w:rFonts w:ascii="Sylfaen" w:eastAsia="Arial" w:hAnsi="Sylfaen" w:cs="Arial"/>
          <w:sz w:val="24"/>
          <w:szCs w:val="24"/>
        </w:rPr>
      </w:pPr>
    </w:p>
    <w:p w14:paraId="6F0C18B1" w14:textId="4F4C3B92" w:rsidR="00EE5E95" w:rsidRPr="00DC2830" w:rsidDel="00C45D34" w:rsidRDefault="00EE5E95" w:rsidP="00F26AD1">
      <w:pPr>
        <w:spacing w:line="360" w:lineRule="auto"/>
        <w:jc w:val="both"/>
        <w:rPr>
          <w:del w:id="373" w:author="Derenik Petrosyan" w:date="2024-04-15T12:16:00Z"/>
          <w:rFonts w:ascii="Sylfaen" w:eastAsia="Arial" w:hAnsi="Sylfaen" w:cs="Arial"/>
          <w:sz w:val="24"/>
          <w:szCs w:val="24"/>
        </w:rPr>
      </w:pPr>
    </w:p>
    <w:bookmarkStart w:id="374" w:name="_Toc164793631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31"/>
        <w:id w:val="-1203399140"/>
      </w:sdtPr>
      <w:sdtEndPr/>
      <w:sdtContent>
        <w:p w14:paraId="42B6DBE2" w14:textId="77777777" w:rsidR="00461AD7" w:rsidRDefault="0059570A">
          <w:pPr>
            <w:pStyle w:val="Heading2"/>
            <w:spacing w:line="360" w:lineRule="auto"/>
            <w:rPr>
              <w:ins w:id="375" w:author="Derenik Petrosyan" w:date="2024-04-14T23:07:00Z"/>
              <w:rFonts w:ascii="Sylfaen" w:eastAsia="Tahoma" w:hAnsi="Sylfaen" w:cs="Tahoma"/>
              <w:sz w:val="24"/>
              <w:szCs w:val="24"/>
            </w:rPr>
            <w:pPrChange w:id="376" w:author="Derenik Petrosyan" w:date="2024-04-16T14:15:00Z">
              <w:pPr>
                <w:pStyle w:val="Heading2"/>
              </w:pPr>
            </w:pPrChange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</w:t>
          </w:r>
          <w:commentRangeStart w:id="377"/>
          <w:r w:rsidRPr="00DC2830">
            <w:rPr>
              <w:rFonts w:ascii="Sylfaen" w:eastAsia="Tahoma" w:hAnsi="Sylfaen" w:cs="Tahoma"/>
              <w:sz w:val="24"/>
              <w:szCs w:val="24"/>
            </w:rPr>
            <w:t>2 Իրերի արդյունաբերական ինտերնետի առաջացումը ( IIoT )</w:t>
          </w:r>
          <w:commentRangeEnd w:id="377"/>
          <w:r w:rsidR="00C07338">
            <w:rPr>
              <w:rStyle w:val="CommentReference"/>
              <w:rFonts w:ascii="Calibri" w:eastAsia="Calibri" w:hAnsi="Calibri" w:cs="Calibri"/>
              <w:color w:val="auto"/>
            </w:rPr>
            <w:commentReference w:id="377"/>
          </w:r>
          <w:bookmarkEnd w:id="374"/>
        </w:p>
        <w:p w14:paraId="46D7AEE4" w14:textId="287C46DA" w:rsidR="00E4298E" w:rsidRPr="00461AD7" w:rsidRDefault="00954D60">
          <w:pPr>
            <w:spacing w:line="360" w:lineRule="auto"/>
            <w:rPr>
              <w:rPrChange w:id="378" w:author="Derenik Petrosyan" w:date="2024-04-14T23:0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379" w:author="Derenik Petrosyan" w:date="2024-04-16T14:15:00Z">
              <w:pPr>
                <w:pStyle w:val="Heading2"/>
              </w:pPr>
            </w:pPrChange>
          </w:pPr>
        </w:p>
      </w:sdtContent>
    </w:sdt>
    <w:p w14:paraId="05363BB4" w14:textId="50885180" w:rsidR="006F6BD3" w:rsidRPr="006F6BD3" w:rsidRDefault="006F6BD3">
      <w:pPr>
        <w:spacing w:line="360" w:lineRule="auto"/>
        <w:ind w:firstLine="720"/>
        <w:jc w:val="both"/>
        <w:rPr>
          <w:ins w:id="380" w:author="Derenik Petrosyan" w:date="2024-04-16T13:37:00Z"/>
          <w:rFonts w:ascii="Sylfaen" w:eastAsia="Times New Roman" w:hAnsi="Sylfaen" w:cs="Times New Roman"/>
          <w:color w:val="000E2A"/>
          <w:sz w:val="24"/>
          <w:szCs w:val="24"/>
          <w:rPrChange w:id="381" w:author="Derenik Petrosyan" w:date="2024-04-16T13:37:00Z">
            <w:rPr>
              <w:ins w:id="382" w:author="Derenik Petrosyan" w:date="2024-04-16T13:37:00Z"/>
              <w:rFonts w:ascii="Times New Roman" w:eastAsia="Times New Roman" w:hAnsi="Times New Roman" w:cs="Times New Roman"/>
              <w:color w:val="000E2A"/>
              <w:sz w:val="24"/>
              <w:szCs w:val="24"/>
              <w:lang w:val="en-US"/>
            </w:rPr>
          </w:rPrChange>
        </w:rPr>
        <w:pPrChange w:id="383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384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8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Իրերի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(IoT)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միացնում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ամենօրյա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ինտերնետին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3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թույլ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նրանց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հավաքել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համօգտագործել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0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գործել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հիման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1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սովորական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առարկաները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վերածում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2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խելացի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սարքերի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3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3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հարմարավետությունը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բազմաթիվ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ոլորտներում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4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ինչպիսիք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առողջապահությունը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տրանսպորտը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5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316F933D" w14:textId="77777777" w:rsidR="006F6BD3" w:rsidRDefault="006F6BD3">
      <w:pPr>
        <w:spacing w:line="360" w:lineRule="auto"/>
        <w:jc w:val="both"/>
        <w:rPr>
          <w:ins w:id="461" w:author="Derenik Petrosyan" w:date="2024-04-16T13:37:00Z"/>
          <w:rFonts w:ascii="Times New Roman" w:eastAsia="Times New Roman" w:hAnsi="Times New Roman" w:cs="Times New Roman"/>
          <w:b/>
          <w:bCs/>
          <w:color w:val="000E2A"/>
          <w:sz w:val="24"/>
          <w:szCs w:val="24"/>
        </w:rPr>
        <w:pPrChange w:id="462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463" w:author="Derenik Petrosyan" w:date="2024-04-16T13:37:00Z"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IoT (IIoT) 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հատուկ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6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տեսակ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կենտրոնացած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7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Այն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օգտագործում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8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սենսորներ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-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մեքենա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49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հաղորդակցություն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արտադրության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լոգիստիկայի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էներգիայի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0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գործընթացները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օպտիմալացնելու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 IIoT-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1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առաջնահերթություն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տալիս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2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2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համալիր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կառավարմանը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՝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բարելավելու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3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3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0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արտադրողականությունը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1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2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3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4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անվտանգությունը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5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6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7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proofErr w:type="spellStart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8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միջավայրերում</w:t>
        </w:r>
        <w:proofErr w:type="spellEnd"/>
        <w:r w:rsidRPr="006F6BD3">
          <w:rPr>
            <w:rFonts w:ascii="Sylfaen" w:eastAsia="Times New Roman" w:hAnsi="Sylfaen" w:cs="Times New Roman"/>
            <w:color w:val="000E2A"/>
            <w:sz w:val="24"/>
            <w:szCs w:val="24"/>
            <w:rPrChange w:id="549" w:author="Derenik Petrosyan" w:date="2024-04-16T13:3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  <w:r w:rsidRPr="006F6BD3">
          <w:rPr>
            <w:rFonts w:ascii="Times New Roman" w:eastAsia="Times New Roman" w:hAnsi="Times New Roman" w:cs="Times New Roman"/>
            <w:b/>
            <w:bCs/>
            <w:color w:val="000E2A"/>
            <w:sz w:val="24"/>
            <w:szCs w:val="24"/>
            <w:rPrChange w:id="550" w:author="Derenik Petrosyan" w:date="2024-04-16T13:3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</w:ins>
    </w:p>
    <w:p w14:paraId="001C547F" w14:textId="4DE561A9" w:rsidR="00514BE7" w:rsidRPr="00514BE7" w:rsidRDefault="00514BE7">
      <w:pPr>
        <w:spacing w:line="360" w:lineRule="auto"/>
        <w:jc w:val="both"/>
        <w:rPr>
          <w:ins w:id="551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552" w:author="Derenik Petrosyan" w:date="2024-04-16T14:03:00Z">
            <w:rPr>
              <w:ins w:id="553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54" w:author="Derenik Petrosyan" w:date="2024-04-16T14:15:00Z">
          <w:pPr>
            <w:spacing w:line="240" w:lineRule="auto"/>
            <w:jc w:val="both"/>
          </w:pPr>
        </w:pPrChange>
      </w:pPr>
      <w:commentRangeStart w:id="555"/>
      <w:ins w:id="556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IIoT </w:t>
        </w:r>
      </w:ins>
      <w:ins w:id="557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և</w:t>
        </w:r>
      </w:ins>
      <w:ins w:id="558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IoT</w:t>
        </w:r>
      </w:ins>
      <w:ins w:id="559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-ի</w:t>
        </w:r>
      </w:ins>
      <w:ins w:id="560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5 հիմնական տարբերություններ</w:t>
        </w:r>
      </w:ins>
      <w:ins w:id="561" w:author="Derenik Petrosyan" w:date="2024-04-16T14:03:00Z">
        <w:r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ը</w:t>
        </w:r>
        <w:commentRangeEnd w:id="555"/>
        <w:r>
          <w:rPr>
            <w:rStyle w:val="CommentReference"/>
          </w:rPr>
          <w:commentReference w:id="555"/>
        </w:r>
      </w:ins>
    </w:p>
    <w:p w14:paraId="59E2350C" w14:textId="6A147578" w:rsidR="00514BE7" w:rsidRPr="00F26AD1" w:rsidRDefault="00514BE7">
      <w:pPr>
        <w:spacing w:line="360" w:lineRule="auto"/>
        <w:jc w:val="both"/>
        <w:rPr>
          <w:ins w:id="562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  <w:lang w:val="hy-AM"/>
          <w:rPrChange w:id="563" w:author="Derenik Petrosyan" w:date="2024-04-16T16:42:00Z">
            <w:rPr>
              <w:ins w:id="564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65" w:author="Derenik Petrosyan" w:date="2024-04-16T14:15:00Z">
          <w:pPr>
            <w:spacing w:line="240" w:lineRule="auto"/>
            <w:jc w:val="both"/>
          </w:pPr>
        </w:pPrChange>
      </w:pPr>
      <w:ins w:id="566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1. Շրջանակ</w:t>
        </w:r>
      </w:ins>
      <w:ins w:id="567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  <w:ins w:id="568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 xml:space="preserve"> և մասշտաբ</w:t>
        </w:r>
      </w:ins>
      <w:ins w:id="569" w:author="Derenik Petrosyan" w:date="2024-04-16T16:42:00Z">
        <w:r w:rsidR="00F26AD1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hy-AM"/>
          </w:rPr>
          <w:t>ները</w:t>
        </w:r>
      </w:ins>
    </w:p>
    <w:p w14:paraId="3BCA23F2" w14:textId="6D67B734" w:rsidR="00514BE7" w:rsidRDefault="000C3BAE">
      <w:pPr>
        <w:spacing w:line="360" w:lineRule="auto"/>
        <w:ind w:firstLine="720"/>
        <w:jc w:val="both"/>
        <w:rPr>
          <w:rFonts w:ascii="Sylfaen" w:eastAsia="Times New Roman" w:hAnsi="Sylfaen" w:cs="Times New Roman"/>
          <w:color w:val="000E2A"/>
          <w:sz w:val="24"/>
          <w:szCs w:val="24"/>
        </w:rPr>
      </w:pPr>
      <w:ins w:id="570" w:author="Derenik Petrosyan" w:date="2024-04-16T14:11:00Z">
        <w:r w:rsidRPr="000C3BAE">
          <w:rPr>
            <w:rFonts w:ascii="Sylfaen" w:eastAsia="Times New Roman" w:hAnsi="Sylfaen" w:cs="Times New Roman"/>
            <w:color w:val="000E2A"/>
            <w:sz w:val="24"/>
            <w:szCs w:val="24"/>
          </w:rPr>
          <w:t>IoT-ն և IIoT-ն ունեն հստակ շրջանակներ և մասշտաբներ: IoT-ն ներառում է ինտերնետին միացված ամենօրյա սարքեր, ինչպիսիք են սմարթֆոնները, կենցաղային տեխնիկան և կրելի սարքերը, որոնք ուղղված են առօրյա կյանքում հարմարավետության բարձրացմանը: Ընդհակառակը, IIoT-ը կենտրոնանում է արդյունաբերական հատվածի վրա՝ հեշտացնելով մեքենա-մեքենա լայնածավալ հաղորդակցությունը և ավտոմատացումը այնպիսի ոլորտներում, ինչպիսիք են արտադրությունը և լոգիստիկան՝ արդյունավետությունն ու անվտանգությունը բարելավելու համար:</w:t>
        </w:r>
      </w:ins>
    </w:p>
    <w:p w14:paraId="3EEC4532" w14:textId="77777777" w:rsidR="001B7B67" w:rsidRPr="00514BE7" w:rsidRDefault="001B7B67" w:rsidP="001B7B67">
      <w:pPr>
        <w:spacing w:line="360" w:lineRule="auto"/>
        <w:ind w:firstLine="720"/>
        <w:jc w:val="both"/>
        <w:rPr>
          <w:ins w:id="571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</w:pPr>
    </w:p>
    <w:p w14:paraId="54D1DC3F" w14:textId="77777777" w:rsidR="00514BE7" w:rsidRPr="00514BE7" w:rsidRDefault="00514BE7">
      <w:pPr>
        <w:spacing w:line="360" w:lineRule="auto"/>
        <w:jc w:val="both"/>
        <w:rPr>
          <w:ins w:id="572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73" w:author="Derenik Petrosyan" w:date="2024-04-16T14:15:00Z">
          <w:pPr>
            <w:spacing w:line="240" w:lineRule="auto"/>
            <w:jc w:val="both"/>
          </w:pPr>
        </w:pPrChange>
      </w:pPr>
      <w:ins w:id="574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2. Բարդություն և ճշգրտություն</w:t>
        </w:r>
      </w:ins>
    </w:p>
    <w:p w14:paraId="6D277279" w14:textId="2B1EF018" w:rsidR="00514BE7" w:rsidRPr="00514BE7" w:rsidRDefault="00637B01">
      <w:pPr>
        <w:spacing w:line="360" w:lineRule="auto"/>
        <w:ind w:firstLine="720"/>
        <w:jc w:val="both"/>
        <w:rPr>
          <w:ins w:id="575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76" w:author="Derenik Petrosyan" w:date="2024-04-16T14:15:00Z">
          <w:pPr>
            <w:spacing w:line="240" w:lineRule="auto"/>
            <w:jc w:val="both"/>
          </w:pPr>
        </w:pPrChange>
      </w:pPr>
      <w:ins w:id="577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Թեև IoT սարքերը կատարում են պարզ առաջադրանքներ, ինչպիսիք են սենյակի ջերմաստիճանը կարգավորելը, IIoT-ն ներառում է բարդ գործողություններ, որոնք պահանջում են բարձր ճշգրտություն: Օրինակ, արտադրության մեջ IIoT համակարգերը կարող են կարգավորել արտադրական գծի արագությունը՝ հիմնվելով իրական ժամանակի պահանջարկի վրա կամ հայտնաբերել մարդկանց համար աննկատելի արտադրանքի փոքր թերությունները, ինչը պահանջում է առաջադեմ տեխնոլոգիաներ:</w:t>
        </w:r>
      </w:ins>
    </w:p>
    <w:p w14:paraId="1D5F7FA6" w14:textId="77777777" w:rsidR="00514BE7" w:rsidRPr="00514BE7" w:rsidRDefault="00514BE7">
      <w:pPr>
        <w:spacing w:line="360" w:lineRule="auto"/>
        <w:jc w:val="both"/>
        <w:rPr>
          <w:ins w:id="578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79" w:author="Derenik Petrosyan" w:date="2024-04-16T14:15:00Z">
          <w:pPr>
            <w:spacing w:line="240" w:lineRule="auto"/>
            <w:jc w:val="both"/>
          </w:pPr>
        </w:pPrChange>
      </w:pPr>
      <w:ins w:id="580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3. Միացում և փոխգործունակություն</w:t>
        </w:r>
      </w:ins>
    </w:p>
    <w:p w14:paraId="6DD22A74" w14:textId="3D6EE4EA" w:rsidR="00F11055" w:rsidRPr="00F11055" w:rsidRDefault="00637B01">
      <w:pPr>
        <w:spacing w:line="360" w:lineRule="auto"/>
        <w:ind w:firstLine="720"/>
        <w:jc w:val="both"/>
        <w:rPr>
          <w:ins w:id="581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582" w:author="Derenik Petrosyan" w:date="2024-04-16T14:07:00Z">
            <w:rPr>
              <w:ins w:id="583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84" w:author="Derenik Petrosyan" w:date="2024-04-16T14:15:00Z">
          <w:pPr>
            <w:spacing w:line="240" w:lineRule="auto"/>
            <w:jc w:val="both"/>
          </w:pPr>
        </w:pPrChange>
      </w:pPr>
      <w:ins w:id="585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>IoT սարքերը սովորաբար միանում են ստանդարտ ցանցերի միջոցով, ինչպիսիք են Wi-Fi-ը կամ Bluetooth-ը՝ ապահովելով անխափան փոխգործունակություն: Ի հակադրություն, IIoT-ն հենվում է մասնագիտացված արդյունաբերական արձանագրությունների վրա, ինչպիսիք են OPC UA-ն</w:t>
        </w:r>
      </w:ins>
      <w:ins w:id="586" w:author="Derenik Petrosyan" w:date="2024-04-16T14:13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587" w:author="Derenik Petrosyan" w:date="2024-04-16T14:13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( </w:t>
        </w:r>
      </w:ins>
      <w:ins w:id="588" w:author="Derenik Petrosyan" w:date="2024-04-16T14:14:00Z"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</w:rPr>
          <w:t>Open Platform Communications Unified Architecture</w:t>
        </w:r>
        <w:r w:rsidR="004B25EE" w:rsidRPr="004B25EE">
          <w:rPr>
            <w:rFonts w:ascii="Sylfaen" w:eastAsia="Times New Roman" w:hAnsi="Sylfaen" w:cs="Times New Roman"/>
            <w:color w:val="000E2A"/>
            <w:sz w:val="24"/>
            <w:szCs w:val="24"/>
            <w:rPrChange w:id="589" w:author="Derenik Petrosyan" w:date="2024-04-16T14:14:00Z">
              <w:rPr>
                <w:rFonts w:ascii="Sylfaen" w:eastAsia="Times New Roman" w:hAnsi="Sylfaen" w:cs="Times New Roman"/>
                <w:color w:val="000E2A"/>
                <w:sz w:val="24"/>
                <w:szCs w:val="24"/>
                <w:lang w:val="en-US"/>
              </w:rPr>
            </w:rPrChange>
          </w:rPr>
          <w:t>)</w:t>
        </w:r>
      </w:ins>
      <w:ins w:id="590" w:author="Derenik Petrosyan" w:date="2024-04-16T14:12:00Z">
        <w:r w:rsidRPr="00637B01">
          <w:rPr>
            <w:rFonts w:ascii="Sylfaen" w:eastAsia="Times New Roman" w:hAnsi="Sylfaen" w:cs="Times New Roman"/>
            <w:color w:val="000E2A"/>
            <w:sz w:val="24"/>
            <w:szCs w:val="24"/>
          </w:rPr>
          <w:t xml:space="preserve"> տվյալների կայուն, բարձր արագությամբ և անվտանգ փոխանցման համար՝ բախվելով տարբեր մեքենաների պատճառով փոխգործունակության մարտահրավերներին:</w:t>
        </w:r>
      </w:ins>
    </w:p>
    <w:p w14:paraId="5FFBCA53" w14:textId="77777777" w:rsidR="00514BE7" w:rsidRPr="00514BE7" w:rsidRDefault="00514BE7">
      <w:pPr>
        <w:spacing w:line="360" w:lineRule="auto"/>
        <w:jc w:val="both"/>
        <w:rPr>
          <w:ins w:id="591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92" w:author="Derenik Petrosyan" w:date="2024-04-16T14:15:00Z">
          <w:pPr>
            <w:spacing w:line="240" w:lineRule="auto"/>
            <w:jc w:val="both"/>
          </w:pPr>
        </w:pPrChange>
      </w:pPr>
    </w:p>
    <w:p w14:paraId="598DAEB0" w14:textId="77777777" w:rsidR="00514BE7" w:rsidRPr="00514BE7" w:rsidRDefault="00514BE7">
      <w:pPr>
        <w:spacing w:line="360" w:lineRule="auto"/>
        <w:jc w:val="both"/>
        <w:rPr>
          <w:ins w:id="593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594" w:author="Derenik Petrosyan" w:date="2024-04-16T14:15:00Z">
          <w:pPr>
            <w:spacing w:line="240" w:lineRule="auto"/>
            <w:jc w:val="both"/>
          </w:pPr>
        </w:pPrChange>
      </w:pPr>
      <w:ins w:id="595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4. Անվտանգության արձանագրություններ</w:t>
        </w:r>
      </w:ins>
    </w:p>
    <w:p w14:paraId="0874015F" w14:textId="1C08A5B1" w:rsidR="00514BE7" w:rsidRPr="00DD6269" w:rsidRDefault="00637B01">
      <w:pPr>
        <w:spacing w:line="360" w:lineRule="auto"/>
        <w:ind w:firstLine="720"/>
        <w:jc w:val="both"/>
        <w:rPr>
          <w:ins w:id="596" w:author="Derenik Petrosyan" w:date="2024-04-16T14:02:00Z"/>
          <w:rFonts w:ascii="Sylfaen" w:eastAsia="Times New Roman" w:hAnsi="Sylfaen" w:cs="Times New Roman"/>
          <w:color w:val="000E2A"/>
          <w:sz w:val="24"/>
          <w:szCs w:val="24"/>
          <w:rPrChange w:id="597" w:author="Derenik Petrosyan" w:date="2024-04-16T14:14:00Z">
            <w:rPr>
              <w:ins w:id="598" w:author="Derenik Petrosyan" w:date="2024-04-16T14:02:00Z"/>
              <w:rFonts w:ascii="Sylfaen" w:eastAsia="Times New Roman" w:hAnsi="Sylfaen" w:cs="Times New Roman"/>
              <w:b/>
              <w:bCs/>
              <w:color w:val="000E2A"/>
              <w:sz w:val="24"/>
              <w:szCs w:val="24"/>
            </w:rPr>
          </w:rPrChange>
        </w:rPr>
        <w:pPrChange w:id="599" w:author="Derenik Petrosyan" w:date="2024-04-16T14:15:00Z">
          <w:pPr>
            <w:spacing w:line="240" w:lineRule="auto"/>
            <w:jc w:val="both"/>
          </w:pPr>
        </w:pPrChange>
      </w:pPr>
      <w:ins w:id="600" w:author="Derenik Petrosyan" w:date="2024-04-16T14:12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601" w:author="Derenik Petrosyan" w:date="2024-04-16T14:14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Անվտանգության միջոցները IoT-ում կարող են ավելի քիչ խիստ լինել՝ IIoT-ի համեմատ ավելի քիչ զգայուն տվյալների հետ աշխատելու պատճառով: IIoT-ն առաջնահերթություն է տալիս անվտանգության խիստ արձանագրություններին, հաշվի առնելով կարևոր արդյունաբերական տվյալների և կառավարման համակարգերը, որոնք օգտագործում են առաջադեմ միջոցներ, ինչպիսիք են տվյալների գաղտնագրումը և ներխուժման հայտնաբերման համակարգերը:</w:t>
        </w:r>
      </w:ins>
    </w:p>
    <w:p w14:paraId="65654EDC" w14:textId="77777777" w:rsidR="00514BE7" w:rsidRPr="00514BE7" w:rsidRDefault="00514BE7">
      <w:pPr>
        <w:spacing w:line="360" w:lineRule="auto"/>
        <w:jc w:val="both"/>
        <w:rPr>
          <w:ins w:id="602" w:author="Derenik Petrosyan" w:date="2024-04-16T14:02:00Z"/>
          <w:rFonts w:ascii="Sylfaen" w:eastAsia="Times New Roman" w:hAnsi="Sylfaen" w:cs="Times New Roman"/>
          <w:b/>
          <w:bCs/>
          <w:color w:val="000E2A"/>
          <w:sz w:val="24"/>
          <w:szCs w:val="24"/>
        </w:rPr>
        <w:pPrChange w:id="603" w:author="Derenik Petrosyan" w:date="2024-04-16T14:15:00Z">
          <w:pPr>
            <w:spacing w:line="240" w:lineRule="auto"/>
            <w:jc w:val="both"/>
          </w:pPr>
        </w:pPrChange>
      </w:pPr>
      <w:ins w:id="604" w:author="Derenik Petrosyan" w:date="2024-04-16T14:02:00Z">
        <w:r w:rsidRPr="00514BE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</w:rPr>
          <w:t>5. Ծրագրավորելիություն</w:t>
        </w:r>
      </w:ins>
    </w:p>
    <w:p w14:paraId="4E897D0D" w14:textId="7BA366CD" w:rsidR="00D27701" w:rsidRPr="00DD6269" w:rsidDel="007243C8" w:rsidRDefault="00637B01">
      <w:pPr>
        <w:spacing w:line="360" w:lineRule="auto"/>
        <w:ind w:firstLine="720"/>
        <w:jc w:val="both"/>
        <w:rPr>
          <w:del w:id="605" w:author="Derenik Petrosyan" w:date="2024-04-14T23:05:00Z"/>
          <w:rFonts w:ascii="Sylfaen" w:eastAsia="Times New Roman" w:hAnsi="Sylfaen" w:cs="Arial"/>
          <w:color w:val="000E2A"/>
          <w:sz w:val="24"/>
          <w:szCs w:val="24"/>
          <w:rPrChange w:id="606" w:author="Derenik Petrosyan" w:date="2024-04-16T14:16:00Z">
            <w:rPr>
              <w:del w:id="607" w:author="Derenik Petrosyan" w:date="2024-04-14T23:05:00Z"/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</w:rPrChange>
        </w:rPr>
        <w:pPrChange w:id="608" w:author="Derenik Petrosyan" w:date="2024-04-16T14:16:00Z">
          <w:pPr>
            <w:spacing w:line="360" w:lineRule="auto"/>
            <w:jc w:val="both"/>
          </w:pPr>
        </w:pPrChange>
      </w:pPr>
      <w:ins w:id="609" w:author="Derenik Petrosyan" w:date="2024-04-16T14:13:00Z">
        <w:r w:rsidRPr="00DD6269">
          <w:rPr>
            <w:rFonts w:ascii="Sylfaen" w:eastAsia="Times New Roman" w:hAnsi="Sylfaen" w:cs="Times New Roman"/>
            <w:color w:val="000E2A"/>
            <w:sz w:val="24"/>
            <w:szCs w:val="24"/>
            <w:rPrChange w:id="610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>IoT սարքերը հաճախ գալիս են նախապես ծրագրավորված գործառույթներով, որոնք բավարարում են սպառողների ընդհանուր կարիքները՝ սահմանափակ հարմարեցմամբ: Ընդհակառակը, IIoT համակարգերը խիստ ծրագրավորվող և հարմարեցված են, հարմարվող են արդյունաբերության տարբեր պահանջներին, ունակ են կատարել բարդ առաջադրանքներ, ինքնուրույն որոշումներ կայացնել և օգտագործել մեքենայական ուսուցման ալգորիթմներ՝ ընդլայնված ճկունության համար:</w:t>
        </w:r>
        <w:r w:rsidRPr="00DD6269" w:rsidDel="00461AD7">
          <w:rPr>
            <w:rFonts w:ascii="Sylfaen" w:eastAsia="Times New Roman" w:hAnsi="Sylfaen" w:cs="Times New Roman"/>
            <w:color w:val="000E2A"/>
            <w:sz w:val="24"/>
            <w:szCs w:val="24"/>
            <w:rPrChange w:id="611" w:author="Derenik Petrosyan" w:date="2024-04-16T14:16:00Z">
              <w:rPr>
                <w:rFonts w:ascii="Sylfaen" w:eastAsia="Times New Roman" w:hAnsi="Sylfaen" w:cs="Times New Roman"/>
                <w:b/>
                <w:bCs/>
                <w:color w:val="000E2A"/>
                <w:sz w:val="24"/>
                <w:szCs w:val="24"/>
              </w:rPr>
            </w:rPrChange>
          </w:rPr>
          <w:t xml:space="preserve"> </w:t>
        </w:r>
      </w:ins>
      <w:commentRangeStart w:id="612"/>
      <w:commentRangeStart w:id="613"/>
      <w:del w:id="614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commentRangeEnd w:id="612"/>
        <w:r w:rsidR="005C094E" w:rsidRPr="00DD6269" w:rsidDel="00461AD7">
          <w:rPr>
            <w:rStyle w:val="CommentReference"/>
            <w:rFonts w:ascii="Sylfaen" w:hAnsi="Sylfaen"/>
            <w:sz w:val="24"/>
            <w:szCs w:val="24"/>
            <w:rPrChange w:id="615" w:author="Derenik Petrosyan" w:date="2024-04-16T14:16:00Z">
              <w:rPr>
                <w:rStyle w:val="CommentReference"/>
              </w:rPr>
            </w:rPrChange>
          </w:rPr>
          <w:commentReference w:id="612"/>
        </w:r>
        <w:commentRangeEnd w:id="613"/>
        <w:r w:rsidR="00D25005" w:rsidRPr="00DD6269" w:rsidDel="00461AD7">
          <w:rPr>
            <w:rStyle w:val="CommentReference"/>
            <w:rFonts w:ascii="Sylfaen" w:hAnsi="Sylfaen"/>
            <w:sz w:val="24"/>
            <w:szCs w:val="24"/>
            <w:rPrChange w:id="616" w:author="Derenik Petrosyan" w:date="2024-04-16T14:16:00Z">
              <w:rPr>
                <w:rStyle w:val="CommentReference"/>
              </w:rPr>
            </w:rPrChange>
          </w:rPr>
          <w:commentReference w:id="613"/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տեխնոլոգիաների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1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մասը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միացման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պահանջվում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մալուխներ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որոնք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2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ֆիզիկապես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կապում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ձեր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սարքը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: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թողունակությունը՝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քանակությունը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3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կարող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փոխանցվել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որոշակի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ժամանակահատվածում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10BASE-T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1980-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4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վերջին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1990-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ականների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սկզբին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հաստատված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ամենալայն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կիրառվող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ստանդարտներից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5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,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որը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թույլ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է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տվել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</w:del>
      <w:ins w:id="664" w:author="Sargis Sargsyan" w:date="2024-04-10T19:36:00Z">
        <w:del w:id="665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ունեցել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66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</w:rPr>
            <w:delText>է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67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</w:del>
      </w:ins>
      <w:del w:id="668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մինչև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6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</w:delText>
        </w:r>
      </w:del>
      <w:ins w:id="670" w:author="Sargis Sargsyan" w:date="2024-04-10T19:36:00Z">
        <w:del w:id="671" w:author="Derenik Petrosyan" w:date="2024-04-14T23:05:00Z"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բ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72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>/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վ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rPrChange w:id="673" w:author="Derenik Petrosyan" w:date="2024-04-16T14:16:00Z">
                <w:rPr>
                  <w:rFonts w:ascii="Sylfaen" w:eastAsia="Times New Roman" w:hAnsi="Sylfaen" w:cs="Arial"/>
                  <w:color w:val="000E2A"/>
                  <w:sz w:val="24"/>
                  <w:szCs w:val="24"/>
                  <w:lang w:val="en-US"/>
                </w:rPr>
              </w:rPrChange>
            </w:rPr>
            <w:delText xml:space="preserve"> </w:delText>
          </w:r>
          <w:r w:rsidR="008A771E" w:rsidRPr="00DD6269" w:rsidDel="00461AD7">
            <w:rPr>
              <w:rFonts w:ascii="Sylfaen" w:eastAsia="Times New Roman" w:hAnsi="Sylfaen" w:cs="Arial"/>
              <w:color w:val="000E2A"/>
              <w:sz w:val="24"/>
              <w:szCs w:val="24"/>
              <w:lang w:val="en-US"/>
            </w:rPr>
            <w:delText>թողունակություն</w:delText>
          </w:r>
        </w:del>
      </w:ins>
      <w:del w:id="674" w:author="Derenik Petrosyan" w:date="2024-04-14T23:05:00Z"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մեկում։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երկրորդ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.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7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ժամանակներում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լարային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ցանցերն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աջակցում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են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1000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Մեգաբիթ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(1000BASE-T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8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89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կամ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0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նույնիսկ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1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10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Գիգաբիթ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2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տվյալների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3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վայրկյանում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4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(10GBASE-T)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ժամանակակից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5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Ethernet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միացումների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6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 xml:space="preserve"> 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lang w:val="en-US"/>
          </w:rPr>
          <w:delText>համար</w:delText>
        </w:r>
        <w:r w:rsidR="00D27701" w:rsidRPr="00DD6269" w:rsidDel="00461AD7">
          <w:rPr>
            <w:rFonts w:ascii="Sylfaen" w:eastAsia="Times New Roman" w:hAnsi="Sylfaen" w:cs="Arial"/>
            <w:color w:val="000E2A"/>
            <w:sz w:val="24"/>
            <w:szCs w:val="24"/>
            <w:rPrChange w:id="697" w:author="Derenik Petrosyan" w:date="2024-04-16T14:16:00Z">
              <w:rPr>
                <w:rFonts w:ascii="Sylfaen" w:eastAsia="Times New Roman" w:hAnsi="Sylfaen" w:cs="Arial"/>
                <w:color w:val="000E2A"/>
                <w:sz w:val="24"/>
                <w:szCs w:val="24"/>
                <w:lang w:val="en-US"/>
              </w:rPr>
            </w:rPrChange>
          </w:rPr>
          <w:delText>:</w:delText>
        </w:r>
      </w:del>
    </w:p>
    <w:p w14:paraId="0B8F393D" w14:textId="26BDDACA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698" w:author="Derenik Petrosyan" w:date="2024-04-14T23:05:00Z"/>
          <w:rFonts w:ascii="Sylfaen" w:hAnsi="Sylfaen" w:cs="Arial"/>
          <w:color w:val="000E2A"/>
          <w:lang w:val="hy"/>
        </w:rPr>
        <w:pPrChange w:id="699" w:author="Derenik Petrosyan" w:date="2024-04-16T14:16:00Z">
          <w:pPr>
            <w:pStyle w:val="NormalWeb"/>
            <w:shd w:val="clear" w:color="auto" w:fill="FFFFFF"/>
          </w:pPr>
        </w:pPrChange>
      </w:pPr>
      <w:del w:id="700" w:author="Derenik Petrosyan" w:date="2024-04-14T23:05:00Z">
        <w:r w:rsidRPr="00F26AD1" w:rsidDel="00461AD7">
          <w:rPr>
            <w:rFonts w:ascii="Sylfaen" w:hAnsi="Sylfaen" w:cs="Arial"/>
            <w:color w:val="000E2A"/>
          </w:rPr>
          <w:delText>Անլար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7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վերացնում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յուրաքանչյուր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մալուխի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անհրաժեշտությունը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զգալի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տեղաշարժ</w:delText>
        </w:r>
        <w:r w:rsidRPr="00DD6269" w:rsidDel="00461AD7">
          <w:rPr>
            <w:rFonts w:ascii="Sylfaen" w:hAnsi="Sylfaen" w:cs="Arial"/>
            <w:color w:val="000E2A"/>
            <w:lang w:val="hy"/>
            <w:rPrChange w:id="7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Ստանդարտացված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7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1999 </w:delText>
        </w:r>
        <w:r w:rsidRPr="00DD6269" w:rsidDel="00461AD7">
          <w:rPr>
            <w:rFonts w:ascii="Sylfaen" w:hAnsi="Sylfaen" w:cs="Arial"/>
            <w:color w:val="000E2A"/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, 802.11b-</w:delText>
        </w:r>
        <w:r w:rsidRPr="00DD6269" w:rsidDel="00461AD7">
          <w:rPr>
            <w:rFonts w:ascii="Sylfaen" w:hAnsi="Sylfaen" w:cs="Arial"/>
            <w:color w:val="000E2A"/>
          </w:rPr>
          <w:delText>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ստանդարտներից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մեկն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էր</w:delText>
        </w:r>
        <w:r w:rsidRPr="00DD6269" w:rsidDel="00461AD7">
          <w:rPr>
            <w:rFonts w:ascii="Sylfaen" w:hAnsi="Sylfaen" w:cs="Arial"/>
            <w:color w:val="000E2A"/>
            <w:lang w:val="hy"/>
            <w:rPrChange w:id="7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աջակցվում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բազմաթիվ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արտադրողների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արտադրանքներում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2020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թվականին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հաստատված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6E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ստանդարտի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նախորդն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7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7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  <w:r w:rsidRPr="00DD6269" w:rsidDel="00461AD7">
          <w:rPr>
            <w:rFonts w:ascii="Sylfaen" w:hAnsi="Sylfaen" w:cs="Arial"/>
            <w:color w:val="000E2A"/>
            <w:lang w:val="hy"/>
            <w:rPrChange w:id="7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Wi-Fi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7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50-</w:delText>
        </w:r>
        <w:r w:rsidRPr="00DD6269" w:rsidDel="00461AD7">
          <w:rPr>
            <w:rFonts w:ascii="Sylfaen" w:hAnsi="Sylfaen" w:cs="Arial"/>
            <w:color w:val="000E2A"/>
          </w:rPr>
          <w:delText>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7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800 </w:delText>
        </w:r>
        <w:r w:rsidRPr="00DD6269" w:rsidDel="00461AD7">
          <w:rPr>
            <w:rFonts w:ascii="Sylfaen" w:hAnsi="Sylfaen" w:cs="Arial"/>
            <w:color w:val="000E2A"/>
          </w:rPr>
          <w:delText>անգամ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</w:delText>
        </w:r>
        <w:r w:rsidRPr="00DD6269" w:rsidDel="00461AD7">
          <w:rPr>
            <w:rFonts w:ascii="Sylfaen" w:hAnsi="Sylfaen" w:cs="Arial"/>
            <w:color w:val="000E2A"/>
            <w:lang w:val="hy"/>
            <w:rPrChange w:id="7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761" w:author="Sargis Sargsyan" w:date="2024-04-10T19:41:00Z">
        <w:del w:id="762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մեծ</w:delText>
          </w:r>
          <w:r w:rsidR="001B5FE3" w:rsidRPr="00DD6269" w:rsidDel="00461AD7">
            <w:rPr>
              <w:rFonts w:ascii="Sylfaen" w:hAnsi="Sylfaen" w:cs="Arial"/>
              <w:color w:val="000E2A"/>
              <w:lang w:val="hy"/>
              <w:rPrChange w:id="763" w:author="Derenik Petrosyan" w:date="2024-04-16T14:16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764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արագություն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ինչպես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7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նախկին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սարքավորումները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սակայն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սարքերը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771" w:author="Sargis Sargsyan" w:date="2024-04-10T19:42:00Z">
        <w:del w:id="772" w:author="Derenik Petrosyan" w:date="2024-04-14T23:05:00Z">
          <w:r w:rsidR="001B5FE3" w:rsidRPr="00DD6269" w:rsidDel="00461AD7">
            <w:rPr>
              <w:rFonts w:ascii="Sylfaen" w:hAnsi="Sylfaen" w:cs="Arial"/>
              <w:color w:val="000E2A"/>
            </w:rPr>
            <w:delText>այլ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773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  <w:r w:rsidR="001B5FE3" w:rsidRPr="00DD6269" w:rsidDel="00461AD7">
            <w:rPr>
              <w:rFonts w:ascii="Sylfaen" w:hAnsi="Sylfaen" w:cs="Arial"/>
              <w:color w:val="000E2A"/>
            </w:rPr>
            <w:delText>նաև</w:delText>
          </w:r>
          <w:r w:rsidR="001B5FE3" w:rsidRPr="00A457F1" w:rsidDel="00461AD7">
            <w:rPr>
              <w:rFonts w:ascii="Sylfaen" w:hAnsi="Sylfaen" w:cs="Arial"/>
              <w:color w:val="000E2A"/>
              <w:lang w:val="hy"/>
              <w:rPrChange w:id="774" w:author="Derenik Petrosyan" w:date="2024-04-16T18:58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775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կարող</w:delText>
        </w:r>
        <w:r w:rsidRPr="00DD6269" w:rsidDel="00461AD7">
          <w:rPr>
            <w:rFonts w:ascii="Sylfaen" w:hAnsi="Sylfaen" w:cs="Arial"/>
            <w:color w:val="000E2A"/>
            <w:lang w:val="hy"/>
            <w:rPrChange w:id="7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նաև</w:delText>
        </w:r>
        <w:r w:rsidRPr="00DD6269" w:rsidDel="00461AD7">
          <w:rPr>
            <w:rFonts w:ascii="Sylfaen" w:hAnsi="Sylfaen" w:cs="Arial"/>
            <w:color w:val="000E2A"/>
            <w:lang w:val="hy"/>
            <w:rPrChange w:id="7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հուսալիորեն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աշխատել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7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7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խիտ</w:delText>
        </w:r>
        <w:r w:rsidRPr="00DD6269" w:rsidDel="00461AD7">
          <w:rPr>
            <w:rFonts w:ascii="Sylfaen" w:hAnsi="Sylfaen" w:cs="Arial"/>
            <w:color w:val="000E2A"/>
            <w:lang w:val="hy"/>
            <w:rPrChange w:id="7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ռադիոմիջավայրերում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քան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իրենց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նախորդները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109380A7" w14:textId="2ED5E28F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788" w:author="Derenik Petrosyan" w:date="2024-04-14T23:05:00Z"/>
          <w:rFonts w:ascii="Sylfaen" w:hAnsi="Sylfaen" w:cs="Arial"/>
          <w:color w:val="000E2A"/>
          <w:lang w:val="hy"/>
        </w:rPr>
        <w:pPrChange w:id="789" w:author="Derenik Petrosyan" w:date="2024-04-16T14:16:00Z">
          <w:pPr>
            <w:pStyle w:val="NormalWeb"/>
            <w:shd w:val="clear" w:color="auto" w:fill="FFFFFF"/>
          </w:pPr>
        </w:pPrChange>
      </w:pPr>
      <w:del w:id="790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Բջջային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7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որոնց</w:delText>
        </w:r>
        <w:r w:rsidRPr="00DD6269" w:rsidDel="00461AD7">
          <w:rPr>
            <w:rFonts w:ascii="Sylfaen" w:hAnsi="Sylfaen" w:cs="Arial"/>
            <w:color w:val="000E2A"/>
            <w:lang w:val="hy"/>
            <w:rPrChange w:id="7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վրա</w:delText>
        </w:r>
        <w:r w:rsidRPr="00DD6269" w:rsidDel="00461AD7">
          <w:rPr>
            <w:rFonts w:ascii="Sylfaen" w:hAnsi="Sylfaen" w:cs="Arial"/>
            <w:color w:val="000E2A"/>
            <w:lang w:val="hy"/>
            <w:rPrChange w:id="7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մարդիկ</w:delText>
        </w:r>
        <w:r w:rsidRPr="00DD6269" w:rsidDel="00461AD7">
          <w:rPr>
            <w:rFonts w:ascii="Sylfaen" w:hAnsi="Sylfaen" w:cs="Arial"/>
            <w:color w:val="000E2A"/>
            <w:lang w:val="hy"/>
            <w:rPrChange w:id="7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հենվում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7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7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սմարթֆոնների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ծածկույթի</w:delText>
        </w:r>
        <w:r w:rsidRPr="00DD6269" w:rsidDel="00461AD7">
          <w:rPr>
            <w:rFonts w:ascii="Sylfaen" w:hAnsi="Sylfaen" w:cs="Arial"/>
            <w:color w:val="000E2A"/>
            <w:lang w:val="hy"/>
            <w:rPrChange w:id="7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8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ամբողջ</w:delText>
        </w:r>
        <w:r w:rsidRPr="00DD6269" w:rsidDel="00461AD7">
          <w:rPr>
            <w:rFonts w:ascii="Sylfaen" w:hAnsi="Sylfaen" w:cs="Arial"/>
            <w:color w:val="000E2A"/>
            <w:lang w:val="hy"/>
            <w:rPrChange w:id="8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աշխարհում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հզորության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և</w:delText>
        </w:r>
        <w:r w:rsidRPr="00DD6269" w:rsidDel="00461AD7">
          <w:rPr>
            <w:rFonts w:ascii="Sylfaen" w:hAnsi="Sylfaen" w:cs="Arial"/>
            <w:color w:val="000E2A"/>
            <w:lang w:val="hy"/>
            <w:rPrChange w:id="8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8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արդյունավետության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նման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բարելավումներ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8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կատարել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8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վաղ</w:delText>
        </w:r>
        <w:r w:rsidRPr="00DD6269" w:rsidDel="00461AD7">
          <w:rPr>
            <w:rFonts w:ascii="Sylfaen" w:hAnsi="Sylfaen" w:cs="Arial"/>
            <w:color w:val="000E2A"/>
            <w:lang w:val="hy"/>
            <w:rPrChange w:id="8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2G </w:delText>
        </w:r>
        <w:r w:rsidRPr="00DD6269" w:rsidDel="00461AD7">
          <w:rPr>
            <w:rFonts w:ascii="Sylfaen" w:hAnsi="Sylfaen" w:cs="Arial"/>
            <w:color w:val="000E2A"/>
          </w:rPr>
          <w:delText>ցանցերից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8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8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ապահովում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էին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մոտավորապես</w:delText>
        </w:r>
        <w:r w:rsidRPr="00DD6269" w:rsidDel="00461AD7">
          <w:rPr>
            <w:rFonts w:ascii="Sylfaen" w:hAnsi="Sylfaen" w:cs="Arial"/>
            <w:color w:val="000E2A"/>
            <w:lang w:val="hy"/>
            <w:rPrChange w:id="8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0,1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8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8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lang w:val="hy"/>
            <w:rPrChange w:id="8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ժամանակակից</w:delText>
        </w:r>
        <w:r w:rsidRPr="00DD6269" w:rsidDel="00461AD7">
          <w:rPr>
            <w:rFonts w:ascii="Sylfaen" w:hAnsi="Sylfaen" w:cs="Arial"/>
            <w:color w:val="000E2A"/>
            <w:lang w:val="hy"/>
            <w:rPrChange w:id="8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5G </w:delText>
        </w:r>
        <w:r w:rsidRPr="00DD6269" w:rsidDel="00461AD7">
          <w:rPr>
            <w:rFonts w:ascii="Sylfaen" w:hAnsi="Sylfaen" w:cs="Arial"/>
            <w:color w:val="000E2A"/>
          </w:rPr>
          <w:delText>ցանցերը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8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lang w:val="hy"/>
            <w:rPrChange w:id="8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առաջարկում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8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200 </w:delText>
        </w:r>
        <w:r w:rsidRPr="00DD6269" w:rsidDel="00461AD7">
          <w:rPr>
            <w:rFonts w:ascii="Sylfaen" w:hAnsi="Sylfaen" w:cs="Arial"/>
            <w:color w:val="000E2A"/>
          </w:rPr>
          <w:delText>Մեգաբիթ</w:delText>
        </w:r>
        <w:r w:rsidRPr="00DD6269" w:rsidDel="00461AD7">
          <w:rPr>
            <w:rFonts w:ascii="Sylfaen" w:hAnsi="Sylfaen" w:cs="Arial"/>
            <w:color w:val="000E2A"/>
            <w:lang w:val="hy"/>
            <w:rPrChange w:id="8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DD6269" w:rsidDel="00461AD7">
          <w:rPr>
            <w:rFonts w:ascii="Sylfaen" w:hAnsi="Sylfaen" w:cs="Arial"/>
            <w:color w:val="000E2A"/>
          </w:rPr>
          <w:delText>վրկ</w:delText>
        </w:r>
        <w:r w:rsidRPr="00DD6269" w:rsidDel="00461AD7">
          <w:rPr>
            <w:rFonts w:ascii="Sylfaen" w:hAnsi="Sylfaen" w:cs="Arial"/>
            <w:color w:val="000E2A"/>
            <w:lang w:val="hy"/>
            <w:rPrChange w:id="8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8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lang w:val="hy"/>
            <w:rPrChange w:id="8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միացումներ։</w:delText>
        </w:r>
        <w:r w:rsidRPr="00DD6269" w:rsidDel="00461AD7">
          <w:rPr>
            <w:rFonts w:ascii="Sylfaen" w:hAnsi="Sylfaen" w:cs="Arial"/>
            <w:color w:val="000E2A"/>
            <w:lang w:val="hy"/>
            <w:rPrChange w:id="8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.</w:delText>
        </w:r>
      </w:del>
    </w:p>
    <w:p w14:paraId="05BB2F95" w14:textId="4F9BC180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831" w:author="Derenik Petrosyan" w:date="2024-04-14T23:05:00Z"/>
          <w:rFonts w:ascii="Sylfaen" w:hAnsi="Sylfaen" w:cs="Arial"/>
          <w:color w:val="000E2A"/>
          <w:lang w:val="hy"/>
        </w:rPr>
        <w:pPrChange w:id="832" w:author="Derenik Petrosyan" w:date="2024-04-16T14:16:00Z">
          <w:pPr>
            <w:pStyle w:val="NormalWeb"/>
            <w:shd w:val="clear" w:color="auto" w:fill="FFFFFF"/>
          </w:pPr>
        </w:pPrChange>
      </w:pPr>
      <w:del w:id="833" w:author="Derenik Petrosyan" w:date="2024-04-14T23:05:00Z"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IIoT-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նաև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պատմություն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փոխզիջումների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4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տարբեր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համակցություններ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ստեղծում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տիրույթի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արագության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վերաբերյալ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Ռադիոհաճախականության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նույնականացումը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300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ֆուտ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միջակայքերով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դաշտային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հաղորդակցության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տեխնոլոգիաները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պահանջում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8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89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սերտ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շփում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երկուսն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էլ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օգտակար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0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0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IIoT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կարգավորումներում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ընդ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որում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RFID-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1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1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հաճախ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օգտագործվում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ակտիվներին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հետևելու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2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2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իսկ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NFC-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ն՝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մուտքի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վերահսկման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3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3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վճարումների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տվյալների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փոխանակման</w:delText>
        </w:r>
        <w:r w:rsidRPr="00DD6269" w:rsidDel="00461AD7">
          <w:rPr>
            <w:rFonts w:ascii="Sylfaen" w:hAnsi="Sylfaen" w:cs="Arial"/>
            <w:color w:val="000E2A"/>
            <w:highlight w:val="yellow"/>
            <w:lang w:val="hy"/>
            <w:rPrChange w:id="94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  <w:highlight w:val="yellow"/>
            <w:rPrChange w:id="94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4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791D2158" w14:textId="472E43D3" w:rsidR="00D27701" w:rsidRPr="00DD6269" w:rsidDel="00461AD7" w:rsidRDefault="00D27701">
      <w:pPr>
        <w:pStyle w:val="NormalWeb"/>
        <w:shd w:val="clear" w:color="auto" w:fill="FFFFFF"/>
        <w:spacing w:line="360" w:lineRule="auto"/>
        <w:ind w:firstLine="720"/>
        <w:rPr>
          <w:del w:id="949" w:author="Derenik Petrosyan" w:date="2024-04-14T23:05:00Z"/>
          <w:rFonts w:ascii="Sylfaen" w:hAnsi="Sylfaen" w:cs="Arial"/>
          <w:color w:val="000E2A"/>
          <w:lang w:val="hy"/>
        </w:rPr>
        <w:pPrChange w:id="950" w:author="Derenik Petrosyan" w:date="2024-04-16T14:16:00Z">
          <w:pPr>
            <w:pStyle w:val="NormalWeb"/>
            <w:shd w:val="clear" w:color="auto" w:fill="FFFFFF"/>
          </w:pPr>
        </w:pPrChange>
      </w:pPr>
      <w:del w:id="951" w:author="Derenik Petrosyan" w:date="2024-04-14T23:05:00Z">
        <w:r w:rsidRPr="00DD6269" w:rsidDel="00461AD7">
          <w:rPr>
            <w:rFonts w:ascii="Sylfaen" w:hAnsi="Sylfaen" w:cs="Arial"/>
            <w:color w:val="000E2A"/>
          </w:rPr>
          <w:delText>Այլ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5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տեխնոլոգիաներ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5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95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5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Long Range Wide Area Network-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5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ցածր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5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էներգիայի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5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լայն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5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տարածության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6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ցանցի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6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տեսակը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6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6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Նեղաշերտ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6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ը՝</w:delText>
        </w:r>
        <w:r w:rsidRPr="00DD6269" w:rsidDel="00461AD7">
          <w:rPr>
            <w:rFonts w:ascii="Sylfaen" w:hAnsi="Sylfaen" w:cs="Arial"/>
            <w:color w:val="000E2A"/>
            <w:lang w:val="hy"/>
            <w:rPrChange w:id="96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4G-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6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տարբերակ</w:delText>
        </w:r>
        <w:r w:rsidRPr="00DD6269" w:rsidDel="00461AD7">
          <w:rPr>
            <w:rFonts w:ascii="Sylfaen" w:hAnsi="Sylfaen" w:cs="Arial"/>
            <w:color w:val="000E2A"/>
            <w:lang w:val="hy"/>
            <w:rPrChange w:id="96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6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համար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6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որտեղ</w:delText>
        </w:r>
        <w:r w:rsidRPr="00DD6269" w:rsidDel="00461AD7">
          <w:rPr>
            <w:rFonts w:ascii="Sylfaen" w:hAnsi="Sylfaen" w:cs="Arial"/>
            <w:color w:val="000E2A"/>
            <w:lang w:val="hy"/>
            <w:rPrChange w:id="97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ոչ</w:delText>
        </w:r>
        <w:r w:rsidRPr="00DD6269" w:rsidDel="00461AD7">
          <w:rPr>
            <w:rFonts w:ascii="Sylfaen" w:hAnsi="Sylfaen" w:cs="Arial"/>
            <w:color w:val="000E2A"/>
            <w:lang w:val="hy"/>
            <w:rPrChange w:id="97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շատ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7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բարձր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7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արագություններ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7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7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անհրաժեշտ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7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լուծում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7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7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7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8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DD6269" w:rsidDel="00461AD7">
          <w:rPr>
            <w:rFonts w:ascii="Sylfaen" w:hAnsi="Sylfaen" w:cs="Arial"/>
            <w:color w:val="000E2A"/>
          </w:rPr>
          <w:delText>Կենտրոնացված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98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խմբերը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8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ինչպիսիք</w:delText>
        </w:r>
        <w:r w:rsidRPr="00DD6269" w:rsidDel="00461AD7">
          <w:rPr>
            <w:rFonts w:ascii="Sylfaen" w:hAnsi="Sylfaen" w:cs="Arial"/>
            <w:color w:val="000E2A"/>
            <w:lang w:val="hy"/>
            <w:rPrChange w:id="98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8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Wireless Smart Ubiquitous Networks Alliance-</w:delText>
        </w:r>
        <w:r w:rsidRPr="00DD6269" w:rsidDel="00461AD7">
          <w:rPr>
            <w:rFonts w:ascii="Sylfaen" w:hAnsi="Sylfaen" w:cs="Arial"/>
            <w:color w:val="000E2A"/>
          </w:rPr>
          <w:delText>ը</w:delText>
        </w:r>
        <w:r w:rsidRPr="00DD6269" w:rsidDel="00461AD7">
          <w:rPr>
            <w:rFonts w:ascii="Sylfaen" w:hAnsi="Sylfaen" w:cs="Arial"/>
            <w:color w:val="000E2A"/>
            <w:lang w:val="hy"/>
            <w:rPrChange w:id="98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DD6269" w:rsidDel="00461AD7">
          <w:rPr>
            <w:rFonts w:ascii="Sylfaen" w:hAnsi="Sylfaen" w:cs="Arial"/>
            <w:color w:val="000E2A"/>
          </w:rPr>
          <w:delText>ձգտում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8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են</w:delText>
        </w:r>
        <w:r w:rsidRPr="00DD6269" w:rsidDel="00461AD7">
          <w:rPr>
            <w:rFonts w:ascii="Sylfaen" w:hAnsi="Sylfaen" w:cs="Arial"/>
            <w:color w:val="000E2A"/>
            <w:lang w:val="hy"/>
            <w:rPrChange w:id="98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լուծել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8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խելացի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89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քաղաքների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90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կամ</w:delText>
        </w:r>
        <w:r w:rsidRPr="00DD6269" w:rsidDel="00461AD7">
          <w:rPr>
            <w:rFonts w:ascii="Sylfaen" w:hAnsi="Sylfaen" w:cs="Arial"/>
            <w:color w:val="000E2A"/>
            <w:lang w:val="hy"/>
            <w:rPrChange w:id="991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DD6269" w:rsidDel="00461AD7">
          <w:rPr>
            <w:rFonts w:ascii="Sylfaen" w:hAnsi="Sylfaen" w:cs="Arial"/>
            <w:color w:val="000E2A"/>
          </w:rPr>
          <w:delText>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92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կոմունալ</w:delText>
        </w:r>
        <w:r w:rsidRPr="00DD6269" w:rsidDel="00461AD7">
          <w:rPr>
            <w:rFonts w:ascii="Sylfaen" w:hAnsi="Sylfaen" w:cs="Arial"/>
            <w:color w:val="000E2A"/>
            <w:lang w:val="hy"/>
            <w:rPrChange w:id="993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հավելվածների</w:delText>
        </w:r>
        <w:r w:rsidRPr="00DD6269" w:rsidDel="00461AD7">
          <w:rPr>
            <w:rFonts w:ascii="Sylfaen" w:hAnsi="Sylfaen" w:cs="Arial"/>
            <w:color w:val="000E2A"/>
            <w:lang w:val="hy"/>
            <w:rPrChange w:id="994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հետ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95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կապված</w:delText>
        </w:r>
        <w:r w:rsidRPr="00DD6269" w:rsidDel="00461AD7">
          <w:rPr>
            <w:rFonts w:ascii="Sylfaen" w:hAnsi="Sylfaen" w:cs="Arial"/>
            <w:color w:val="000E2A"/>
            <w:lang w:val="hy"/>
            <w:rPrChange w:id="996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կոնկրետ</w:delText>
        </w:r>
        <w:r w:rsidRPr="00DD6269" w:rsidDel="00461AD7">
          <w:rPr>
            <w:rFonts w:ascii="Sylfaen" w:hAnsi="Sylfaen" w:cs="Arial"/>
            <w:color w:val="000E2A"/>
            <w:lang w:val="hy"/>
            <w:rPrChange w:id="997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DD6269" w:rsidDel="00461AD7">
          <w:rPr>
            <w:rFonts w:ascii="Sylfaen" w:hAnsi="Sylfaen" w:cs="Arial"/>
            <w:color w:val="000E2A"/>
          </w:rPr>
          <w:delText>խնդիրներ</w:delText>
        </w:r>
        <w:r w:rsidRPr="00DD6269" w:rsidDel="00461AD7">
          <w:rPr>
            <w:rFonts w:ascii="Sylfaen" w:hAnsi="Sylfaen" w:cs="Arial"/>
            <w:color w:val="000E2A"/>
            <w:lang w:val="hy"/>
            <w:rPrChange w:id="998" w:author="Derenik Petrosyan" w:date="2024-04-16T14:16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61C2AA52" w14:textId="77777777" w:rsidR="00E4298E" w:rsidRPr="00DD6269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999" w:author="Derenik Petrosyan" w:date="2024-04-16T14:16:00Z">
          <w:pPr>
            <w:spacing w:line="360" w:lineRule="auto"/>
            <w:jc w:val="both"/>
          </w:pPr>
        </w:pPrChange>
      </w:pPr>
    </w:p>
    <w:bookmarkStart w:id="1000" w:name="_Toc164793632"/>
    <w:p w14:paraId="040CF8AA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001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3"/>
          <w:id w:val="2042304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2.3 Հիմնական հասկացություններ և մարտահրավերներ 5G-IIoT ինտեգրման մեջ</w:t>
          </w:r>
        </w:sdtContent>
      </w:sdt>
      <w:bookmarkEnd w:id="1000"/>
    </w:p>
    <w:p w14:paraId="00AC425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4"/>
        <w:id w:val="-546755665"/>
      </w:sdtPr>
      <w:sdtEndPr/>
      <w:sdtContent>
        <w:p w14:paraId="6CAD2899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1002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003" w:author="Derenik Petrosyan" w:date="2024-04-15T12:22:00Z">
                <w:rPr>
                  <w:del w:id="1004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05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Հիմնական հասկացությունները 5G-IIoT ինտեգրման մեջ</w:t>
          </w:r>
        </w:p>
        <w:p w14:paraId="49FB6AB2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3904E8" w14:textId="7584B188" w:rsidR="00296C59" w:rsidRPr="00444B6D" w:rsidDel="00365502" w:rsidRDefault="00296C59">
          <w:pPr>
            <w:spacing w:line="360" w:lineRule="auto"/>
            <w:jc w:val="both"/>
            <w:rPr>
              <w:del w:id="1006" w:author="Derenik Petrosyan" w:date="2024-04-15T12:14:00Z"/>
              <w:rFonts w:ascii="Sylfaen" w:eastAsia="Tahoma" w:hAnsi="Sylfaen" w:cs="Tahoma"/>
              <w:b/>
              <w:bCs/>
              <w:sz w:val="24"/>
              <w:szCs w:val="24"/>
              <w:rPrChange w:id="1007" w:author="Derenik Petrosyan" w:date="2024-04-15T12:22:00Z">
                <w:rPr>
                  <w:del w:id="1008" w:author="Derenik Petrosyan" w:date="2024-04-15T12:14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09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1. </w:t>
          </w:r>
          <w:del w:id="1010" w:author="Derenik Petrosyan" w:date="2024-04-15T12:19:00Z">
            <w:r w:rsidRPr="00444B6D" w:rsidDel="00111CD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11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Ultra-Reliable Low-Latency Communication</w:delText>
            </w:r>
          </w:del>
          <w:ins w:id="1012" w:author="Derenik Petrosyan" w:date="2024-04-15T12:19:00Z">
            <w:r w:rsidR="00111CDA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13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Գերհուսալի ցածր հապաղումներո</w:t>
            </w:r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14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 xml:space="preserve">վ </w:t>
            </w:r>
          </w:ins>
          <w:ins w:id="1015" w:author="Derenik Petrosyan" w:date="2024-04-15T12:20:00Z">
            <w:r w:rsidR="00061961" w:rsidRPr="00444B6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16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հաղորդակցություն</w:t>
            </w:r>
          </w:ins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17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</w:t>
          </w:r>
          <w:commentRangeStart w:id="1018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19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(URLLC</w:t>
          </w:r>
          <w:commentRangeEnd w:id="1018"/>
          <w:r w:rsidR="00111CDA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020" w:author="Derenik Petrosyan" w:date="2024-04-15T12:22:00Z">
                <w:rPr>
                  <w:rStyle w:val="CommentReference"/>
                </w:rPr>
              </w:rPrChange>
            </w:rPr>
            <w:commentReference w:id="1018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21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1F7E14BF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022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2EE9C68" w14:textId="06343022" w:rsidR="00296C59" w:rsidRDefault="0004242C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0B2A31AE" wp14:editId="7486445A">
                <wp:simplePos x="0" y="0"/>
                <wp:positionH relativeFrom="column">
                  <wp:posOffset>1167765</wp:posOffset>
                </wp:positionH>
                <wp:positionV relativeFrom="paragraph">
                  <wp:posOffset>1605915</wp:posOffset>
                </wp:positionV>
                <wp:extent cx="3482340" cy="2311400"/>
                <wp:effectExtent l="0" t="0" r="3810" b="0"/>
                <wp:wrapTopAndBottom/>
                <wp:docPr id="5" name="Picture 5" descr="An Overview of Autonomous Vehicles - More Than Shippi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An Overview of Autonomous Vehicles - More Than Shippi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311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6C59" w:rsidRPr="00444B6D">
            <w:rPr>
              <w:rFonts w:ascii="Sylfaen" w:eastAsia="Tahoma" w:hAnsi="Sylfaen" w:cs="Tahoma"/>
              <w:sz w:val="24"/>
              <w:szCs w:val="24"/>
            </w:rPr>
            <w:t>URLLC-ը 5G ցանցերի հիմնական հատկանիշն է, որը թույլ է տալիս չափազանց ցածր ուշացում և բարձր հուսալիություն հաղորդակցություն, որը կարևոր է արդյունաբերական միջավայրերում իրական ժամանակում կիրառելու համար, ինչպիսիք են արդյունաբերական ավտոմատացումը, հեռակառավարումը և գործընթացի մոնիտորինգը:</w:t>
          </w:r>
        </w:p>
        <w:p w14:paraId="4A91D2C5" w14:textId="05A42BE2" w:rsidR="0004242C" w:rsidRPr="00444B6D" w:rsidRDefault="0004242C" w:rsidP="0004242C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56F32463" w14:textId="1A6CA7EC" w:rsidR="00296C59" w:rsidRPr="00444B6D" w:rsidDel="00444B6D" w:rsidRDefault="00296C59" w:rsidP="00F26AD1">
          <w:pPr>
            <w:spacing w:line="360" w:lineRule="auto"/>
            <w:jc w:val="both"/>
            <w:rPr>
              <w:del w:id="1023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024" w:author="Derenik Petrosyan" w:date="2024-04-15T12:22:00Z">
                <w:rPr>
                  <w:del w:id="1025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26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r w:rsidRPr="005A04D2">
            <w:rPr>
              <w:rFonts w:ascii="Sylfaen" w:eastAsia="Tahoma" w:hAnsi="Sylfaen" w:cs="Tahoma"/>
              <w:b/>
              <w:bCs/>
              <w:color w:val="000000" w:themeColor="text1"/>
              <w:sz w:val="24"/>
              <w:szCs w:val="24"/>
              <w:rPrChange w:id="1027" w:author="Derenik Petrosyan" w:date="2024-04-16T13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  <w:del w:id="1028" w:author="Derenik Petrosyan" w:date="2024-04-16T13:00:00Z">
            <w:r w:rsidRPr="005A04D2" w:rsidDel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29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del w:id="1030" w:author="Derenik Petrosyan" w:date="2024-04-15T12:20:00Z">
            <w:r w:rsidRPr="005A04D2" w:rsidDel="00061961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31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Massive Machine-Type Communication</w:delText>
            </w:r>
          </w:del>
          <w:ins w:id="1032" w:author="Derenik Petrosyan" w:date="2024-04-16T13:00:00Z"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33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 xml:space="preserve"> 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  <w:rPrChange w:id="1034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Զ</w:t>
            </w:r>
            <w:r w:rsidR="005A04D2" w:rsidRP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rPrChange w:id="1035" w:author="Derenik Petrosyan" w:date="2024-04-16T13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անգվածային մեքենայական տիպի հաղորդակցություն</w:t>
            </w:r>
            <w:r w:rsidR="005A04D2">
              <w:rPr>
                <w:rFonts w:ascii="Sylfaen" w:eastAsia="Tahoma" w:hAnsi="Sylfaen" w:cs="Tahoma"/>
                <w:b/>
                <w:bCs/>
                <w:color w:val="000000" w:themeColor="text1"/>
                <w:sz w:val="24"/>
                <w:szCs w:val="24"/>
                <w:lang w:val="hy-AM"/>
              </w:rPr>
              <w:t xml:space="preserve"> </w:t>
            </w:r>
          </w:ins>
          <w:del w:id="1036" w:author="Derenik Petrosyan" w:date="2024-04-16T13:00:00Z">
            <w:r w:rsidRPr="00444B6D" w:rsidDel="005A04D2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37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commentRangeStart w:id="1038"/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39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(mMTC</w:t>
          </w:r>
          <w:commentRangeEnd w:id="1038"/>
          <w:r w:rsidR="00061961" w:rsidRPr="00444B6D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040" w:author="Derenik Petrosyan" w:date="2024-04-15T12:22:00Z">
                <w:rPr>
                  <w:rStyle w:val="CommentReference"/>
                </w:rPr>
              </w:rPrChange>
            </w:rPr>
            <w:commentReference w:id="1038"/>
          </w:r>
          <w:r w:rsidRPr="00444B6D">
            <w:rPr>
              <w:rFonts w:ascii="Sylfaen" w:eastAsia="Tahoma" w:hAnsi="Sylfaen" w:cs="Tahoma"/>
              <w:b/>
              <w:bCs/>
              <w:sz w:val="24"/>
              <w:szCs w:val="24"/>
              <w:rPrChange w:id="1041" w:author="Derenik Petrosyan" w:date="2024-04-15T12:2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):</w:t>
          </w:r>
        </w:p>
        <w:p w14:paraId="48C7C54D" w14:textId="77777777" w:rsidR="00296C59" w:rsidRPr="00444B6D" w:rsidDel="00444B6D" w:rsidRDefault="00296C59" w:rsidP="00F26AD1">
          <w:pPr>
            <w:spacing w:line="360" w:lineRule="auto"/>
            <w:jc w:val="both"/>
            <w:rPr>
              <w:del w:id="1042" w:author="Derenik Petrosyan" w:date="2024-04-15T12:21:00Z"/>
              <w:rFonts w:ascii="Sylfaen" w:eastAsia="Tahoma" w:hAnsi="Sylfaen" w:cs="Tahoma"/>
              <w:b/>
              <w:bCs/>
              <w:sz w:val="24"/>
              <w:szCs w:val="24"/>
              <w:rPrChange w:id="1043" w:author="Derenik Petrosyan" w:date="2024-04-15T12:22:00Z">
                <w:rPr>
                  <w:del w:id="1044" w:author="Derenik Petrosyan" w:date="2024-04-15T12:2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4416D1D7" w14:textId="77777777" w:rsidR="00444B6D" w:rsidRPr="00444B6D" w:rsidRDefault="00444B6D">
          <w:pPr>
            <w:spacing w:line="360" w:lineRule="auto"/>
            <w:jc w:val="both"/>
            <w:rPr>
              <w:ins w:id="1045" w:author="Derenik Petrosyan" w:date="2024-04-15T12:21:00Z"/>
              <w:rFonts w:ascii="Sylfaen" w:eastAsia="Tahoma" w:hAnsi="Sylfaen" w:cs="Tahoma"/>
              <w:sz w:val="24"/>
              <w:szCs w:val="24"/>
            </w:rPr>
            <w:pPrChange w:id="1046" w:author="Derenik Petrosyan" w:date="2024-04-16T14:15:00Z">
              <w:pPr>
                <w:spacing w:line="360" w:lineRule="auto"/>
                <w:ind w:firstLine="720"/>
                <w:jc w:val="both"/>
              </w:pPr>
            </w:pPrChange>
          </w:pPr>
        </w:p>
        <w:p w14:paraId="32E904EC" w14:textId="0DAA8AE5" w:rsidR="00296C59" w:rsidRDefault="00296C59" w:rsidP="00F26AD1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mMTC-ն թույլ է տալիս 5G ցանցերին աջակցել մեծ թվով միացված սարքերի, ինչը հնարավորություն է տալիս տեղակայել սենսորների, ակտուատորների և արդյունաբերական սարքավորումների խիտ ցանցերը IIoT հավելվածներում: Սա հեշտացնում է իրական ժամանակի մոնիտորինգը, տվյալների հավաքագրումը և արդյունաբերական գործընթացների և ակտիվների վերահսկումը:</w:t>
          </w:r>
        </w:p>
        <w:p w14:paraId="629F34C0" w14:textId="798F1531" w:rsidR="001A71D7" w:rsidRDefault="001A71D7" w:rsidP="001A71D7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commentRangeStart w:id="1047"/>
          <w:r>
            <w:rPr>
              <w:noProof/>
            </w:rPr>
            <w:lastRenderedPageBreak/>
            <w:drawing>
              <wp:anchor distT="0" distB="0" distL="114300" distR="114300" simplePos="0" relativeHeight="251664384" behindDoc="0" locked="0" layoutInCell="1" allowOverlap="1" wp14:anchorId="5DDBD520" wp14:editId="5A8CBA8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39790" cy="2613660"/>
                <wp:effectExtent l="0" t="0" r="3810" b="0"/>
                <wp:wrapTopAndBottom/>
                <wp:docPr id="8" name="Picture 8" descr="Massive Machine Type Communications (mMTC) provides efficient connectivity for the deployment of a massive number of geographically spread devices (e.g., sensors and smart devices). Three access types are planned for mMTC: direct network access (MTC-D), access via an aggregation node (MTC-A), and short-range D2D access (MTC-M)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 descr="Massive Machine Type Communications (mMTC) provides efficient connectivity for the deployment of a massive number of geographically spread devices (e.g., sensors and smart devices). Three access types are planned for mMTC: direct network access (MTC-D), access via an aggregation node (MTC-A), and short-range D2D access (MTC-M)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39790" cy="2613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commentRangeEnd w:id="1047"/>
          <w:r w:rsidR="00C86A8C">
            <w:rPr>
              <w:rStyle w:val="CommentReference"/>
            </w:rPr>
            <w:commentReference w:id="1047"/>
          </w:r>
        </w:p>
        <w:p w14:paraId="75FC7244" w14:textId="7312CD5A" w:rsidR="0004242C" w:rsidRDefault="0004242C" w:rsidP="00F26AD1">
          <w:pPr>
            <w:spacing w:line="360" w:lineRule="auto"/>
            <w:ind w:firstLine="720"/>
            <w:jc w:val="both"/>
            <w:rPr>
              <w:ins w:id="1048" w:author="Derenik Petrosyan" w:date="2024-04-16T13:46:00Z"/>
              <w:rFonts w:ascii="Sylfaen" w:eastAsia="Tahoma" w:hAnsi="Sylfaen" w:cs="Tahoma"/>
              <w:sz w:val="24"/>
              <w:szCs w:val="24"/>
            </w:rPr>
          </w:pPr>
        </w:p>
        <w:p w14:paraId="2F4F8DBE" w14:textId="7FE3410C" w:rsidR="00567C51" w:rsidRDefault="000B7D7B" w:rsidP="000B7D7B">
          <w:pPr>
            <w:spacing w:line="360" w:lineRule="auto"/>
            <w:jc w:val="both"/>
            <w:rPr>
              <w:ins w:id="1049" w:author="Derenik Petrosyan" w:date="2024-04-21T11:11:00Z"/>
              <w:rFonts w:ascii="Sylfaen" w:eastAsia="Tahoma" w:hAnsi="Sylfaen" w:cs="Times New Roman"/>
              <w:b/>
              <w:bCs/>
              <w:sz w:val="24"/>
              <w:szCs w:val="24"/>
            </w:rPr>
          </w:pPr>
          <w:ins w:id="1050" w:author="Derenik Petrosyan" w:date="2024-04-21T11:10:00Z">
            <w:r w:rsidRPr="000B7D7B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51" w:author="Derenik Petrosyan" w:date="2024-04-21T11:11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3</w:t>
            </w:r>
            <w:r w:rsidRPr="000B7D7B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052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Pr="000B7D7B">
              <w:rPr>
                <w:rFonts w:ascii="Sylfaen" w:hAnsi="Sylfaen"/>
                <w:b/>
                <w:bCs/>
                <w:rPrChange w:id="1053" w:author="Derenik Petrosyan" w:date="2024-04-21T11:11:00Z">
                  <w:rPr/>
                </w:rPrChange>
              </w:rPr>
              <w:t xml:space="preserve"> </w:t>
            </w:r>
            <w:commentRangeStart w:id="1054"/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lang w:val="hy-AM"/>
                <w:rPrChange w:id="1055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Ընդլայնված շարժական լայնաշերտ կապ</w:t>
            </w:r>
          </w:ins>
          <w:ins w:id="1056" w:author="Derenik Petrosyan" w:date="2024-04-21T11:12:00Z">
            <w:r w:rsidR="00495345" w:rsidRPr="00495345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57" w:author="Derenik Petrosyan" w:date="2024-04-21T11:12:00Z">
                  <w:rPr>
                    <w:rFonts w:ascii="Sylfaen" w:eastAsia="Tahoma" w:hAnsi="Sylfaen" w:cs="Times New Roman"/>
                    <w:b/>
                    <w:bCs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058" w:author="Derenik Petrosyan" w:date="2024-04-21T11:10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59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(</w:t>
            </w:r>
          </w:ins>
          <w:ins w:id="1060" w:author="Derenik Petrosyan" w:date="2024-04-21T11:11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61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</w:rPr>
                </w:rPrChange>
              </w:rPr>
              <w:t>Enhanced Mobile Broadband</w:t>
            </w:r>
          </w:ins>
          <w:ins w:id="1062" w:author="Derenik Petrosyan" w:date="2024-04-21T11:10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63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ins w:id="1064" w:author="Derenik Petrosyan" w:date="2024-04-21T11:11:00Z">
            <w:r w:rsidRPr="000B7D7B">
              <w:rPr>
                <w:rFonts w:ascii="Sylfaen" w:eastAsia="Tahoma" w:hAnsi="Sylfaen" w:cs="Times New Roman"/>
                <w:b/>
                <w:bCs/>
                <w:sz w:val="24"/>
                <w:szCs w:val="24"/>
                <w:rPrChange w:id="1065" w:author="Derenik Petrosyan" w:date="2024-04-21T11:11:00Z">
                  <w:rPr>
                    <w:rFonts w:ascii="Times New Roman" w:eastAsia="Tahoma" w:hAnsi="Times New Roman" w:cs="Times New Roman"/>
                    <w:sz w:val="24"/>
                    <w:szCs w:val="24"/>
                    <w:lang w:val="en-US"/>
                  </w:rPr>
                </w:rPrChange>
              </w:rPr>
              <w:t>.</w:t>
            </w:r>
          </w:ins>
          <w:commentRangeEnd w:id="1054"/>
          <w:ins w:id="1066" w:author="Derenik Petrosyan" w:date="2024-04-21T11:13:00Z">
            <w:r w:rsidR="00E9088D">
              <w:rPr>
                <w:rStyle w:val="CommentReference"/>
              </w:rPr>
              <w:commentReference w:id="1054"/>
            </w:r>
          </w:ins>
        </w:p>
        <w:p w14:paraId="5EE09252" w14:textId="5034EB12" w:rsidR="00495345" w:rsidRDefault="005C3262" w:rsidP="000B7D7B">
          <w:pPr>
            <w:spacing w:line="360" w:lineRule="auto"/>
            <w:jc w:val="both"/>
            <w:rPr>
              <w:rFonts w:ascii="Sylfaen" w:eastAsia="Tahoma" w:hAnsi="Sylfaen" w:cs="Times New Roman"/>
              <w:sz w:val="24"/>
              <w:szCs w:val="24"/>
            </w:rPr>
          </w:pPr>
          <w:commentRangeStart w:id="1067"/>
          <w:r>
            <w:rPr>
              <w:rFonts w:ascii="Sylfaen" w:eastAsia="Tahoma" w:hAnsi="Sylfaen" w:cs="Times New Roman"/>
              <w:noProof/>
              <w:sz w:val="24"/>
              <w:szCs w:val="24"/>
            </w:rPr>
            <w:drawing>
              <wp:anchor distT="0" distB="0" distL="114300" distR="114300" simplePos="0" relativeHeight="251665408" behindDoc="0" locked="0" layoutInCell="1" allowOverlap="1" wp14:anchorId="09FBE413" wp14:editId="2267EFD5">
                <wp:simplePos x="0" y="0"/>
                <wp:positionH relativeFrom="column">
                  <wp:posOffset>1320074</wp:posOffset>
                </wp:positionH>
                <wp:positionV relativeFrom="paragraph">
                  <wp:posOffset>2225493</wp:posOffset>
                </wp:positionV>
                <wp:extent cx="3086100" cy="2468880"/>
                <wp:effectExtent l="0" t="0" r="0" b="7620"/>
                <wp:wrapTopAndBottom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86100" cy="246888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commentRangeEnd w:id="1067"/>
          <w:r>
            <w:rPr>
              <w:rStyle w:val="CommentReference"/>
            </w:rPr>
            <w:commentReference w:id="1067"/>
          </w:r>
          <w:ins w:id="1068" w:author="Derenik Petrosyan" w:date="2024-04-21T11:11:00Z">
            <w:r w:rsidR="00495345">
              <w:rPr>
                <w:rFonts w:ascii="Sylfaen" w:eastAsia="Tahoma" w:hAnsi="Sylfaen" w:cs="Times New Roman"/>
                <w:sz w:val="24"/>
                <w:szCs w:val="24"/>
              </w:rPr>
              <w:tab/>
            </w:r>
            <w:r w:rsidR="00495345" w:rsidRPr="00495345">
              <w:rPr>
                <w:rFonts w:ascii="Sylfaen" w:eastAsia="Tahoma" w:hAnsi="Sylfaen" w:cs="Times New Roman"/>
                <w:sz w:val="24"/>
                <w:szCs w:val="24"/>
              </w:rPr>
              <w:t>Ընդլայնված շարժական լայնաշերտ կապը (eMBB) ներկայացնում է 5G տեխնոլոգիայի հիմնական սյուներից մեկը՝ առաջարկելով զգալի բարելավումներ տվյալների փոխանցման արագության, հզորության և օգտագործողի փորձի առումով: Իրերի արդյունաբերական ինտերնետի (IIoT) ինտեգրման համատեքստում eMBB-ն առանցքային դեր է խաղում արդյունաբերական միջավայրում կիրառությունների լայն շրջանակի և օգտագործման դեպքերի համար բարձր արագությամբ տվյալների փոխանցման և կապի հեշտացման գործում:</w:t>
            </w:r>
          </w:ins>
        </w:p>
        <w:p w14:paraId="37999B4F" w14:textId="744D2FEF" w:rsidR="005C3262" w:rsidRDefault="005C3262" w:rsidP="000B7D7B">
          <w:pPr>
            <w:spacing w:line="360" w:lineRule="auto"/>
            <w:jc w:val="both"/>
            <w:rPr>
              <w:ins w:id="1069" w:author="Derenik Petrosyan" w:date="2024-04-21T11:11:00Z"/>
              <w:rFonts w:ascii="Sylfaen" w:eastAsia="Tahoma" w:hAnsi="Sylfaen" w:cs="Times New Roman"/>
              <w:sz w:val="24"/>
              <w:szCs w:val="24"/>
            </w:rPr>
          </w:pPr>
        </w:p>
        <w:p w14:paraId="31F72CA2" w14:textId="77777777" w:rsidR="00495345" w:rsidRPr="002213B9" w:rsidRDefault="00495345">
          <w:pPr>
            <w:spacing w:line="360" w:lineRule="auto"/>
            <w:jc w:val="both"/>
            <w:rPr>
              <w:rFonts w:ascii="Sylfaen" w:eastAsia="Tahoma" w:hAnsi="Sylfaen" w:cs="Times New Roman"/>
              <w:sz w:val="24"/>
              <w:szCs w:val="24"/>
            </w:rPr>
          </w:pPr>
        </w:p>
        <w:p w14:paraId="306EA56E" w14:textId="0EAC37BF" w:rsidR="00296C59" w:rsidRPr="00444B6D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del w:id="1070" w:author="Derenik Petrosyan" w:date="2024-04-21T11:11:00Z">
            <w:r w:rsidRPr="00444B6D" w:rsidDel="00495345">
              <w:rPr>
                <w:rFonts w:ascii="Sylfaen" w:eastAsia="Tahoma" w:hAnsi="Sylfaen" w:cs="Tahoma"/>
                <w:sz w:val="24"/>
                <w:szCs w:val="24"/>
              </w:rPr>
              <w:delText>3</w:delText>
            </w:r>
          </w:del>
          <w:ins w:id="1071" w:author="Derenik Petrosyan" w:date="2024-04-21T11:11:00Z">
            <w:r w:rsidR="00495345">
              <w:rPr>
                <w:rFonts w:ascii="Sylfaen" w:eastAsia="Tahoma" w:hAnsi="Sylfaen" w:cs="Tahoma"/>
                <w:sz w:val="24"/>
                <w:szCs w:val="24"/>
                <w:lang w:val="en-US"/>
              </w:rPr>
              <w:t>4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. </w:t>
          </w:r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072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Ցանցի կտրում</w:t>
          </w:r>
          <w:ins w:id="1073" w:author="Derenik Petrosyan" w:date="2024-04-21T11:12:00Z">
            <w:r w:rsid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</w:rPr>
              <w:t xml:space="preserve"> </w:t>
            </w:r>
          </w:ins>
          <w:ins w:id="1074" w:author="Derenik Petrosyan" w:date="2024-04-15T12:28:00Z"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75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(</w:t>
            </w:r>
            <w:r w:rsidR="005A333E" w:rsidRPr="005A333E">
              <w:rPr>
                <w:rStyle w:val="Strong"/>
                <w:rFonts w:ascii="Sylfaen" w:hAnsi="Sylfaen" w:cs="Segoe UI"/>
                <w:b w:val="0"/>
                <w:color w:val="0D0D0D"/>
                <w:sz w:val="24"/>
                <w:szCs w:val="24"/>
                <w:bdr w:val="single" w:sz="2" w:space="0" w:color="E3E3E3" w:frame="1"/>
                <w:shd w:val="clear" w:color="auto" w:fill="FFFFFF"/>
                <w:rPrChange w:id="1076" w:author="Derenik Petrosyan" w:date="2024-04-15T12:29:00Z">
                  <w:rPr>
                    <w:rStyle w:val="Strong"/>
                    <w:rFonts w:ascii="Segoe UI" w:hAnsi="Segoe UI" w:cs="Segoe UI"/>
                    <w:color w:val="0D0D0D"/>
                    <w:bdr w:val="single" w:sz="2" w:space="0" w:color="E3E3E3" w:frame="1"/>
                    <w:shd w:val="clear" w:color="auto" w:fill="FFFFFF"/>
                  </w:rPr>
                </w:rPrChange>
              </w:rPr>
              <w:t>Network Slicing</w:t>
            </w:r>
            <w:r w:rsidR="005A333E" w:rsidRPr="005A333E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77" w:author="Derenik Petrosyan" w:date="2024-04-15T12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)</w:t>
            </w:r>
          </w:ins>
          <w:r w:rsidRPr="005A333E">
            <w:rPr>
              <w:rFonts w:ascii="Sylfaen" w:eastAsia="Tahoma" w:hAnsi="Sylfaen" w:cs="Tahoma"/>
              <w:b/>
              <w:bCs/>
              <w:sz w:val="24"/>
              <w:szCs w:val="24"/>
              <w:rPrChange w:id="1078" w:author="Derenik Petrosyan" w:date="2024-04-15T12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1FCD42AE" w14:textId="2796B458" w:rsidR="00296C59" w:rsidRPr="00444B6D" w:rsidDel="00D25005" w:rsidRDefault="005A333E">
          <w:pPr>
            <w:spacing w:line="360" w:lineRule="auto"/>
            <w:jc w:val="both"/>
            <w:rPr>
              <w:del w:id="1079" w:author="Sargis Sargsyan" w:date="2024-04-10T19:51:00Z"/>
              <w:rFonts w:ascii="Sylfaen" w:eastAsia="Tahoma" w:hAnsi="Sylfaen" w:cs="Tahoma"/>
              <w:sz w:val="24"/>
              <w:szCs w:val="24"/>
            </w:rPr>
          </w:pPr>
          <w:ins w:id="1080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2083DF42" w14:textId="3E3A3855" w:rsidR="00296C59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Ցանցի կտրումը հնարավորություն է տալիս ստեղծել վիրտուալացված, մեկուսացված ցանցի հատվածներ մեկ ֆիզիկական ենթակառուցվածքի շրջանակներում, որոնցից յուրաքանչյուրը հարմարեցված է հատուկ պահանջներին, ինչպիսիք են թողունակությունը, </w:t>
          </w:r>
          <w:del w:id="1081" w:author="Derenik Petrosyan" w:date="2024-04-14T23:08:00Z">
            <w:r w:rsidRPr="00444B6D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082" w:author="Derenik Petrosyan" w:date="2024-04-15T12:2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հետաձգումը</w:delText>
            </w:r>
            <w:r w:rsidRPr="00444B6D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083" w:author="Derenik Petrosyan" w:date="2024-04-14T23:08:00Z">
            <w:r w:rsidR="00461AD7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հապաղումը</w:t>
            </w:r>
            <w:r w:rsidR="00461AD7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հուսալիությունը: Սա թույլ է տալիս օպերատորներին արդյունավետորեն բաշխել ռեսուրսները և ապահովել հարմարեցված կապ տարբեր IIoT հավելվածների համար՝ տարբեր կարիքներով:</w:t>
          </w:r>
        </w:p>
        <w:p w14:paraId="5A8FEEA4" w14:textId="0F235B75" w:rsidR="00B8116D" w:rsidRPr="00444B6D" w:rsidDel="005A333E" w:rsidRDefault="00B8116D">
          <w:pPr>
            <w:spacing w:line="360" w:lineRule="auto"/>
            <w:jc w:val="both"/>
            <w:rPr>
              <w:del w:id="1084" w:author="Derenik Petrosyan" w:date="2024-04-15T12:29:00Z"/>
              <w:rFonts w:ascii="Sylfaen" w:eastAsia="Tahoma" w:hAnsi="Sylfaen" w:cs="Tahoma"/>
              <w:sz w:val="24"/>
              <w:szCs w:val="24"/>
            </w:rPr>
          </w:pPr>
          <w:commentRangeStart w:id="1085"/>
          <w:commentRangeStart w:id="1086"/>
          <w:r>
            <w:rPr>
              <w:noProof/>
            </w:rPr>
            <w:drawing>
              <wp:inline distT="0" distB="0" distL="0" distR="0" wp14:anchorId="2CEC97AC" wp14:editId="63FE1B78">
                <wp:extent cx="5939790" cy="2874010"/>
                <wp:effectExtent l="0" t="0" r="3810" b="2540"/>
                <wp:docPr id="2" name="Picture 2" descr="Կտրատում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Կտրատում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39790" cy="287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commentRangeEnd w:id="1085"/>
          <w:r>
            <w:rPr>
              <w:rStyle w:val="CommentReference"/>
            </w:rPr>
            <w:commentReference w:id="1085"/>
          </w:r>
          <w:commentRangeEnd w:id="1086"/>
          <w:r w:rsidR="00C86A8C">
            <w:rPr>
              <w:rStyle w:val="CommentReference"/>
            </w:rPr>
            <w:commentReference w:id="1086"/>
          </w:r>
        </w:p>
        <w:p w14:paraId="51D04188" w14:textId="77777777" w:rsidR="00D25005" w:rsidRPr="00444B6D" w:rsidRDefault="00D25005">
          <w:pPr>
            <w:spacing w:line="360" w:lineRule="auto"/>
            <w:jc w:val="both"/>
            <w:rPr>
              <w:ins w:id="1087" w:author="Sargis Sargsyan" w:date="2024-04-10T19:54:00Z"/>
              <w:rFonts w:ascii="Sylfaen" w:eastAsia="Tahoma" w:hAnsi="Sylfaen" w:cs="Tahoma"/>
              <w:sz w:val="24"/>
              <w:szCs w:val="24"/>
            </w:rPr>
          </w:pPr>
        </w:p>
        <w:p w14:paraId="7E18BCD7" w14:textId="16A4B4E5" w:rsidR="00296C59" w:rsidRPr="00495345" w:rsidRDefault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lang w:val="hy-AM"/>
              <w:rPrChange w:id="1088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commentRangeStart w:id="1089"/>
          <w:del w:id="1090" w:author="Derenik Petrosyan" w:date="2024-04-21T11:12:00Z">
            <w:r w:rsidRPr="00495345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91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4</w:delText>
            </w:r>
            <w:commentRangeEnd w:id="1089"/>
            <w:r w:rsidR="007C3808" w:rsidRPr="00495345" w:rsidDel="00495345">
              <w:rPr>
                <w:rStyle w:val="CommentReference"/>
                <w:rFonts w:ascii="Sylfaen" w:hAnsi="Sylfaen"/>
                <w:b/>
                <w:bCs/>
                <w:sz w:val="24"/>
                <w:szCs w:val="24"/>
                <w:rPrChange w:id="1092" w:author="Derenik Petrosyan" w:date="2024-04-21T11:12:00Z">
                  <w:rPr>
                    <w:rStyle w:val="CommentReference"/>
                  </w:rPr>
                </w:rPrChange>
              </w:rPr>
              <w:commentReference w:id="1089"/>
            </w:r>
            <w:r w:rsidRPr="00495345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93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.</w:delText>
            </w:r>
          </w:del>
          <w:ins w:id="1094" w:author="Derenik Petrosyan" w:date="2024-04-21T11:12:00Z">
            <w:r w:rsidR="00495345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  <w:rPrChange w:id="1095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5.</w:t>
            </w:r>
          </w:ins>
          <w:del w:id="1096" w:author="Derenik Petrosyan" w:date="2024-04-16T13:47:00Z">
            <w:r w:rsidRPr="00495345" w:rsidDel="00567C5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097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ins w:id="1098" w:author="Derenik Petrosyan" w:date="2024-04-16T13:47:00Z"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099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Ե</w:t>
            </w:r>
            <w:r w:rsidR="00567C51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100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 xml:space="preserve">զրային </w:t>
            </w:r>
            <w:r w:rsidR="00567C51" w:rsidRPr="00E90117">
              <w:rPr>
                <w:rFonts w:ascii="Sylfaen" w:eastAsia="Tahoma" w:hAnsi="Sylfaen" w:cs="Tahoma"/>
                <w:b/>
                <w:bCs/>
                <w:sz w:val="24"/>
                <w:szCs w:val="24"/>
                <w:rPrChange w:id="1101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հաշվարկ</w:t>
            </w:r>
            <w:r w:rsidR="00567C51" w:rsidRPr="00E90117">
              <w:rPr>
                <w:rFonts w:ascii="Sylfaen" w:eastAsia="Tahoma" w:hAnsi="Sylfaen" w:cs="Tahoma"/>
                <w:b/>
                <w:bCs/>
                <w:sz w:val="24"/>
                <w:szCs w:val="24"/>
                <w:rPrChange w:id="1102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</w:t>
            </w:r>
            <w:r w:rsidR="00567C51" w:rsidRPr="00E90117">
              <w:rPr>
                <w:rFonts w:ascii="Sylfaen" w:eastAsia="Tahoma" w:hAnsi="Sylfaen" w:cs="Tahoma"/>
                <w:b/>
                <w:bCs/>
                <w:sz w:val="24"/>
                <w:szCs w:val="24"/>
                <w:lang w:val="ru-RU"/>
                <w:rPrChange w:id="1103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ru-RU"/>
                  </w:rPr>
                </w:rPrChange>
              </w:rPr>
              <w:t>(</w:t>
            </w:r>
          </w:ins>
          <w:r w:rsidRPr="00E90117">
            <w:rPr>
              <w:rFonts w:ascii="Sylfaen" w:eastAsia="Tahoma" w:hAnsi="Sylfaen" w:cs="Tahoma"/>
              <w:b/>
              <w:bCs/>
              <w:sz w:val="24"/>
              <w:szCs w:val="24"/>
              <w:rPrChange w:id="1104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Edge Computing</w:t>
          </w:r>
          <w:ins w:id="1105" w:author="Derenik Petrosyan" w:date="2024-04-16T13:47:00Z">
            <w:r w:rsidR="00567C51" w:rsidRPr="00E90117">
              <w:rPr>
                <w:rFonts w:ascii="Sylfaen" w:eastAsia="Tahoma" w:hAnsi="Sylfaen" w:cs="Tahoma"/>
                <w:b/>
                <w:bCs/>
                <w:sz w:val="24"/>
                <w:szCs w:val="24"/>
                <w:lang w:val="ru-RU"/>
                <w:rPrChange w:id="1106" w:author="Derenik Petrosyan" w:date="2024-04-21T11:12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ru-RU"/>
                  </w:rPr>
                </w:rPrChange>
              </w:rPr>
              <w:t>)</w:t>
            </w:r>
          </w:ins>
          <w:r w:rsidRPr="00E90117">
            <w:rPr>
              <w:rFonts w:ascii="Sylfaen" w:eastAsia="Tahoma" w:hAnsi="Sylfaen" w:cs="Tahoma"/>
              <w:b/>
              <w:bCs/>
              <w:sz w:val="24"/>
              <w:szCs w:val="24"/>
              <w:rPrChange w:id="1107" w:author="Derenik Petrosyan" w:date="2024-04-21T11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:</w:t>
          </w:r>
        </w:p>
        <w:p w14:paraId="16118A74" w14:textId="03F04809" w:rsidR="00296C59" w:rsidRPr="00444B6D" w:rsidDel="00D25005" w:rsidRDefault="005A333E">
          <w:pPr>
            <w:spacing w:line="360" w:lineRule="auto"/>
            <w:jc w:val="both"/>
            <w:rPr>
              <w:del w:id="1108" w:author="Sargis Sargsyan" w:date="2024-04-10T19:54:00Z"/>
              <w:rFonts w:ascii="Sylfaen" w:eastAsia="Tahoma" w:hAnsi="Sylfaen" w:cs="Tahoma"/>
              <w:sz w:val="24"/>
              <w:szCs w:val="24"/>
            </w:rPr>
          </w:pPr>
          <w:ins w:id="1109" w:author="Derenik Petrosyan" w:date="2024-04-15T12:29:00Z">
            <w:r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39F951D8" w14:textId="7D1057E2" w:rsidR="00296C59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Edge computing-ը մշակման և վերլուծության հնարավորություններն ավելի է մոտեցնում տվյալների ստեղծման կետին՝ նվազեցնելով </w:t>
          </w:r>
          <w:del w:id="1110" w:author="Sargis Sargsyan" w:date="2024-04-10T19:54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հետաձգումը </w:delText>
            </w:r>
          </w:del>
          <w:ins w:id="1111" w:author="Sargis Sargsyan" w:date="2024-04-10T19:54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հապաղումը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և հնարավորություն տալով իրական ժամանակում որոշումներ կայացնել և վերահսկել IIoT հավելվածներում: Վերամշակելով տվյալները ցանցի եզրին, ավելի մոտ արդյունաբերական սարքերին և սենսորներին, եզրային հաշվարկը բարձրացնում է արձագանքման և արդյունավետությունը արդյունաբերական գործընթացներում:</w:t>
          </w:r>
        </w:p>
        <w:p w14:paraId="770865BF" w14:textId="71F3DA89" w:rsidR="007F1CCC" w:rsidRPr="00444B6D" w:rsidRDefault="0028390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commentRangeStart w:id="1112"/>
          <w:r>
            <w:rPr>
              <w:noProof/>
            </w:rPr>
            <w:lastRenderedPageBreak/>
            <w:drawing>
              <wp:inline distT="0" distB="0" distL="0" distR="0" wp14:anchorId="4272859E" wp14:editId="702C6BDB">
                <wp:extent cx="4823460" cy="3505200"/>
                <wp:effectExtent l="0" t="0" r="0" b="0"/>
                <wp:docPr id="4" name="Picture 4" descr="5G and edge computi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5G and edge computi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980" t="10089" r="9815" b="8495"/>
                        <a:stretch/>
                      </pic:blipFill>
                      <pic:spPr bwMode="auto">
                        <a:xfrm>
                          <a:off x="0" y="0"/>
                          <a:ext cx="482346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commentRangeEnd w:id="1112"/>
          <w:r w:rsidR="009F54C1">
            <w:rPr>
              <w:rStyle w:val="CommentReference"/>
            </w:rPr>
            <w:commentReference w:id="1112"/>
          </w:r>
        </w:p>
        <w:p w14:paraId="2CC58CCF" w14:textId="4C435F12" w:rsidR="00296C59" w:rsidRPr="007C3808" w:rsidRDefault="00495345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113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ins w:id="1114" w:author="Derenik Petrosyan" w:date="2024-04-21T11:12:00Z">
            <w:r>
              <w:rPr>
                <w:rFonts w:ascii="Sylfaen" w:eastAsia="Tahoma" w:hAnsi="Sylfaen" w:cs="Tahoma"/>
                <w:b/>
                <w:bCs/>
                <w:sz w:val="24"/>
                <w:szCs w:val="24"/>
                <w:lang w:val="en-US"/>
              </w:rPr>
              <w:t>6</w:t>
            </w:r>
          </w:ins>
          <w:del w:id="1115" w:author="Derenik Petrosyan" w:date="2024-04-21T11:12:00Z">
            <w:r w:rsidR="00296C59" w:rsidRPr="007C3808" w:rsidDel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116" w:author="Derenik Petrosyan" w:date="2024-04-15T12:3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5</w:delText>
            </w:r>
          </w:del>
          <w:r w:rsidR="00296C59"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17" w:author="Derenik Petrosyan" w:date="2024-04-15T12:3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Անվտանգություն և գաղտնիություն.</w:t>
          </w:r>
        </w:p>
        <w:p w14:paraId="31B7A3A9" w14:textId="465F9867" w:rsidR="00296C59" w:rsidRPr="00444B6D" w:rsidDel="00D25005" w:rsidRDefault="00240C1C">
          <w:pPr>
            <w:spacing w:line="360" w:lineRule="auto"/>
            <w:jc w:val="both"/>
            <w:rPr>
              <w:del w:id="1118" w:author="Sargis Sargsyan" w:date="2024-04-10T19:55:00Z"/>
              <w:rFonts w:ascii="Sylfaen" w:eastAsia="Tahoma" w:hAnsi="Sylfaen" w:cs="Tahoma"/>
              <w:sz w:val="24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66432" behindDoc="0" locked="0" layoutInCell="1" allowOverlap="1" wp14:anchorId="3069BC27" wp14:editId="236E45EC">
                <wp:simplePos x="0" y="0"/>
                <wp:positionH relativeFrom="margin">
                  <wp:posOffset>1129030</wp:posOffset>
                </wp:positionH>
                <wp:positionV relativeFrom="paragraph">
                  <wp:posOffset>2086610</wp:posOffset>
                </wp:positionV>
                <wp:extent cx="4204335" cy="2372995"/>
                <wp:effectExtent l="0" t="0" r="5715" b="8255"/>
                <wp:wrapTopAndBottom/>
                <wp:docPr id="10" name="Picture 10" descr="5G secur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1" descr="5G secur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04335" cy="2372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ins w:id="1119" w:author="Derenik Petrosyan" w:date="2024-04-15T12:30:00Z">
            <w:r w:rsidR="007C3808">
              <w:rPr>
                <w:rFonts w:ascii="Sylfaen" w:eastAsia="Tahoma" w:hAnsi="Sylfaen" w:cs="Tahoma"/>
                <w:sz w:val="24"/>
                <w:szCs w:val="24"/>
              </w:rPr>
              <w:tab/>
            </w:r>
          </w:ins>
        </w:p>
        <w:p w14:paraId="6B54C622" w14:textId="35B9D3AA" w:rsidR="007C3808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Անվտանգությունն ու գաղտնիությունը առաջնային են 5G-IIoT ինտեգրման մեջ՝ հաշվի առնելով արդյունաբերական տվյալների զգայուն բնույթը և անվտանգության խախտումների հնարավոր ազդեցությունը: Հիմնական հասկացությունները ներառում են անվտանգ նույնականացում, գաղտնագրում, մուտքի վերահսկում և անվտանգ սարքի կառավարում՝ ապահովելու IIoT տվյալների և համակարգերի գաղտնիությունը, ամբողջականությունը և հասանելիությունը:</w:t>
          </w:r>
        </w:p>
        <w:p w14:paraId="34F9E2C5" w14:textId="2D76EC9A" w:rsidR="00C0216B" w:rsidRPr="00444B6D" w:rsidRDefault="00C0216B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5CD1BBD6" w14:textId="77777777" w:rsidR="00296C59" w:rsidRPr="007C3808" w:rsidDel="007C3808" w:rsidRDefault="00296C59">
          <w:pPr>
            <w:spacing w:line="360" w:lineRule="auto"/>
            <w:jc w:val="both"/>
            <w:rPr>
              <w:del w:id="1120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21" w:author="Derenik Petrosyan" w:date="2024-04-15T12:31:00Z">
                <w:rPr>
                  <w:del w:id="1122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23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lastRenderedPageBreak/>
            <w:t>5G-IIoT ինտեգրման մարտահրավերները</w:t>
          </w:r>
        </w:p>
        <w:p w14:paraId="751FF39B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5D16C9B" w14:textId="77777777" w:rsidR="00296C59" w:rsidRPr="007C3808" w:rsidDel="007C3808" w:rsidRDefault="00296C59">
          <w:pPr>
            <w:spacing w:line="360" w:lineRule="auto"/>
            <w:jc w:val="both"/>
            <w:rPr>
              <w:del w:id="1124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25" w:author="Derenik Petrosyan" w:date="2024-04-15T12:31:00Z">
                <w:rPr>
                  <w:del w:id="1126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27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 Փոխգործունակություն.</w:t>
          </w:r>
        </w:p>
        <w:p w14:paraId="2E405458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4F08C3B" w14:textId="60A51C7B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28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էկոհամակարգերում </w:t>
          </w:r>
          <w:del w:id="1129" w:author="Sargis Sargsyan" w:date="2024-04-10T19:56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տարասեռ </w:delText>
            </w:r>
          </w:del>
          <w:ins w:id="1130" w:author="Sargis Sargsyan" w:date="2024-04-11T12:10:00Z">
            <w:r w:rsidR="00F142CB" w:rsidRPr="00444B6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</w:t>
            </w:r>
          </w:ins>
          <w:ins w:id="1131" w:author="Sargis Sargsyan" w:date="2024-04-10T19:56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արբեր 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>սարքերի, արձանագրությունների և հարթակների միջև փոխգործունակության ապահովումը նշանակալի մարտահրավեր է: Հին համակարգերի ինտեգրումը ժամանակակից 5G ցանցերի և IIoT սարքերի հետ պահանջում է ստանդարտացված արձանագրություններ, միջերեսներ և տվյալների ձևաչափեր՝ անխափան հաղորդակցությունը և տվյալների փոխանակումը հեշտացնելու համար:</w:t>
          </w:r>
        </w:p>
        <w:p w14:paraId="4B40B296" w14:textId="77777777" w:rsidR="00296C59" w:rsidRPr="007C3808" w:rsidDel="007C3808" w:rsidRDefault="00296C59" w:rsidP="00F26AD1">
          <w:pPr>
            <w:spacing w:line="360" w:lineRule="auto"/>
            <w:jc w:val="both"/>
            <w:rPr>
              <w:del w:id="1132" w:author="Derenik Petrosyan" w:date="2024-04-15T12:31:00Z"/>
              <w:rFonts w:ascii="Sylfaen" w:eastAsia="Tahoma" w:hAnsi="Sylfaen" w:cs="Tahoma"/>
              <w:b/>
              <w:bCs/>
              <w:sz w:val="24"/>
              <w:szCs w:val="24"/>
              <w:rPrChange w:id="1133" w:author="Derenik Petrosyan" w:date="2024-04-15T12:31:00Z">
                <w:rPr>
                  <w:del w:id="1134" w:author="Derenik Petrosyan" w:date="2024-04-15T12:31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35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</w:t>
          </w:r>
          <w:commentRangeStart w:id="1136"/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37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Ցանցի ծածկույթ և հուսալիություն</w:t>
          </w:r>
          <w:commentRangeEnd w:id="1136"/>
          <w:r w:rsidR="0062125D">
            <w:rPr>
              <w:rStyle w:val="CommentReference"/>
            </w:rPr>
            <w:commentReference w:id="1136"/>
          </w:r>
          <w:r w:rsidRPr="007C3808">
            <w:rPr>
              <w:rFonts w:ascii="Sylfaen" w:eastAsia="Tahoma" w:hAnsi="Sylfaen" w:cs="Tahoma"/>
              <w:b/>
              <w:bCs/>
              <w:sz w:val="24"/>
              <w:szCs w:val="24"/>
              <w:rPrChange w:id="1138" w:author="Derenik Petrosyan" w:date="2024-04-15T12:31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0C1007C7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FA2B61D" w14:textId="63833ED8" w:rsidR="00495345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39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Արդյունաբերական միջավայրերում ամենուրեք ցանցի ծածկույթի և բարձր հուսալիության հասնելը կարող է դժվար լինել այնպիսի գործոնների պատճառով, ինչպիսիք են ազդանշանի</w:t>
          </w:r>
          <w:ins w:id="1140" w:author="Sargis Sargsyan" w:date="2024-04-10T19:57:00Z">
            <w:r w:rsidR="00D25005" w:rsidRPr="00444B6D">
              <w:rPr>
                <w:rFonts w:ascii="Sylfaen" w:eastAsia="Tahoma" w:hAnsi="Sylfaen" w:cs="Tahoma"/>
                <w:sz w:val="24"/>
                <w:szCs w:val="24"/>
              </w:rPr>
              <w:t xml:space="preserve"> էներգիայի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թուլացումը</w:t>
          </w:r>
          <w:del w:id="1141" w:author="Sargis Sargsyan" w:date="2024-04-10T19:58:00Z">
            <w:r w:rsidRPr="00444B6D" w:rsidDel="00D25005">
              <w:rPr>
                <w:rFonts w:ascii="Sylfaen" w:eastAsia="Tahoma" w:hAnsi="Sylfaen" w:cs="Tahoma"/>
                <w:sz w:val="24"/>
                <w:szCs w:val="24"/>
              </w:rPr>
              <w:delText>, միջամտությունը</w:delText>
            </w:r>
          </w:del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շրջակա միջավայրի պայմանները: Արդյունաբերական միջավայրերում 5G ենթակառուցվածքի, ներառյալ բազային կայանների և փոքր բջիջների տեղակայումը պահանջում է մանրակրկիտ պլանավորում և օպտիմիզացում՝ ապահովելու համապատասխան ծածկույթ և կատարում:</w:t>
          </w:r>
        </w:p>
        <w:p w14:paraId="4E3B1CD6" w14:textId="66D41434" w:rsidR="00296C59" w:rsidRPr="00F871CC" w:rsidDel="00F871CC" w:rsidRDefault="00296C59" w:rsidP="00F26AD1">
          <w:pPr>
            <w:spacing w:line="360" w:lineRule="auto"/>
            <w:jc w:val="both"/>
            <w:rPr>
              <w:del w:id="1142" w:author="Derenik Petrosyan" w:date="2024-04-15T12:33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3</w:t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43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144" w:author="Derenik Petrosyan" w:date="2024-04-15T13:18:00Z">
            <w:r w:rsidR="00FD02F3" w:rsidRPr="00FD02F3">
              <w:rPr>
                <w:rFonts w:ascii="Sylfaen" w:eastAsia="Tahoma" w:hAnsi="Sylfaen" w:cs="Tahoma"/>
                <w:b/>
                <w:bCs/>
                <w:sz w:val="24"/>
                <w:szCs w:val="24"/>
              </w:rPr>
              <w:t>Մասշտաբայնություն</w:t>
            </w:r>
          </w:ins>
          <w:commentRangeStart w:id="1145"/>
          <w:del w:id="1146" w:author="Derenik Petrosyan" w:date="2024-04-15T13:18:00Z">
            <w:r w:rsidRPr="00F871CC" w:rsidDel="00FD02F3">
              <w:rPr>
                <w:rFonts w:ascii="Sylfaen" w:eastAsia="Tahoma" w:hAnsi="Sylfaen" w:cs="Tahoma"/>
                <w:b/>
                <w:bCs/>
                <w:sz w:val="24"/>
                <w:szCs w:val="24"/>
                <w:highlight w:val="yellow"/>
                <w:rPrChange w:id="1147" w:author="Derenik Petrosyan" w:date="2024-04-15T12:3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Ընդարձակություն</w:delText>
            </w:r>
          </w:del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48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և ռեսուրսների կառավարում</w:t>
          </w:r>
          <w:commentRangeEnd w:id="1145"/>
          <w:r w:rsidR="00F871CC" w:rsidRPr="00F871CC">
            <w:rPr>
              <w:rStyle w:val="CommentReference"/>
              <w:rFonts w:ascii="Sylfaen" w:hAnsi="Sylfaen"/>
              <w:b/>
              <w:bCs/>
              <w:sz w:val="24"/>
              <w:szCs w:val="24"/>
              <w:rPrChange w:id="1149" w:author="Derenik Petrosyan" w:date="2024-04-15T12:34:00Z">
                <w:rPr>
                  <w:rStyle w:val="CommentReference"/>
                </w:rPr>
              </w:rPrChange>
            </w:rPr>
            <w:commentReference w:id="1145"/>
          </w: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50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</w:t>
          </w:r>
        </w:p>
        <w:p w14:paraId="4CCE14CF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9012597" w14:textId="3B2A4919" w:rsidR="00296C59" w:rsidRDefault="00296C59" w:rsidP="00DD6269">
          <w:pPr>
            <w:spacing w:line="360" w:lineRule="auto"/>
            <w:ind w:firstLine="720"/>
            <w:jc w:val="both"/>
            <w:rPr>
              <w:ins w:id="1151" w:author="Derenik Petrosyan" w:date="2024-04-16T14:21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>5G ցանցերում մասշտաբայնության և ռեսուրսների բաշխման կառավարումը` IIoT-ի տեղակայման մեջ միացված սարքերի և հավելվածների աճող թվին աջակցելու համար բարդ խնդիր է: Ռեսուրսների արդյունավետ կառավարումը, ներառյալ սպեկտրի տեղաբաշխումը, թողունակության ապահովումը և ցանցի կտրումը, կարևոր է IIoT հավելվածների բազմազան պահանջները բավարարելու համար՝ միաժամանակ օպտիմալացնելով ցանցի կատարումն ու արդյունավետությունը:</w:t>
          </w:r>
        </w:p>
        <w:p w14:paraId="60431EBE" w14:textId="77777777" w:rsidR="006436B2" w:rsidRPr="00444B6D" w:rsidRDefault="006436B2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52" w:author="Derenik Petrosyan" w:date="2024-04-16T14:15:00Z">
              <w:pPr>
                <w:spacing w:line="360" w:lineRule="auto"/>
                <w:jc w:val="both"/>
              </w:pPr>
            </w:pPrChange>
          </w:pPr>
        </w:p>
        <w:p w14:paraId="5C0BC3E8" w14:textId="77777777" w:rsidR="00296C59" w:rsidRPr="00F871CC" w:rsidRDefault="00296C59" w:rsidP="00F26AD1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153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F871CC">
            <w:rPr>
              <w:rFonts w:ascii="Sylfaen" w:eastAsia="Tahoma" w:hAnsi="Sylfaen" w:cs="Tahoma"/>
              <w:b/>
              <w:bCs/>
              <w:sz w:val="24"/>
              <w:szCs w:val="24"/>
              <w:rPrChange w:id="1154" w:author="Derenik Petrosyan" w:date="2024-04-15T12:3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4. Տվյալների կառավարում և վերլուծություն.</w:t>
          </w:r>
        </w:p>
        <w:p w14:paraId="4A678202" w14:textId="3512339D" w:rsidR="00296C59" w:rsidRPr="00444B6D" w:rsidDel="00F871CC" w:rsidRDefault="00296C59">
          <w:pPr>
            <w:spacing w:line="360" w:lineRule="auto"/>
            <w:jc w:val="both"/>
            <w:rPr>
              <w:del w:id="1155" w:author="Derenik Petrosyan" w:date="2024-04-15T12:34:00Z"/>
              <w:rFonts w:ascii="Sylfaen" w:eastAsia="Tahoma" w:hAnsi="Sylfaen" w:cs="Tahoma"/>
              <w:sz w:val="24"/>
              <w:szCs w:val="24"/>
            </w:rPr>
          </w:pPr>
        </w:p>
        <w:p w14:paraId="7FF361B0" w14:textId="35282E72" w:rsidR="00296C59" w:rsidRPr="00444B6D" w:rsidRDefault="00296C59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  <w:pPrChange w:id="1156" w:author="Derenik Petrosyan" w:date="2024-04-16T14:15:00Z">
              <w:pPr>
                <w:spacing w:line="360" w:lineRule="auto"/>
                <w:jc w:val="both"/>
              </w:pPr>
            </w:pPrChange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IIoT սարքերի կողմից ստեղծված հսկայական տվյալների կառավարումը </w:t>
          </w:r>
          <w:del w:id="1157" w:author="Derenik Petrosyan" w:date="2024-04-15T13:24:00Z">
            <w:r w:rsidRPr="00833B82" w:rsidDel="00833B82">
              <w:rPr>
                <w:rFonts w:ascii="Sylfaen" w:eastAsia="Tahoma" w:hAnsi="Sylfaen" w:cs="Tahoma"/>
                <w:sz w:val="24"/>
                <w:szCs w:val="24"/>
              </w:rPr>
              <w:delText xml:space="preserve">և գործող պատկերացումների արդյունահանումը զգալի </w:delText>
            </w:r>
          </w:del>
          <w:r w:rsidRPr="00833B82">
            <w:rPr>
              <w:rFonts w:ascii="Sylfaen" w:eastAsia="Tahoma" w:hAnsi="Sylfaen" w:cs="Tahoma"/>
              <w:sz w:val="24"/>
              <w:szCs w:val="24"/>
            </w:rPr>
            <w:t>մարտահրավերներ են ստեղծում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: Տվյալների արդյունավետ կառավարումը, 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lastRenderedPageBreak/>
            <w:t xml:space="preserve">պահպանումը, մշակումը և վերլուծությունը կարևոր են 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I</w:t>
          </w:r>
          <w:r w:rsidR="00833B82" w:rsidRPr="00833B82">
            <w:rPr>
              <w:rFonts w:ascii="Sylfaen" w:eastAsia="Tahoma" w:hAnsi="Sylfaen" w:cs="Tahoma"/>
              <w:sz w:val="24"/>
              <w:szCs w:val="24"/>
              <w:rPrChange w:id="1158" w:author="Derenik Petrosyan" w:date="2024-04-15T13:25:00Z">
                <w:rPr>
                  <w:rFonts w:ascii="Sylfaen" w:eastAsia="Tahoma" w:hAnsi="Sylfaen" w:cs="Tahoma"/>
                  <w:sz w:val="24"/>
                  <w:szCs w:val="24"/>
                  <w:highlight w:val="yellow"/>
                </w:rPr>
              </w:rPrChange>
            </w:rPr>
            <w:t>i</w:t>
          </w:r>
          <w:r w:rsidRPr="00833B82">
            <w:rPr>
              <w:rFonts w:ascii="Sylfaen" w:eastAsia="Tahoma" w:hAnsi="Sylfaen" w:cs="Tahoma"/>
              <w:sz w:val="24"/>
              <w:szCs w:val="24"/>
            </w:rPr>
            <w:t>oT</w:t>
          </w:r>
          <w:ins w:id="1159" w:author="Derenik Petrosyan" w:date="2024-04-15T13:24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160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 xml:space="preserve"> սար</w:t>
            </w:r>
          </w:ins>
          <w:ins w:id="1161" w:author="Derenik Petrosyan" w:date="2024-04-15T13:25:00Z">
            <w:r w:rsidR="00833B82" w:rsidRPr="00833B82">
              <w:rPr>
                <w:rFonts w:ascii="Sylfaen" w:eastAsia="Tahoma" w:hAnsi="Sylfaen" w:cs="Tahoma"/>
                <w:sz w:val="24"/>
                <w:szCs w:val="24"/>
                <w:rPrChange w:id="1162" w:author="Derenik Petrosyan" w:date="2024-04-15T13:2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քաորումներից</w:t>
            </w:r>
          </w:ins>
          <w:r w:rsidRPr="00833B82">
            <w:rPr>
              <w:rFonts w:ascii="Sylfaen" w:eastAsia="Tahoma" w:hAnsi="Sylfaen" w:cs="Tahoma"/>
              <w:sz w:val="24"/>
              <w:szCs w:val="24"/>
            </w:rPr>
            <w:t xml:space="preserve"> տվյալներից արժեք ստանալու</w:t>
          </w: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արդյունաբերական գործընթացներում տեղեկացված որոշումներ կայացնելու համար:</w:t>
          </w:r>
        </w:p>
        <w:p w14:paraId="36F78A69" w14:textId="77777777" w:rsidR="00296C59" w:rsidRPr="00CC15F8" w:rsidDel="00AA12B6" w:rsidRDefault="00296C59" w:rsidP="00F26AD1">
          <w:pPr>
            <w:spacing w:line="360" w:lineRule="auto"/>
            <w:jc w:val="both"/>
            <w:rPr>
              <w:del w:id="1163" w:author="Derenik Petrosyan" w:date="2024-04-15T12:35:00Z"/>
              <w:rFonts w:ascii="Sylfaen" w:eastAsia="Tahoma" w:hAnsi="Sylfaen" w:cs="Tahoma"/>
              <w:b/>
              <w:bCs/>
              <w:sz w:val="24"/>
              <w:szCs w:val="24"/>
              <w:rPrChange w:id="1164" w:author="Derenik Petrosyan" w:date="2024-04-16T13:48:00Z">
                <w:rPr>
                  <w:del w:id="1165" w:author="Derenik Petrosyan" w:date="2024-04-15T12:3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C15F8">
            <w:rPr>
              <w:rFonts w:ascii="Sylfaen" w:eastAsia="Tahoma" w:hAnsi="Sylfaen" w:cs="Tahoma"/>
              <w:b/>
              <w:bCs/>
              <w:sz w:val="24"/>
              <w:szCs w:val="24"/>
              <w:rPrChange w:id="1166" w:author="Derenik Petrosyan" w:date="2024-04-16T13:4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5. Կանոնակարգային համապատասխանություն.</w:t>
          </w:r>
        </w:p>
        <w:p w14:paraId="5185A028" w14:textId="77777777" w:rsidR="00296C59" w:rsidRPr="00444B6D" w:rsidRDefault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062CFEE" w14:textId="50BC55F2" w:rsidR="000C2831" w:rsidRDefault="00296C59">
          <w:pPr>
            <w:spacing w:line="360" w:lineRule="auto"/>
            <w:ind w:firstLine="720"/>
            <w:jc w:val="both"/>
            <w:rPr>
              <w:ins w:id="1167" w:author="Derenik Petrosyan" w:date="2024-04-15T13:25:00Z"/>
              <w:rFonts w:ascii="Sylfaen" w:eastAsia="Tahoma" w:hAnsi="Sylfaen" w:cs="Tahoma"/>
              <w:sz w:val="24"/>
              <w:szCs w:val="24"/>
            </w:rPr>
          </w:pPr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Տվյալների գաղտնիության, անվտանգության և բնապահպանական կանոնակարգերի հետ կապված կարգավորող պահանջներին և արդյունաբերության ստանդարտներին համապատասխանելը կարևոր նշանակություն ունի IIoT տեղակայման ժամանակ: Կանոնակարգերի հետ համապատասխանության ապահովումը, ինչպիսիք են </w:t>
          </w:r>
          <w:commentRangeStart w:id="1168"/>
          <w:r w:rsidRPr="00F26AD1">
            <w:rPr>
              <w:rFonts w:ascii="Sylfaen" w:eastAsia="Tahoma" w:hAnsi="Sylfaen" w:cs="Tahoma"/>
              <w:sz w:val="24"/>
              <w:szCs w:val="24"/>
            </w:rPr>
            <w:t>GDPR</w:t>
          </w:r>
          <w:commentRangeEnd w:id="1168"/>
          <w:r w:rsidR="007E3486" w:rsidRPr="00F26AD1">
            <w:rPr>
              <w:rStyle w:val="CommentReference"/>
            </w:rPr>
            <w:commentReference w:id="1168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-ը</w:t>
          </w:r>
          <w:ins w:id="1169" w:author="Derenik Petrosyan" w:date="2024-04-16T13:49:00Z"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170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( 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</w:rPr>
              <w:t>General Data Protection Regulation</w:t>
            </w:r>
            <w:r w:rsidR="00CC15F8" w:rsidRPr="00CC15F8">
              <w:rPr>
                <w:rFonts w:ascii="Sylfaen" w:eastAsia="Tahoma" w:hAnsi="Sylfaen" w:cs="Tahoma"/>
                <w:sz w:val="24"/>
                <w:szCs w:val="24"/>
                <w:rPrChange w:id="1171" w:author="Derenik Petrosyan" w:date="2024-04-16T13:49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  <w:r w:rsidR="00CC15F8" w:rsidRPr="00A34401">
              <w:rPr>
                <w:rFonts w:ascii="Sylfaen" w:eastAsia="Tahoma" w:hAnsi="Sylfaen" w:cs="Tahoma"/>
                <w:sz w:val="24"/>
                <w:szCs w:val="24"/>
                <w:rPrChange w:id="1172" w:author="Derenik Petrosyan" w:date="2024-04-16T14:1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F26AD1">
            <w:rPr>
              <w:rFonts w:ascii="Sylfaen" w:eastAsia="Tahoma" w:hAnsi="Sylfaen" w:cs="Tahoma"/>
              <w:sz w:val="24"/>
              <w:szCs w:val="24"/>
            </w:rPr>
            <w:t xml:space="preserve">, </w:t>
          </w:r>
          <w:commentRangeStart w:id="1173"/>
          <w:r w:rsidRPr="00F26AD1">
            <w:rPr>
              <w:rFonts w:ascii="Sylfaen" w:eastAsia="Tahoma" w:hAnsi="Sylfaen" w:cs="Tahoma"/>
              <w:sz w:val="24"/>
              <w:szCs w:val="24"/>
            </w:rPr>
            <w:t>HIPAA</w:t>
          </w:r>
          <w:commentRangeEnd w:id="1173"/>
          <w:r w:rsidR="00ED03DF" w:rsidRPr="00F26AD1">
            <w:rPr>
              <w:rStyle w:val="CommentReference"/>
            </w:rPr>
            <w:commentReference w:id="1173"/>
          </w:r>
          <w:r w:rsidRPr="00F26AD1">
            <w:rPr>
              <w:rFonts w:ascii="Sylfaen" w:eastAsia="Tahoma" w:hAnsi="Sylfaen" w:cs="Tahoma"/>
              <w:sz w:val="24"/>
              <w:szCs w:val="24"/>
            </w:rPr>
            <w:t>-ն</w:t>
          </w:r>
          <w:ins w:id="1174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75" w:author="Derenik Petrosyan" w:date="2024-04-16T13:51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(</w:t>
            </w:r>
            <w:r w:rsidR="00F440BE" w:rsidRPr="00F440BE">
              <w:rPr>
                <w:rFonts w:ascii="Sylfaen" w:eastAsia="Tahoma" w:hAnsi="Sylfaen" w:cs="Tahoma"/>
                <w:sz w:val="24"/>
                <w:szCs w:val="24"/>
              </w:rPr>
              <w:t>Health Insurance Portability and Accountability Act</w:t>
            </w:r>
          </w:ins>
          <w:ins w:id="1176" w:author="Derenik Petrosyan" w:date="2024-04-16T13:52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77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178" w:author="Derenik Petrosyan" w:date="2024-04-16T13:51:00Z">
            <w:r w:rsidR="00F440BE" w:rsidRPr="00F440BE">
              <w:rPr>
                <w:rFonts w:ascii="Sylfaen" w:eastAsia="Tahoma" w:hAnsi="Sylfaen" w:cs="Tahoma"/>
                <w:sz w:val="24"/>
                <w:szCs w:val="24"/>
                <w:rPrChange w:id="1179" w:author="Derenik Petrosyan" w:date="2024-04-16T13:52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)</w:t>
            </w:r>
          </w:ins>
          <w:r w:rsidRPr="00444B6D">
            <w:rPr>
              <w:rFonts w:ascii="Sylfaen" w:eastAsia="Tahoma" w:hAnsi="Sylfaen" w:cs="Tahoma"/>
              <w:sz w:val="24"/>
              <w:szCs w:val="24"/>
            </w:rPr>
            <w:t xml:space="preserve"> և ոլորտի հատուկ ստանդարտները, պահանջում են տվյալների կառավարման ամուր շրջանակներ, անվտանգության միջոցներ և լավագույն փորձի պահպանում:</w:t>
          </w:r>
        </w:p>
        <w:p w14:paraId="602CF5CD" w14:textId="77777777" w:rsidR="00495345" w:rsidRDefault="00495345">
          <w:pPr>
            <w:spacing w:line="360" w:lineRule="auto"/>
            <w:ind w:firstLine="720"/>
            <w:jc w:val="both"/>
            <w:rPr>
              <w:ins w:id="1180" w:author="Derenik Petrosyan" w:date="2024-04-21T11:12:00Z"/>
              <w:rFonts w:ascii="Sylfaen" w:eastAsia="Tahoma" w:hAnsi="Sylfaen" w:cs="Tahoma"/>
              <w:sz w:val="24"/>
              <w:szCs w:val="24"/>
            </w:rPr>
          </w:pPr>
        </w:p>
        <w:p w14:paraId="6B78C583" w14:textId="603158EA" w:rsidR="00E4298E" w:rsidRPr="00444B6D" w:rsidRDefault="0059570A">
          <w:pPr>
            <w:spacing w:line="360" w:lineRule="auto"/>
            <w:ind w:firstLine="720"/>
            <w:jc w:val="both"/>
            <w:rPr>
              <w:rFonts w:ascii="Sylfaen" w:eastAsia="Arial" w:hAnsi="Sylfaen" w:cs="Arial"/>
              <w:sz w:val="24"/>
              <w:szCs w:val="24"/>
            </w:rPr>
            <w:pPrChange w:id="1181" w:author="Derenik Petrosyan" w:date="2024-04-16T14:15:00Z">
              <w:pPr>
                <w:spacing w:line="360" w:lineRule="auto"/>
                <w:jc w:val="both"/>
              </w:pPr>
            </w:pPrChange>
          </w:pPr>
          <w:del w:id="1182" w:author="Derenik Petrosyan" w:date="2024-04-15T13:14:00Z">
            <w:r w:rsidRPr="00444B6D" w:rsidDel="00857FC0">
              <w:rPr>
                <w:rFonts w:ascii="Sylfaen" w:eastAsia="Tahoma" w:hAnsi="Sylfaen" w:cs="Tahoma"/>
                <w:sz w:val="24"/>
                <w:szCs w:val="24"/>
              </w:rPr>
              <w:delText>:</w:delText>
            </w:r>
          </w:del>
        </w:p>
      </w:sdtContent>
    </w:sdt>
    <w:bookmarkStart w:id="1183" w:name="_Toc164793633"/>
    <w:p w14:paraId="133E1340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18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5"/>
          <w:id w:val="5020150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2.4 5G-IIoT ինտեգրման հնարավորություններն ու առավելությունները</w:t>
          </w:r>
        </w:sdtContent>
      </w:sdt>
      <w:bookmarkEnd w:id="1183"/>
    </w:p>
    <w:p w14:paraId="4F754967" w14:textId="1406AD76" w:rsidR="00E4298E" w:rsidDel="00A06C20" w:rsidRDefault="00FC3230" w:rsidP="00FC3230">
      <w:pPr>
        <w:spacing w:line="360" w:lineRule="auto"/>
        <w:ind w:firstLine="720"/>
        <w:jc w:val="both"/>
        <w:rPr>
          <w:del w:id="1185" w:author="Derenik Petrosyan" w:date="2024-04-16T14:30:00Z"/>
          <w:rFonts w:ascii="Sylfaen" w:eastAsia="Arial" w:hAnsi="Sylfaen" w:cs="Arial"/>
          <w:sz w:val="24"/>
          <w:szCs w:val="24"/>
        </w:rPr>
      </w:pPr>
      <w:ins w:id="1186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5G-ի ընկալումը բացառապես բջջային կապի ոլորտում անտեսում է դրա ավելի լայն ազդեցությունը: Սմարթֆոններից բացի, 5G-ը վճռորոշ դեր է խաղում Արդյունաբերություն 4.0-ում և Իրերի արդյունաբերական ինտերնետում (IIoT), որտեղ այն ուժեղացնում է կապը տարբեր սարքերի համար: Դրա ազդեցությունը տարածվում է արդյունաբերական և սպասարկման ոլորտների վրա՝ դրսևորվելով համալսարանական ցանցերում և լայնածավալ տեղակայումներով: Իր ցածր </w:t>
        </w:r>
      </w:ins>
      <w:ins w:id="1187" w:author="Derenik Petrosyan" w:date="2024-04-16T14:32:00Z">
        <w:r w:rsidR="00A06C20">
          <w:rPr>
            <w:rFonts w:ascii="Sylfaen" w:eastAsia="Arial" w:hAnsi="Sylfaen" w:cs="Arial"/>
            <w:sz w:val="24"/>
            <w:szCs w:val="24"/>
            <w:lang w:val="hy-AM"/>
          </w:rPr>
          <w:t>հապաղմամբ</w:t>
        </w:r>
      </w:ins>
      <w:ins w:id="1188" w:author="Derenik Petrosyan" w:date="2024-04-16T14:30:00Z">
        <w:r w:rsidRPr="00FC3230">
          <w:rPr>
            <w:rFonts w:ascii="Sylfaen" w:eastAsia="Arial" w:hAnsi="Sylfaen" w:cs="Arial"/>
            <w:sz w:val="24"/>
            <w:szCs w:val="24"/>
          </w:rPr>
          <w:t xml:space="preserve"> և բարձր թողունակությամբ՝ 5G-ը պատրաստվում է դառնալ ստանդարտ թվայնացման նախաձեռնություններում, ինչպիսիք են խելացի քաղաքները, գործարանները և շարժունակության լուծումները՝ ավելի ամրապնդելով իր կարևորությունը ավանդական բջջային կապից դուրս:</w:t>
        </w:r>
      </w:ins>
    </w:p>
    <w:p w14:paraId="2D987A7B" w14:textId="7D3507F7" w:rsidR="003A5B3B" w:rsidRPr="003A5B3B" w:rsidRDefault="00646F91">
      <w:pPr>
        <w:spacing w:line="360" w:lineRule="auto"/>
        <w:ind w:firstLine="720"/>
        <w:jc w:val="both"/>
        <w:rPr>
          <w:ins w:id="1189" w:author="Derenik Petrosyan" w:date="2024-04-16T15:01:00Z"/>
          <w:rFonts w:ascii="Sylfaen" w:eastAsia="Arial" w:hAnsi="Sylfaen" w:cs="Arial"/>
          <w:sz w:val="24"/>
          <w:szCs w:val="24"/>
          <w:lang w:val="hy-AM"/>
        </w:rPr>
        <w:pPrChange w:id="1190" w:author="Derenik Petrosyan" w:date="2024-04-16T15:02:00Z">
          <w:pPr>
            <w:spacing w:line="360" w:lineRule="auto"/>
            <w:jc w:val="both"/>
          </w:pPr>
        </w:pPrChange>
      </w:pPr>
      <w:ins w:id="1191" w:author="Derenik Petrosyan" w:date="2024-04-16T14:34:00Z">
        <w:r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192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IIoT-ի ներուժը </w:t>
        </w:r>
      </w:ins>
      <w:ins w:id="1193" w:author="Derenik Petrosyan" w:date="2024-04-16T15:02:00Z">
        <w:r w:rsidR="003A5B3B">
          <w:rPr>
            <w:rFonts w:ascii="Sylfaen" w:eastAsia="Arial" w:hAnsi="Sylfaen" w:cs="Arial"/>
            <w:sz w:val="24"/>
            <w:szCs w:val="24"/>
            <w:lang w:val="hy-AM"/>
          </w:rPr>
          <w:t>բացահայտելու</w:t>
        </w:r>
      </w:ins>
      <w:ins w:id="1194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համար արտադրողներին անհրաժեշտ է հուսալի, անվտանգ և բարձր արագությամբ կապի ցանց, որը կարող է կառավարել սենսորային սարքերի կողմից ստեղծվող հսկայական տվյալները: IIoT լանդշաֆտում 5G-ը զբաղեցնում է այնպիսի դիրք, ինչպիսին Cloud տեխնոլոգիան էր մեկ տասնամյակ առաջ: Ճիշտ այնպես, ինչպես Cloud-ը փոխակերպեց տվյալների պահեստավորումն ու հասանելիությունը բիզնեսի համար, 5G-ը պատրաստ է հեղափոխել արտադրական գործառնությունները:</w:t>
        </w:r>
      </w:ins>
    </w:p>
    <w:p w14:paraId="4D9F877E" w14:textId="77777777" w:rsidR="003A5B3B" w:rsidRPr="003A5B3B" w:rsidRDefault="003A5B3B" w:rsidP="003A5B3B">
      <w:pPr>
        <w:spacing w:line="360" w:lineRule="auto"/>
        <w:jc w:val="both"/>
        <w:rPr>
          <w:ins w:id="1195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7C1DB932" w14:textId="5633A70C" w:rsidR="003A5B3B" w:rsidRPr="003A5B3B" w:rsidRDefault="00932B87" w:rsidP="003A5B3B">
      <w:pPr>
        <w:spacing w:line="360" w:lineRule="auto"/>
        <w:jc w:val="both"/>
        <w:rPr>
          <w:ins w:id="1196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197" w:author="Derenik Petrosyan" w:date="2024-04-16T15:04:00Z">
        <w:r w:rsidRPr="00932B87">
          <w:rPr>
            <w:rFonts w:ascii="Sylfaen" w:eastAsia="Arial" w:hAnsi="Sylfaen" w:cs="Arial"/>
            <w:b/>
            <w:bCs/>
            <w:sz w:val="24"/>
            <w:szCs w:val="24"/>
            <w:lang w:val="hy-AM"/>
          </w:rPr>
          <w:t>Նվազեցված պարապուրդ</w:t>
        </w:r>
      </w:ins>
      <w:ins w:id="1198" w:author="Derenik Petrosyan" w:date="2024-04-16T15:01:00Z">
        <w:r w:rsidR="003A5B3B" w:rsidRPr="00D14ADE">
          <w:rPr>
            <w:rFonts w:ascii="Sylfaen" w:eastAsia="Arial" w:hAnsi="Sylfaen" w:cs="Arial"/>
            <w:b/>
            <w:bCs/>
            <w:sz w:val="24"/>
            <w:szCs w:val="24"/>
            <w:lang w:val="hy-AM"/>
            <w:rPrChange w:id="1199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:</w:t>
        </w:r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5G-ի բարձր արագությամբ, ցածր </w:t>
        </w:r>
      </w:ins>
      <w:ins w:id="1200" w:author="Derenik Petrosyan" w:date="2024-04-16T15:03:00Z">
        <w:r w:rsidR="00D14ADE">
          <w:rPr>
            <w:rFonts w:ascii="Sylfaen" w:eastAsia="Arial" w:hAnsi="Sylfaen" w:cs="Arial"/>
            <w:sz w:val="24"/>
            <w:szCs w:val="24"/>
            <w:lang w:val="hy-AM"/>
          </w:rPr>
          <w:t>հապաղումամբ</w:t>
        </w:r>
      </w:ins>
      <w:ins w:id="1201" w:author="Derenik Petrosyan" w:date="2024-04-16T15:01:00Z">
        <w:r w:rsidR="003A5B3B" w:rsidRPr="003A5B3B">
          <w:rPr>
            <w:rFonts w:ascii="Sylfaen" w:eastAsia="Arial" w:hAnsi="Sylfaen" w:cs="Arial"/>
            <w:sz w:val="24"/>
            <w:szCs w:val="24"/>
            <w:lang w:val="hy-AM"/>
          </w:rPr>
          <w:t xml:space="preserve"> կապի շնորհիվ արտադրողները կարող են իրական ժամանակում վերահսկել մեքենաներն ու սարքավորումները՝ կանխելով պոտենցիալ խնդիրները՝ նախքան դրանց սրվելը: Այս ակտիվ մոտեցումը նվազեցնում է պարապուրդի ժամանակը և բարձրացնում ընդհանուր արտադրողականությունը:</w:t>
        </w:r>
      </w:ins>
    </w:p>
    <w:p w14:paraId="1B56BDDC" w14:textId="77777777" w:rsidR="003A5B3B" w:rsidRPr="003A5B3B" w:rsidRDefault="003A5B3B" w:rsidP="003A5B3B">
      <w:pPr>
        <w:spacing w:line="360" w:lineRule="auto"/>
        <w:jc w:val="both"/>
        <w:rPr>
          <w:ins w:id="1202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69BE5CCA" w14:textId="77777777" w:rsidR="003A5B3B" w:rsidRPr="003A5B3B" w:rsidRDefault="003A5B3B" w:rsidP="003A5B3B">
      <w:pPr>
        <w:spacing w:line="360" w:lineRule="auto"/>
        <w:jc w:val="both"/>
        <w:rPr>
          <w:ins w:id="1203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  <w:ins w:id="1204" w:author="Derenik Petrosyan" w:date="2024-04-16T15:01:00Z">
        <w:r w:rsidRPr="00D14ADE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205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Արդյունավետության ձեռքբերումները շատ են:</w:t>
        </w:r>
        <w:r w:rsidRPr="00D14ADE">
          <w:rPr>
            <w:rFonts w:ascii="Sylfaen" w:eastAsia="Arial" w:hAnsi="Sylfaen" w:cs="Arial"/>
            <w:color w:val="000000" w:themeColor="text1"/>
            <w:sz w:val="24"/>
            <w:szCs w:val="24"/>
            <w:lang w:val="hy-AM"/>
            <w:rPrChange w:id="1206" w:author="Derenik Petrosyan" w:date="2024-04-16T15:03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 xml:space="preserve"> 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Իրական ժամանակի տվյալները և պատկերացումները արտադրողներին հնարավորություն են տալիս օպտիմիզացնել գործընթացները և մատնանշել բարելավման ոլորտները: Նվազագույնի հասցնելով թափոնները, պարզեցնելով գործառնությունները և խթանելով ավելի լավ հաղորդակցությունը՝ արտադրողները կարող են բարձրացնել արդյունավետությունը և կրճատել ծախսերը:</w:t>
        </w:r>
      </w:ins>
    </w:p>
    <w:p w14:paraId="46FA903E" w14:textId="77777777" w:rsidR="003A5B3B" w:rsidRPr="003A5B3B" w:rsidRDefault="003A5B3B" w:rsidP="003A5B3B">
      <w:pPr>
        <w:spacing w:line="360" w:lineRule="auto"/>
        <w:jc w:val="both"/>
        <w:rPr>
          <w:ins w:id="1207" w:author="Derenik Petrosyan" w:date="2024-04-16T15:01:00Z"/>
          <w:rFonts w:ascii="Sylfaen" w:eastAsia="Arial" w:hAnsi="Sylfaen" w:cs="Arial"/>
          <w:sz w:val="24"/>
          <w:szCs w:val="24"/>
          <w:lang w:val="hy-AM"/>
        </w:rPr>
      </w:pPr>
    </w:p>
    <w:p w14:paraId="2BD8869E" w14:textId="157C72B8" w:rsidR="00646F91" w:rsidRPr="00646F91" w:rsidRDefault="003A5B3B" w:rsidP="00F26AD1">
      <w:pPr>
        <w:spacing w:line="360" w:lineRule="auto"/>
        <w:jc w:val="both"/>
        <w:rPr>
          <w:ins w:id="1208" w:author="Derenik Petrosyan" w:date="2024-04-16T14:32:00Z"/>
          <w:rFonts w:ascii="Sylfaen" w:eastAsia="Arial" w:hAnsi="Sylfaen" w:cs="Arial"/>
          <w:sz w:val="24"/>
          <w:szCs w:val="24"/>
          <w:lang w:val="hy-AM"/>
          <w:rPrChange w:id="1209" w:author="Derenik Petrosyan" w:date="2024-04-16T14:34:00Z">
            <w:rPr>
              <w:ins w:id="1210" w:author="Derenik Petrosyan" w:date="2024-04-16T14:32:00Z"/>
              <w:rFonts w:ascii="Sylfaen" w:eastAsia="Arial" w:hAnsi="Sylfaen" w:cs="Arial"/>
              <w:sz w:val="24"/>
              <w:szCs w:val="24"/>
            </w:rPr>
          </w:rPrChange>
        </w:rPr>
      </w:pPr>
      <w:ins w:id="1211" w:author="Derenik Petrosyan" w:date="2024-04-16T15:01:00Z">
        <w:r w:rsidRPr="00932B87">
          <w:rPr>
            <w:rFonts w:ascii="Sylfaen" w:eastAsia="Arial" w:hAnsi="Sylfaen" w:cs="Arial"/>
            <w:b/>
            <w:bCs/>
            <w:color w:val="000000" w:themeColor="text1"/>
            <w:sz w:val="24"/>
            <w:szCs w:val="24"/>
            <w:lang w:val="hy-AM"/>
            <w:rPrChange w:id="1212" w:author="Derenik Petrosyan" w:date="2024-04-16T15:05:00Z">
              <w:rPr>
                <w:rFonts w:ascii="Sylfaen" w:eastAsia="Arial" w:hAnsi="Sylfaen" w:cs="Arial"/>
                <w:sz w:val="24"/>
                <w:szCs w:val="24"/>
                <w:lang w:val="hy-AM"/>
              </w:rPr>
            </w:rPrChange>
          </w:rPr>
          <w:t>Գործառնական կայունությունը մեծանում է</w:t>
        </w:r>
        <w:r w:rsidRPr="003A5B3B">
          <w:rPr>
            <w:rFonts w:ascii="Sylfaen" w:eastAsia="Arial" w:hAnsi="Sylfaen" w:cs="Arial"/>
            <w:sz w:val="24"/>
            <w:szCs w:val="24"/>
            <w:lang w:val="hy-AM"/>
          </w:rPr>
          <w:t>: Գործընթացների օպտիմալացման միջոցով արտադրողները կարող են կրճատել էներգիայի սպառումը և արտանետումները՝ ամրապնդելով նրանց կայունության պրոֆիլը և նվազեցնելով շրջակա միջավայրի վրա ազդեցությունը: Քանի որ ավելի շատ արտադրողներ համապատասխանեցնում են իրենց գործունեությունը կայունության գլոբալ նպատակների հետ, ինչպիսիք են ՄԱԿ-ի Կայուն զարգացման նպատակները, 5G-ով միացված տվյալների հաշվետվության միջոցով մեքենաների աշխատանքի վրա ճշգրիտ վերահսկողություն ձեռք բերելը դառնում է ռազմավարական առավելություն:</w:t>
        </w:r>
      </w:ins>
    </w:p>
    <w:p w14:paraId="618DD560" w14:textId="08C76BDE" w:rsidR="00E4298E" w:rsidRPr="00DC2830" w:rsidDel="00FC3230" w:rsidRDefault="00954D60">
      <w:pPr>
        <w:spacing w:line="360" w:lineRule="auto"/>
        <w:ind w:firstLine="720"/>
        <w:jc w:val="both"/>
        <w:rPr>
          <w:del w:id="1213" w:author="Derenik Petrosyan" w:date="2024-04-16T14:30:00Z"/>
          <w:rFonts w:ascii="Sylfaen" w:eastAsia="Arial" w:hAnsi="Sylfaen" w:cs="Arial"/>
          <w:sz w:val="24"/>
          <w:szCs w:val="24"/>
        </w:rPr>
        <w:pPrChange w:id="1214" w:author="Derenik Petrosyan" w:date="2024-04-16T14:30:00Z">
          <w:pPr>
            <w:spacing w:line="360" w:lineRule="auto"/>
            <w:jc w:val="both"/>
          </w:pPr>
        </w:pPrChange>
      </w:pPr>
      <w:customXmlDelRangeStart w:id="1215" w:author="Derenik Petrosyan" w:date="2024-04-16T14:30:00Z"/>
      <w:sdt>
        <w:sdtPr>
          <w:rPr>
            <w:rFonts w:ascii="Sylfaen" w:hAnsi="Sylfaen"/>
            <w:sz w:val="24"/>
            <w:szCs w:val="24"/>
          </w:rPr>
          <w:tag w:val="goog_rdk_36"/>
          <w:id w:val="1727802774"/>
        </w:sdtPr>
        <w:sdtEndPr/>
        <w:sdtContent>
          <w:customXmlDelRangeEnd w:id="1215"/>
          <w:del w:id="1216" w:author="Derenik Petrosyan" w:date="2024-04-16T14:30:00Z">
            <w:r w:rsidR="0059570A" w:rsidRPr="00DC2830" w:rsidDel="00FC3230">
              <w:rPr>
                <w:rFonts w:ascii="Sylfaen" w:eastAsia="Tahoma" w:hAnsi="Sylfaen" w:cs="Tahoma"/>
                <w:sz w:val="24"/>
                <w:szCs w:val="24"/>
              </w:rPr>
              <w:delText>IIoT-ի հետ 5G ցանցերի ինտեգրման հնարավորություններն ու առավելությունները : Ընդգծեք պոտենցիալ ծրագրերը, ինչպիսիք են կանխատեսելի սպասարկումը, ինքնավար գործառնությունները, հեռակառավարման մոնիտորինգը և մատակարարման շղթայի օպտիմալացումը, և քննարկեք, թե ինչպես են այս տեխնոլոգիաները կարող խթանել արդյունավետությունը, արտադրողականությունը և նորարարությունը արդյունաբերական միջավայրերում:</w:delText>
            </w:r>
          </w:del>
          <w:customXmlDelRangeStart w:id="1217" w:author="Derenik Petrosyan" w:date="2024-04-16T14:30:00Z"/>
        </w:sdtContent>
      </w:sdt>
      <w:customXmlDelRangeEnd w:id="1217"/>
    </w:p>
    <w:p w14:paraId="193F9F5D" w14:textId="77777777" w:rsidR="00E4298E" w:rsidRPr="00DC2830" w:rsidRDefault="00E4298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  <w:pPrChange w:id="1218" w:author="Derenik Petrosyan" w:date="2024-04-16T14:30:00Z">
          <w:pPr>
            <w:spacing w:line="360" w:lineRule="auto"/>
            <w:jc w:val="both"/>
          </w:pPr>
        </w:pPrChange>
      </w:pPr>
    </w:p>
    <w:bookmarkStart w:id="1219" w:name="_Toc164793634"/>
    <w:p w14:paraId="38D1844F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22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37"/>
          <w:id w:val="52205420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2.5 Դեպքերի ուսումնասիրություն և օգտագործման դեպքեր </w:t>
          </w:r>
        </w:sdtContent>
      </w:sdt>
      <w:bookmarkEnd w:id="1219"/>
    </w:p>
    <w:p w14:paraId="58CD962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8"/>
        <w:id w:val="-311480201"/>
      </w:sdtPr>
      <w:sdtEndPr/>
      <w:sdtContent>
        <w:p w14:paraId="2F872F6E" w14:textId="00E3B4BD" w:rsidR="006477A4" w:rsidRPr="006477A4" w:rsidRDefault="006477A4" w:rsidP="00DD6269">
          <w:pPr>
            <w:spacing w:line="360" w:lineRule="auto"/>
            <w:jc w:val="both"/>
            <w:rPr>
              <w:ins w:id="1221" w:author="Derenik Petrosyan" w:date="2024-04-16T15:15:00Z"/>
              <w:rFonts w:ascii="Sylfaen" w:hAnsi="Sylfaen"/>
              <w:b/>
              <w:bCs/>
              <w:sz w:val="24"/>
              <w:szCs w:val="24"/>
              <w:rPrChange w:id="1222" w:author="Derenik Petrosyan" w:date="2024-04-16T15:15:00Z">
                <w:rPr>
                  <w:ins w:id="1223" w:author="Derenik Petrosyan" w:date="2024-04-16T15:15:00Z"/>
                  <w:rFonts w:ascii="Sylfaen" w:hAnsi="Sylfaen"/>
                  <w:sz w:val="24"/>
                  <w:szCs w:val="24"/>
                </w:rPr>
              </w:rPrChange>
            </w:rPr>
          </w:pPr>
          <w:ins w:id="1224" w:author="Derenik Petrosyan" w:date="2024-04-16T15:15:00Z">
            <w:r w:rsidRPr="006477A4">
              <w:rPr>
                <w:rFonts w:ascii="Sylfaen" w:hAnsi="Sylfaen"/>
                <w:b/>
                <w:bCs/>
                <w:sz w:val="24"/>
                <w:szCs w:val="24"/>
                <w:rPrChange w:id="1225" w:author="Derenik Petrosyan" w:date="2024-04-16T15:15:00Z">
                  <w:rPr>
                    <w:rFonts w:ascii="Sylfaen" w:hAnsi="Sylfaen"/>
                    <w:sz w:val="24"/>
                    <w:szCs w:val="24"/>
                  </w:rPr>
                </w:rPrChange>
              </w:rPr>
              <w:t>1. Արտադրական արդյունաբերություն</w:t>
            </w:r>
          </w:ins>
        </w:p>
        <w:p w14:paraId="69751E09" w14:textId="77020BC7" w:rsidR="0046672F" w:rsidRPr="00D54004" w:rsidDel="006477A4" w:rsidRDefault="0046672F" w:rsidP="00F26AD1">
          <w:pPr>
            <w:spacing w:line="360" w:lineRule="auto"/>
            <w:jc w:val="both"/>
            <w:rPr>
              <w:del w:id="1226" w:author="Derenik Petrosyan" w:date="2024-04-16T15:15:00Z"/>
              <w:rFonts w:ascii="Sylfaen" w:eastAsia="Tahoma" w:hAnsi="Sylfaen" w:cs="Tahoma"/>
              <w:b/>
              <w:bCs/>
              <w:sz w:val="24"/>
              <w:szCs w:val="24"/>
              <w:rPrChange w:id="1227" w:author="Derenik Petrosyan" w:date="2024-04-16T15:12:00Z">
                <w:rPr>
                  <w:del w:id="1228" w:author="Derenik Petrosyan" w:date="2024-04-16T15:15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29" w:author="Derenik Petrosyan" w:date="2024-04-16T15:16:00Z">
            <w:r w:rsidRPr="00D5400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30" w:author="Derenik Petrosyan" w:date="2024-04-16T15:12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Օգտագործման դեպք </w:delText>
            </w:r>
          </w:del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231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1.</w:t>
          </w:r>
          <w:ins w:id="1232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</w:ins>
          <w:r w:rsidRPr="00D54004">
            <w:rPr>
              <w:rFonts w:ascii="Sylfaen" w:eastAsia="Tahoma" w:hAnsi="Sylfaen" w:cs="Tahoma"/>
              <w:b/>
              <w:bCs/>
              <w:sz w:val="24"/>
              <w:szCs w:val="24"/>
              <w:rPrChange w:id="1233" w:author="Derenik Petrosyan" w:date="2024-04-16T15:12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Կանխատեսելի սպասարկում</w:t>
          </w:r>
        </w:p>
        <w:p w14:paraId="4D0E331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4CB8BF8" w14:textId="330E78D4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34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Արտադրող ընկերությունն օգտագործում է 5G-ով միացված IIoT սենսորները, որոնք ներկառուցված են արտադրական մեքենաներում՝ իրական ժամանակում վերահսկելու սարքավորումների </w:t>
          </w:r>
          <w:del w:id="1235" w:author="Derenik Petrosyan" w:date="2024-04-16T15:13:00Z">
            <w:r w:rsidRPr="0046672F" w:rsidDel="00D54004">
              <w:rPr>
                <w:rFonts w:ascii="Sylfaen" w:eastAsia="Tahoma" w:hAnsi="Sylfaen" w:cs="Tahoma"/>
                <w:sz w:val="24"/>
                <w:szCs w:val="24"/>
              </w:rPr>
              <w:delText>առողջությունը</w:delText>
            </w:r>
          </w:del>
          <w:ins w:id="1236" w:author="Derenik Petrosyan" w:date="2024-04-16T15:13:00Z">
            <w:r w:rsidR="00D54004">
              <w:rPr>
                <w:rFonts w:ascii="Sylfaen" w:eastAsia="Tahoma" w:hAnsi="Sylfaen" w:cs="Tahoma"/>
                <w:sz w:val="24"/>
                <w:szCs w:val="24"/>
                <w:lang w:val="hy-AM"/>
              </w:rPr>
              <w:t>սարքինությունը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:</w:t>
          </w:r>
        </w:p>
        <w:p w14:paraId="7FC577EA" w14:textId="66600C8A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37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սենսորները հավաքում են տվյալներ ջերմաստիճանի, </w:t>
          </w:r>
          <w:del w:id="1238" w:author="Derenik Petrosyan" w:date="2024-04-16T15:13:00Z">
            <w:r w:rsidRPr="0046672F" w:rsidDel="006477A4">
              <w:rPr>
                <w:rFonts w:ascii="Sylfaen" w:eastAsia="Tahoma" w:hAnsi="Sylfaen" w:cs="Tahoma"/>
                <w:sz w:val="24"/>
                <w:szCs w:val="24"/>
              </w:rPr>
              <w:delText xml:space="preserve">թրթռումների </w:delText>
            </w:r>
          </w:del>
          <w:ins w:id="1239" w:author="Derenik Petrosyan" w:date="2024-04-16T15:13:00Z">
            <w:r w:rsidR="006477A4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</w:t>
            </w:r>
            <w:r w:rsidR="006477A4" w:rsidRPr="0046672F">
              <w:rPr>
                <w:rFonts w:ascii="Sylfaen" w:eastAsia="Tahoma" w:hAnsi="Sylfaen" w:cs="Tahoma"/>
                <w:sz w:val="24"/>
                <w:szCs w:val="24"/>
              </w:rPr>
              <w:t xml:space="preserve">մների </w:t>
            </w:r>
          </w:ins>
          <w:r w:rsidRPr="0046672F">
            <w:rPr>
              <w:rFonts w:ascii="Sylfaen" w:eastAsia="Tahoma" w:hAnsi="Sylfaen" w:cs="Tahoma"/>
              <w:sz w:val="24"/>
              <w:szCs w:val="24"/>
            </w:rPr>
            <w:t>և այլ հիմնական ցուցանիշների վերաբերյալ, որոնք փոխանցվում են 5G ցանցերի միջոցով ամպի վրա հիմնված վերլուծական հարթակներ:</w:t>
          </w:r>
        </w:p>
        <w:p w14:paraId="55964F8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40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Կանխատեսող սպասարկման ալգորիթմները վերլուծում են տվյալները՝ հայտնաբերելու անոմալիաները և կանխատեսելու սարքավորումների խափանումները նախքան դրանք տեղի ունենալը, նվազագույնի հասցնելով պարապուրդը, նվազեցնելով պահպանման ծախսերը և օպտիմալացնելով ակտիվների օգտագործումը:</w:t>
          </w:r>
        </w:p>
        <w:p w14:paraId="0274FFAD" w14:textId="6FD4E381" w:rsidR="0046672F" w:rsidRPr="006477A4" w:rsidDel="00D76C4D" w:rsidRDefault="0046672F">
          <w:pPr>
            <w:spacing w:line="360" w:lineRule="auto"/>
            <w:jc w:val="both"/>
            <w:rPr>
              <w:del w:id="1241" w:author="Derenik Petrosyan" w:date="2024-04-16T15:16:00Z"/>
              <w:rFonts w:ascii="Sylfaen" w:eastAsia="Tahoma" w:hAnsi="Sylfaen" w:cs="Tahoma"/>
              <w:b/>
              <w:bCs/>
              <w:sz w:val="24"/>
              <w:szCs w:val="24"/>
              <w:rPrChange w:id="1242" w:author="Derenik Petrosyan" w:date="2024-04-16T15:14:00Z">
                <w:rPr>
                  <w:del w:id="1243" w:author="Derenik Petrosyan" w:date="2024-04-16T15:16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44" w:author="Derenik Petrosyan" w:date="2024-04-16T15:16:00Z">
            <w:r w:rsidRPr="006477A4" w:rsidDel="00D76C4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45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</w:delText>
            </w:r>
          </w:del>
          <w:ins w:id="1246" w:author="Derenik Petrosyan" w:date="2024-04-16T15:16:00Z">
            <w:r w:rsidR="00D76C4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1</w:t>
            </w:r>
            <w:r w:rsidR="00D76C4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</w:rPr>
              <w:t>․</w:t>
            </w:r>
          </w:ins>
          <w:del w:id="1247" w:author="Derenik Petrosyan" w:date="2024-04-16T15:16:00Z">
            <w:r w:rsidRPr="006477A4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48" w:author="Derenik Petrosyan" w:date="2024-04-16T15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</w:delText>
            </w:r>
          </w:del>
          <w:r w:rsidRPr="006477A4">
            <w:rPr>
              <w:rFonts w:ascii="Sylfaen" w:eastAsia="Tahoma" w:hAnsi="Sylfaen" w:cs="Tahoma"/>
              <w:b/>
              <w:bCs/>
              <w:sz w:val="24"/>
              <w:szCs w:val="24"/>
              <w:rPrChange w:id="1249" w:author="Derenik Petrosyan" w:date="2024-04-16T15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2. Խելացի գործարաններ</w:t>
          </w:r>
        </w:p>
        <w:p w14:paraId="5D815455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58D1B78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D76C4D">
            <w:rPr>
              <w:rFonts w:ascii="Sylfaen" w:eastAsia="Tahoma" w:hAnsi="Sylfaen" w:cs="Tahoma"/>
              <w:b/>
              <w:bCs/>
              <w:sz w:val="24"/>
              <w:szCs w:val="24"/>
              <w:rPrChange w:id="1250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Գործարանն ընդունում է 5G-ով միացված IIoT լուծումներ՝ խելացի արտադրական միջավայր ստեղծելու համար:</w:t>
          </w:r>
        </w:p>
        <w:p w14:paraId="5163AC39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51" w:author="Derenik Petrosyan" w:date="2024-04-16T15:1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բազմաթիվ սենսորներ, ռոբոտներ և կառավարման համակարգեր գործարանի հատակով, ինչը հնարավորություն է տալիս իրական ժամանակում վերահսկել, վերահսկել և օպտիմիզացնել արտադրական գործընթացները:</w:t>
          </w:r>
        </w:p>
        <w:p w14:paraId="77D2FA8B" w14:textId="5528AE9E" w:rsidR="0046672F" w:rsidRDefault="0046672F" w:rsidP="00DD6269">
          <w:pPr>
            <w:spacing w:line="360" w:lineRule="auto"/>
            <w:jc w:val="both"/>
            <w:rPr>
              <w:ins w:id="1252" w:author="Derenik Petrosyan" w:date="2024-04-16T15:17:00Z"/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53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արդյունավետություն, ճկունություն և ճկունություն արտադրական գործառնություններում, այնպիսի առավելություններով, ինչպիսիք են ցիկլի ժամանակի կրճատումը, որակի ուժեղացված վերահսկողությունը և փոփոխվող արտադրության պահանջներին հարմարվողականության բարձրացումը:</w:t>
          </w:r>
        </w:p>
        <w:p w14:paraId="14BFCCD3" w14:textId="77777777" w:rsidR="00EC418D" w:rsidRPr="0046672F" w:rsidRDefault="00EC418D" w:rsidP="00F26AD1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3E29FA7" w14:textId="77777777" w:rsidR="0046672F" w:rsidRPr="00EC418D" w:rsidDel="00EC418D" w:rsidRDefault="0046672F" w:rsidP="00F26AD1">
          <w:pPr>
            <w:spacing w:line="360" w:lineRule="auto"/>
            <w:jc w:val="both"/>
            <w:rPr>
              <w:del w:id="1254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255" w:author="Derenik Petrosyan" w:date="2024-04-16T15:17:00Z">
                <w:rPr>
                  <w:del w:id="1256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57" w:author="Derenik Petrosyan" w:date="2024-04-16T15:1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2. Տրանսպորտային արդյունաբերություն</w:t>
          </w:r>
        </w:p>
        <w:p w14:paraId="5813BEEE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89094A5" w14:textId="6F0F1658" w:rsidR="0046672F" w:rsidRPr="00EC418D" w:rsidDel="00EC418D" w:rsidRDefault="0046672F">
          <w:pPr>
            <w:spacing w:line="360" w:lineRule="auto"/>
            <w:jc w:val="both"/>
            <w:rPr>
              <w:del w:id="1258" w:author="Derenik Petrosyan" w:date="2024-04-16T15:18:00Z"/>
              <w:rFonts w:ascii="Sylfaen" w:eastAsia="Tahoma" w:hAnsi="Sylfaen" w:cs="Tahoma"/>
              <w:b/>
              <w:bCs/>
              <w:sz w:val="24"/>
              <w:szCs w:val="24"/>
              <w:rPrChange w:id="1259" w:author="Derenik Petrosyan" w:date="2024-04-16T15:18:00Z">
                <w:rPr>
                  <w:del w:id="1260" w:author="Derenik Petrosyan" w:date="2024-04-16T15:1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61" w:author="Derenik Petrosyan" w:date="2024-04-16T15:18:00Z">
            <w:r w:rsidRPr="00EC418D" w:rsidDel="00EC418D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62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3</w:delText>
            </w:r>
          </w:del>
          <w:ins w:id="1263" w:author="Derenik Petrosyan" w:date="2024-04-16T15:18:00Z"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64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EC418D" w:rsidRPr="00EC418D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265" w:author="Derenik Petrosyan" w:date="2024-04-16T15:18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</w:t>
            </w:r>
            <w:r w:rsidR="00EC418D" w:rsidRPr="00EC418D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66" w:author="Derenik Petrosyan" w:date="2024-04-16T15:18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1</w:t>
            </w:r>
          </w:ins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67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Ինքնավար տրանսպորտային միջոցներ</w:t>
          </w:r>
        </w:p>
        <w:p w14:paraId="2DA32BC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7D4113E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C418D">
            <w:rPr>
              <w:rFonts w:ascii="Sylfaen" w:eastAsia="Tahoma" w:hAnsi="Sylfaen" w:cs="Tahoma"/>
              <w:b/>
              <w:bCs/>
              <w:sz w:val="24"/>
              <w:szCs w:val="24"/>
              <w:rPrChange w:id="1268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. Ավտոմոբիլային ընկերություն մշակում է ինքնավար մեքենաներ, որոնք սնուցվում են 5G կապով:</w:t>
          </w:r>
        </w:p>
        <w:p w14:paraId="4DA65316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69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հնարավորություն են տալիս իրական ժամանակի հաղորդակցություն տրանսպորտային միջոցների, ենթակառուցվածքների և ամպի վրա հիմնված կառավարման համակարգերի միջև՝ հեշտացնելով այնպիսի գործառույթներ, ինչպիսիք են նավիգացիան, բախումներից խուսափելը և երթևեկության կառավարումը:</w:t>
          </w:r>
        </w:p>
        <w:p w14:paraId="00CE4B7D" w14:textId="37DEAFC9" w:rsidR="0046672F" w:rsidRDefault="0046672F">
          <w:pPr>
            <w:spacing w:line="360" w:lineRule="auto"/>
            <w:jc w:val="both"/>
            <w:rPr>
              <w:ins w:id="1270" w:author="Derenik Petrosyan" w:date="2024-04-21T11:12:00Z"/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71" w:author="Derenik Petrosyan" w:date="2024-04-16T15:1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անվտանգություն, արդյունավետություն և հարմարավետություն ճանապարհին, այնպիսի առավելություններով, ինչպիսիք են վթարների նվազեցումը, երթևեկության օպտիմալացված հոսքը և ուղևորների բարելավված փորձը:</w:t>
          </w:r>
        </w:p>
        <w:p w14:paraId="750A8496" w14:textId="77777777" w:rsidR="00495345" w:rsidRPr="0046672F" w:rsidRDefault="00495345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5329B62" w14:textId="2228824C" w:rsidR="0046672F" w:rsidRPr="006A4528" w:rsidDel="006A4528" w:rsidRDefault="0046672F">
          <w:pPr>
            <w:spacing w:line="360" w:lineRule="auto"/>
            <w:jc w:val="both"/>
            <w:rPr>
              <w:del w:id="1272" w:author="Derenik Petrosyan" w:date="2024-04-16T15:19:00Z"/>
              <w:rFonts w:ascii="Sylfaen" w:eastAsia="Tahoma" w:hAnsi="Sylfaen" w:cs="Tahoma"/>
              <w:b/>
              <w:bCs/>
              <w:sz w:val="24"/>
              <w:szCs w:val="24"/>
              <w:rPrChange w:id="1273" w:author="Derenik Petrosyan" w:date="2024-04-16T15:19:00Z">
                <w:rPr>
                  <w:del w:id="1274" w:author="Derenik Petrosyan" w:date="2024-04-16T15:1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75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76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4</w:delText>
            </w:r>
          </w:del>
          <w:ins w:id="1277" w:author="Derenik Petrosyan" w:date="2024-04-16T15:19:00Z">
            <w:r w:rsidR="006A4528" w:rsidRP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  <w:rPrChange w:id="1278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  <w:lang w:val="hy-AM"/>
                  </w:rPr>
                </w:rPrChange>
              </w:rPr>
              <w:t>2</w:t>
            </w:r>
            <w:r w:rsidR="006A4528" w:rsidRPr="006A4528">
              <w:rPr>
                <w:rFonts w:ascii="Times New Roman" w:eastAsia="Tahoma" w:hAnsi="Times New Roman" w:cs="Times New Roman"/>
                <w:b/>
                <w:bCs/>
                <w:sz w:val="24"/>
                <w:szCs w:val="24"/>
                <w:lang w:val="hy-AM"/>
                <w:rPrChange w:id="1279" w:author="Derenik Petrosyan" w:date="2024-04-16T15:19:00Z">
                  <w:rPr>
                    <w:rFonts w:ascii="Times New Roman" w:eastAsia="Tahoma" w:hAnsi="Times New Roman" w:cs="Times New Roman"/>
                    <w:sz w:val="24"/>
                    <w:szCs w:val="24"/>
                    <w:lang w:val="hy-AM"/>
                  </w:rPr>
                </w:rPrChange>
              </w:rPr>
              <w:t>․2</w:t>
            </w:r>
          </w:ins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80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. </w:t>
          </w:r>
          <w:ins w:id="1281" w:author="Derenik Petrosyan" w:date="2024-04-16T15:19:00Z">
            <w:r w:rsidR="006A4528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>Ն</w:t>
            </w:r>
          </w:ins>
          <w:del w:id="1282" w:author="Derenik Petrosyan" w:date="2024-04-16T15:19:00Z">
            <w:r w:rsidRPr="006A4528" w:rsidDel="006A452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83" w:author="Derenik Petrosyan" w:date="2024-04-16T15:1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</w:delText>
            </w:r>
          </w:del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84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ավատորմի կառավարում</w:t>
          </w:r>
        </w:p>
        <w:p w14:paraId="017FAF16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A6C8B9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85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Լոգիստիկ ընկերությունն օգտագործում է 5G-ով միացված IIoT լուծումներ՝ նավատորմի կառավարման գործառնությունները օպտիմալացնելու համար:</w:t>
          </w:r>
        </w:p>
        <w:p w14:paraId="5134A51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6A4528">
            <w:rPr>
              <w:rFonts w:ascii="Sylfaen" w:eastAsia="Tahoma" w:hAnsi="Sylfaen" w:cs="Tahoma"/>
              <w:b/>
              <w:bCs/>
              <w:sz w:val="24"/>
              <w:szCs w:val="24"/>
              <w:rPrChange w:id="1286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տրանսպորտային միջոցները, բեռների բեռնարկղերը և լոգիստիկ հանգույցները՝ հնարավորություն տալով իրական ժամանակում հետևել, մոնիտորինգ և օպտիմալացնել բեռնափոխադրումների և առաքման ուղիները:</w:t>
          </w:r>
        </w:p>
        <w:p w14:paraId="6BAEF0FC" w14:textId="512BB683" w:rsidR="0046672F" w:rsidRDefault="0046672F" w:rsidP="00DD6269">
          <w:pPr>
            <w:spacing w:line="360" w:lineRule="auto"/>
            <w:jc w:val="both"/>
            <w:rPr>
              <w:ins w:id="1287" w:author="Derenik Petrosyan" w:date="2024-04-16T16:58:00Z"/>
              <w:rFonts w:ascii="Sylfaen" w:eastAsia="Tahoma" w:hAnsi="Sylfaen" w:cs="Tahoma"/>
              <w:sz w:val="24"/>
              <w:szCs w:val="24"/>
            </w:rPr>
          </w:pPr>
          <w:r w:rsidRPr="00DF7914">
            <w:rPr>
              <w:rFonts w:ascii="Sylfaen" w:eastAsia="Tahoma" w:hAnsi="Sylfaen" w:cs="Tahoma"/>
              <w:b/>
              <w:bCs/>
              <w:sz w:val="24"/>
              <w:szCs w:val="24"/>
              <w:rPrChange w:id="1288" w:author="Derenik Petrosyan" w:date="2024-04-16T15:1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Բարելավված տեսանելիություն, արդյունավետություն և հուսալիություն լոգիստիկ գործառնություններում, այնպիսի առավելություններով, ինչպիսիք են տարանցման ժամանակի կրճատումը, վառելիքի ցածր սպառումը և մատակարարման շղթայի ուժեղացված ճկունությունը:</w:t>
          </w:r>
        </w:p>
        <w:p w14:paraId="4381D99C" w14:textId="77777777" w:rsidR="00E80EFA" w:rsidRPr="00A457F1" w:rsidRDefault="00E80EFA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15FD28F" w14:textId="77777777" w:rsidR="0046672F" w:rsidRPr="00E80EFA" w:rsidDel="00E80EFA" w:rsidRDefault="0046672F">
          <w:pPr>
            <w:spacing w:line="360" w:lineRule="auto"/>
            <w:jc w:val="both"/>
            <w:rPr>
              <w:del w:id="1289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290" w:author="Derenik Petrosyan" w:date="2024-04-16T16:58:00Z">
                <w:rPr>
                  <w:del w:id="1291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292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3. Առողջապահության արդյունաբերություն</w:t>
          </w:r>
        </w:p>
        <w:p w14:paraId="441D77B7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9867110" w14:textId="6BE7E5CB" w:rsidR="0046672F" w:rsidRPr="00E80EFA" w:rsidRDefault="0046672F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rPrChange w:id="1293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294" w:author="Derenik Petrosyan" w:date="2024-04-16T16:58:00Z">
            <w:r w:rsidRPr="00E80EFA" w:rsidDel="00E80EFA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95" w:author="Derenik Petrosyan" w:date="2024-04-16T16:5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5</w:delText>
            </w:r>
          </w:del>
          <w:ins w:id="1296" w:author="Derenik Petrosyan" w:date="2024-04-16T16:58:00Z">
            <w:r w:rsidR="00E80EFA" w:rsidRPr="00495345">
              <w:rPr>
                <w:rFonts w:ascii="Sylfaen" w:eastAsia="Tahoma" w:hAnsi="Sylfaen" w:cs="Tahoma"/>
                <w:b/>
                <w:bCs/>
                <w:sz w:val="24"/>
                <w:szCs w:val="24"/>
                <w:rPrChange w:id="1297" w:author="Derenik Petrosyan" w:date="2024-04-21T11:13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3.1</w:t>
            </w:r>
          </w:ins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298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Հիվանդի հեռակառավարման մոնիտորինգ</w:t>
          </w:r>
        </w:p>
        <w:p w14:paraId="75AC3486" w14:textId="3A679B3A" w:rsidR="0046672F" w:rsidRPr="00E80EFA" w:rsidDel="00E80EFA" w:rsidRDefault="0046672F">
          <w:pPr>
            <w:spacing w:line="360" w:lineRule="auto"/>
            <w:jc w:val="both"/>
            <w:rPr>
              <w:del w:id="1299" w:author="Derenik Petrosyan" w:date="2024-04-16T16:58:00Z"/>
              <w:rFonts w:ascii="Sylfaen" w:eastAsia="Tahoma" w:hAnsi="Sylfaen" w:cs="Tahoma"/>
              <w:b/>
              <w:bCs/>
              <w:sz w:val="24"/>
              <w:szCs w:val="24"/>
              <w:rPrChange w:id="1300" w:author="Derenik Petrosyan" w:date="2024-04-16T16:58:00Z">
                <w:rPr>
                  <w:del w:id="1301" w:author="Derenik Petrosyan" w:date="2024-04-16T16:58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</w:p>
        <w:p w14:paraId="6A67DDFB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302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Առողջապահության մատակարարը իրականացնում է 5G-ով միացված IIoT լուծումներ՝ հիվանդների հեռավոր մոնիտորինգի համար:</w:t>
          </w:r>
        </w:p>
        <w:p w14:paraId="2DBBD634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E80EFA">
            <w:rPr>
              <w:rFonts w:ascii="Sylfaen" w:eastAsia="Tahoma" w:hAnsi="Sylfaen" w:cs="Tahoma"/>
              <w:b/>
              <w:bCs/>
              <w:sz w:val="24"/>
              <w:szCs w:val="24"/>
              <w:rPrChange w:id="1303" w:author="Derenik Petrosyan" w:date="2024-04-16T16:5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</w:t>
          </w:r>
          <w:r w:rsidRPr="00E80EFA">
            <w:rPr>
              <w:rFonts w:ascii="Times New Roman" w:eastAsia="Tahoma" w:hAnsi="Times New Roman" w:cs="Times New Roman"/>
              <w:b/>
              <w:bCs/>
              <w:sz w:val="24"/>
              <w:szCs w:val="24"/>
              <w:rPrChange w:id="1304" w:author="Derenik Petrosyan" w:date="2024-04-16T16:58:00Z">
                <w:rPr>
                  <w:rFonts w:ascii="Times New Roman" w:eastAsia="Tahoma" w:hAnsi="Times New Roman" w:cs="Times New Roman"/>
                  <w:sz w:val="24"/>
                  <w:szCs w:val="24"/>
                </w:rPr>
              </w:rPrChange>
            </w:rPr>
            <w:t>․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բիոսենսորներով հագեցված կրելի սարքերը հավաքում են առողջական տվյալներ, ինչպիսիք են սրտի հաճախությունը, արյան ճնշումը և գլյուկոզայի մակարդակը, որը փոխանցվում է 5G ցանցերի միջոցով առողջապահական ծառայություններ մատուցողներին՝ իրական ժամանակում մոնիտորինգի և միջամտության համար։</w:t>
          </w:r>
        </w:p>
        <w:p w14:paraId="1A155193" w14:textId="4DA6DE95" w:rsidR="0046672F" w:rsidRPr="0046672F" w:rsidRDefault="00C84258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ins w:id="1305" w:author="Derenik Petrosyan" w:date="2024-04-16T16:59:00Z">
            <w:r w:rsidRPr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06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Առավելությունները.</w:t>
            </w:r>
            <w:r w:rsidRPr="0046672F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307" w:author="Derenik Petrosyan" w:date="2024-04-16T16:59:00Z">
            <w:r w:rsidR="0046672F" w:rsidRPr="0046672F" w:rsidDel="00C84258">
              <w:rPr>
                <w:rFonts w:ascii="Sylfaen" w:eastAsia="Tahoma" w:hAnsi="Sylfaen" w:cs="Tahoma"/>
                <w:sz w:val="24"/>
                <w:szCs w:val="24"/>
              </w:rPr>
              <w:delText>Օգուտներ.</w:delText>
            </w:r>
          </w:del>
          <w:r w:rsidR="0046672F" w:rsidRPr="0046672F">
            <w:rPr>
              <w:rFonts w:ascii="Sylfaen" w:eastAsia="Tahoma" w:hAnsi="Sylfaen" w:cs="Tahoma"/>
              <w:sz w:val="24"/>
              <w:szCs w:val="24"/>
            </w:rPr>
            <w:t xml:space="preserve"> հիվանդի արդյունքների բարելավում, առողջապահական ծախսերի կրճատում և առողջապահական ծառայությունների բարելավված հասանելիություն՝ օգուտներով, ինչպիսիք են առողջական խնդիրների վաղ հայտնաբերումը, ակտիվ միջամտությունները և հիվանդանոցային հետընդունումների կրճատումը:</w:t>
          </w:r>
        </w:p>
        <w:p w14:paraId="3EE72F39" w14:textId="2ECE9859" w:rsidR="0046672F" w:rsidRPr="00C84258" w:rsidDel="00C84258" w:rsidRDefault="0046672F">
          <w:pPr>
            <w:spacing w:line="360" w:lineRule="auto"/>
            <w:jc w:val="both"/>
            <w:rPr>
              <w:del w:id="1308" w:author="Derenik Petrosyan" w:date="2024-04-16T16:59:00Z"/>
              <w:rFonts w:ascii="Sylfaen" w:eastAsia="Tahoma" w:hAnsi="Sylfaen" w:cs="Tahoma"/>
              <w:b/>
              <w:bCs/>
              <w:sz w:val="24"/>
              <w:szCs w:val="24"/>
              <w:rPrChange w:id="1309" w:author="Derenik Petrosyan" w:date="2024-04-16T16:59:00Z">
                <w:rPr>
                  <w:del w:id="1310" w:author="Derenik Petrosyan" w:date="2024-04-16T16:59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311" w:author="Derenik Petrosyan" w:date="2024-04-16T16:59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12" w:author="Derenik Petrosyan" w:date="2024-04-16T16:5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6</w:delText>
            </w:r>
          </w:del>
          <w:ins w:id="1313" w:author="Derenik Petrosyan" w:date="2024-04-16T16:59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14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3.2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5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Հեռաբժշկություն</w:t>
          </w:r>
        </w:p>
        <w:p w14:paraId="460B67BC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E9782D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6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Հեռաբժշկության պլատֆորմը օգտագործում է 5G կապի հնարավորություն՝ հեռավար խորհրդատվությունների և բժշկական պրոցեդուրաների համար:</w:t>
          </w:r>
        </w:p>
        <w:p w14:paraId="55827ED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7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ցանցերն ապահովում են բարձր արագությամբ, ցածր ուշացման միացում իրական ժամանակում վիդեոկոնֆերանսների, բժշկական պատկերների և ախտորոշիչ ծառայությունների համար հիվանդների և բուժաշխատողների միջև:</w:t>
          </w:r>
        </w:p>
        <w:p w14:paraId="0A49D68E" w14:textId="46B7695F" w:rsidR="0046672F" w:rsidRDefault="0046672F" w:rsidP="00DD6269">
          <w:pPr>
            <w:spacing w:line="360" w:lineRule="auto"/>
            <w:jc w:val="both"/>
            <w:rPr>
              <w:ins w:id="1318" w:author="Derenik Petrosyan" w:date="2024-04-16T16:59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19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Առողջապահական ծառայությունների հասանելիության բարձրացում, հիվանդների արդյունքների բարելավում և առողջապահական անհամամասնությունների նվազում՝ օգուտներով, ինչպիսիք են հեռահար ախտորոշումը, բուժումը և խորհրդատվությունը, հատկապես անբավարար կամ հեռավոր տարածքներում:</w:t>
          </w:r>
        </w:p>
        <w:p w14:paraId="05522F97" w14:textId="77777777" w:rsidR="00C84258" w:rsidRPr="0046672F" w:rsidRDefault="00C84258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B8B923" w14:textId="77777777" w:rsidR="0046672F" w:rsidRPr="00C84258" w:rsidDel="00C84258" w:rsidRDefault="0046672F">
          <w:pPr>
            <w:spacing w:line="360" w:lineRule="auto"/>
            <w:jc w:val="both"/>
            <w:rPr>
              <w:del w:id="1320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21" w:author="Derenik Petrosyan" w:date="2024-04-16T16:59:00Z">
                <w:rPr>
                  <w:del w:id="1322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23" w:author="Derenik Petrosyan" w:date="2024-04-16T16:5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4. Էներգետիկ արդյունաբերություն</w:t>
          </w:r>
        </w:p>
        <w:p w14:paraId="42A34C5B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DB51455" w14:textId="3862C4DD" w:rsidR="0046672F" w:rsidRPr="00C84258" w:rsidDel="00C84258" w:rsidRDefault="0046672F">
          <w:pPr>
            <w:spacing w:line="360" w:lineRule="auto"/>
            <w:jc w:val="both"/>
            <w:rPr>
              <w:del w:id="1324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25" w:author="Derenik Petrosyan" w:date="2024-04-16T17:00:00Z">
                <w:rPr>
                  <w:del w:id="1326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327" w:author="Derenik Petrosyan" w:date="2024-04-16T17:00:00Z">
            <w:r w:rsidRPr="00C84258" w:rsidDel="00C84258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28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7</w:delText>
            </w:r>
          </w:del>
          <w:ins w:id="1329" w:author="Derenik Petrosyan" w:date="2024-04-16T17:00:00Z">
            <w:r w:rsidR="00C84258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30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4.1</w:t>
            </w:r>
          </w:ins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31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Խելացի ցանցեր</w:t>
          </w:r>
        </w:p>
        <w:p w14:paraId="76D9A91D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739AC22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32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Կոմունալ ծառայություններ մատուցող ընկերությունն ընդունում է 5G-ով միացված IIoT լուծումներ՝ արդիականացնելու իր էլեկտրացանցային ենթակառուցվածքը:</w:t>
          </w:r>
        </w:p>
        <w:p w14:paraId="1A8D4BBA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33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խելացի հաշվիչները, ենթակայանները և էլեկտրաէներգիայի արտադրության օբյեկտները՝ հնարավորություն տալով իրական ժամանակի մոնիտորինգ, վերահսկում և օպտիմալացում էներգիայի բաշխման և սպառման համար:</w:t>
          </w:r>
        </w:p>
        <w:p w14:paraId="399EDAF7" w14:textId="2F8D7524" w:rsidR="0046672F" w:rsidRDefault="0046672F">
          <w:pPr>
            <w:spacing w:line="360" w:lineRule="auto"/>
            <w:jc w:val="both"/>
            <w:rPr>
              <w:ins w:id="1334" w:author="Derenik Petrosyan" w:date="2024-04-21T11:13:00Z"/>
              <w:rFonts w:ascii="Sylfaen" w:eastAsia="Tahoma" w:hAnsi="Sylfaen" w:cs="Tahoma"/>
              <w:sz w:val="24"/>
              <w:szCs w:val="24"/>
            </w:rPr>
          </w:pPr>
          <w:r w:rsidRPr="00C84258">
            <w:rPr>
              <w:rFonts w:ascii="Sylfaen" w:eastAsia="Tahoma" w:hAnsi="Sylfaen" w:cs="Tahoma"/>
              <w:b/>
              <w:bCs/>
              <w:sz w:val="24"/>
              <w:szCs w:val="24"/>
              <w:rPrChange w:id="1335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Առավելությունները.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Ցանցի հուսալիության, արդյունավետության և ճկունության բարձրացում՝ օգուտներով, ինչպիսիք են կրճատված անջատումները, բարելավված էներգաարդյունավետությունը և վերականգնվող էներգիայի աղբյուրների ուժեղացված ինտեգրումը:</w:t>
          </w:r>
        </w:p>
        <w:p w14:paraId="60D3A94A" w14:textId="77777777" w:rsidR="00495345" w:rsidRPr="0046672F" w:rsidRDefault="00495345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E42F8A5" w14:textId="71136CD3" w:rsidR="0046672F" w:rsidRPr="00A667C0" w:rsidDel="00A667C0" w:rsidRDefault="0046672F">
          <w:pPr>
            <w:spacing w:line="360" w:lineRule="auto"/>
            <w:jc w:val="both"/>
            <w:rPr>
              <w:del w:id="1336" w:author="Derenik Petrosyan" w:date="2024-04-16T17:00:00Z"/>
              <w:rFonts w:ascii="Sylfaen" w:eastAsia="Tahoma" w:hAnsi="Sylfaen" w:cs="Tahoma"/>
              <w:b/>
              <w:bCs/>
              <w:sz w:val="24"/>
              <w:szCs w:val="24"/>
              <w:rPrChange w:id="1337" w:author="Derenik Petrosyan" w:date="2024-04-16T17:00:00Z">
                <w:rPr>
                  <w:del w:id="1338" w:author="Derenik Petrosyan" w:date="2024-04-16T17:00:00Z"/>
                  <w:rFonts w:ascii="Sylfaen" w:eastAsia="Tahoma" w:hAnsi="Sylfaen" w:cs="Tahoma"/>
                  <w:sz w:val="24"/>
                  <w:szCs w:val="24"/>
                </w:rPr>
              </w:rPrChange>
            </w:rPr>
          </w:pPr>
          <w:del w:id="1339" w:author="Derenik Petrosyan" w:date="2024-04-16T17:00:00Z">
            <w:r w:rsidRPr="00A667C0" w:rsidDel="00A667C0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40" w:author="Derenik Petrosyan" w:date="2024-04-16T17:00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Օգտագործեք դեպք 8</w:delText>
            </w:r>
          </w:del>
          <w:ins w:id="1341" w:author="Derenik Petrosyan" w:date="2024-04-16T17:00:00Z">
            <w:r w:rsidR="00A667C0" w:rsidRPr="00A457F1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42" w:author="Derenik Petrosyan" w:date="2024-04-16T18:58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>4.2</w:t>
            </w:r>
          </w:ins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43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. Ակտիվների կառավարում</w:t>
          </w:r>
        </w:p>
        <w:p w14:paraId="0A498D4A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2BDFDF7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44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Համառոտ նկարագիր.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Էներգետիկ ընկերությունն օգտագործում է 5G-ով միացված IIoT լուծումներ ակտիվների կառավարման և կանխատեսելի սպասարկման համար:</w:t>
          </w:r>
        </w:p>
        <w:p w14:paraId="0DC4BB69" w14:textId="77777777" w:rsidR="0046672F" w:rsidRPr="0046672F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A667C0">
            <w:rPr>
              <w:rFonts w:ascii="Sylfaen" w:eastAsia="Tahoma" w:hAnsi="Sylfaen" w:cs="Tahoma"/>
              <w:b/>
              <w:bCs/>
              <w:sz w:val="24"/>
              <w:szCs w:val="24"/>
              <w:rPrChange w:id="1345" w:author="Derenik Petrosyan" w:date="2024-04-16T17:00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Իրականացում.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5G ցանցերը միացնում են սենսորները և մոնիտորինգի սարքերը, որոնք տեղադրված են կարևոր ենթակառուցվածքային ակտիվների վրա, ինչպիսիք են էլեկտրակայանները, խողովակաշարերը և հաղորդման գծերը, ինչը հնարավորություն է տալիս իրական ժամանակի մոնիտորինգ իրականացնել ակտիվների առողջության և կատարողականի վրա:</w:t>
          </w:r>
        </w:p>
        <w:p w14:paraId="21EB3438" w14:textId="4F5653FB" w:rsidR="00E4298E" w:rsidRDefault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F4743A">
            <w:rPr>
              <w:rFonts w:ascii="Sylfaen" w:eastAsia="Tahoma" w:hAnsi="Sylfaen" w:cs="Tahoma"/>
              <w:b/>
              <w:bCs/>
              <w:sz w:val="24"/>
              <w:szCs w:val="24"/>
              <w:rPrChange w:id="1346" w:author="Derenik Petrosyan" w:date="2024-04-16T17:0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Առավելությունները. 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>Ակտիվների հուսալիության, երկարակեցության և կատարողականի բարելավում, այնպիսի առավելություններով, ինչպիսիք են պարապուրդի կրճատումը, սպասարկման օպտիմիզացված գրաֆիկները և ուժեղացված անվտանգությունն ու համապատասխանությունը:</w:t>
          </w:r>
        </w:p>
        <w:p w14:paraId="3C2880C9" w14:textId="77777777" w:rsidR="0046672F" w:rsidRPr="00DC2830" w:rsidRDefault="00954D60">
          <w:pPr>
            <w:spacing w:line="360" w:lineRule="auto"/>
            <w:jc w:val="both"/>
            <w:rPr>
              <w:rFonts w:ascii="Sylfaen" w:eastAsia="Arial" w:hAnsi="Sylfaen" w:cs="Arial"/>
              <w:sz w:val="24"/>
              <w:szCs w:val="24"/>
            </w:rPr>
          </w:pPr>
        </w:p>
      </w:sdtContent>
    </w:sdt>
    <w:p w14:paraId="7168750E" w14:textId="77777777" w:rsidR="00636AC3" w:rsidRDefault="00636AC3" w:rsidP="00636AC3">
      <w:pPr>
        <w:pStyle w:val="Heading1"/>
        <w:spacing w:line="360" w:lineRule="auto"/>
        <w:rPr>
          <w:moveTo w:id="1347" w:author="Derenik Petrosyan" w:date="2024-04-21T11:15:00Z"/>
          <w:rFonts w:ascii="Sylfaen" w:eastAsia="Tahoma" w:hAnsi="Sylfaen" w:cs="Tahoma"/>
          <w:sz w:val="24"/>
          <w:szCs w:val="24"/>
        </w:rPr>
      </w:pPr>
      <w:bookmarkStart w:id="1348" w:name="_Toc164793635"/>
      <w:moveToRangeStart w:id="1349" w:author="Derenik Petrosyan" w:date="2024-04-21T11:15:00Z" w:name="move164590572"/>
      <w:moveTo w:id="1350" w:author="Derenik Petrosyan" w:date="2024-04-21T11:15:00Z">
        <w:r w:rsidRPr="00DC2830">
          <w:rPr>
            <w:rFonts w:ascii="Sylfaen" w:eastAsia="Tahoma" w:hAnsi="Sylfaen" w:cs="Tahoma"/>
            <w:sz w:val="24"/>
            <w:szCs w:val="24"/>
          </w:rPr>
          <w:t>3. 5G-IIoT ինտեգրման տեխնիկական ասպեկտները</w:t>
        </w:r>
        <w:bookmarkEnd w:id="1348"/>
      </w:moveTo>
    </w:p>
    <w:moveToRangeEnd w:id="1349"/>
    <w:p w14:paraId="573F1B5D" w14:textId="484F5755" w:rsidR="00E4298E" w:rsidRPr="00DC2830" w:rsidDel="00D54004" w:rsidRDefault="00954D60">
      <w:pPr>
        <w:pStyle w:val="Heading2"/>
        <w:spacing w:line="360" w:lineRule="auto"/>
        <w:rPr>
          <w:del w:id="1351" w:author="Derenik Petrosyan" w:date="2024-04-16T15:12:00Z"/>
          <w:rFonts w:ascii="Sylfaen" w:eastAsia="Arial" w:hAnsi="Sylfaen" w:cs="Arial"/>
          <w:sz w:val="24"/>
          <w:szCs w:val="24"/>
        </w:rPr>
        <w:pPrChange w:id="1352" w:author="Derenik Petrosyan" w:date="2024-04-16T14:15:00Z">
          <w:pPr>
            <w:pStyle w:val="Heading2"/>
          </w:pPr>
        </w:pPrChange>
      </w:pPr>
      <w:customXmlDelRangeStart w:id="1353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39"/>
          <w:id w:val="-2013908122"/>
        </w:sdtPr>
        <w:sdtEndPr/>
        <w:sdtContent>
          <w:customXmlDelRangeEnd w:id="1353"/>
          <w:del w:id="1354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 xml:space="preserve">2.6 Ամփոփում և բացերի վերլուծություն </w:delText>
            </w:r>
          </w:del>
          <w:customXmlDelRangeStart w:id="1355" w:author="Derenik Petrosyan" w:date="2024-04-16T15:12:00Z"/>
        </w:sdtContent>
      </w:sdt>
      <w:customXmlDelRangeEnd w:id="1355"/>
    </w:p>
    <w:p w14:paraId="2B09A284" w14:textId="26D63C0F" w:rsidR="00E4298E" w:rsidRPr="00DC2830" w:rsidDel="00D54004" w:rsidRDefault="00E4298E" w:rsidP="00F26AD1">
      <w:pPr>
        <w:spacing w:line="360" w:lineRule="auto"/>
        <w:jc w:val="both"/>
        <w:rPr>
          <w:del w:id="1356" w:author="Derenik Petrosyan" w:date="2024-04-16T15:12:00Z"/>
          <w:rFonts w:ascii="Sylfaen" w:eastAsia="Arial" w:hAnsi="Sylfaen" w:cs="Arial"/>
          <w:sz w:val="24"/>
          <w:szCs w:val="24"/>
        </w:rPr>
      </w:pPr>
    </w:p>
    <w:p w14:paraId="2BAC72BA" w14:textId="2E6C492A" w:rsidR="00E4298E" w:rsidRPr="00DC2830" w:rsidDel="00D54004" w:rsidRDefault="00954D60">
      <w:pPr>
        <w:spacing w:line="360" w:lineRule="auto"/>
        <w:jc w:val="both"/>
        <w:rPr>
          <w:del w:id="1357" w:author="Derenik Petrosyan" w:date="2024-04-16T15:12:00Z"/>
          <w:rFonts w:ascii="Sylfaen" w:eastAsia="Arial" w:hAnsi="Sylfaen" w:cs="Arial"/>
          <w:sz w:val="24"/>
          <w:szCs w:val="24"/>
        </w:rPr>
      </w:pPr>
      <w:customXmlDelRangeStart w:id="1358" w:author="Derenik Petrosyan" w:date="2024-04-16T15:12:00Z"/>
      <w:sdt>
        <w:sdtPr>
          <w:rPr>
            <w:rFonts w:ascii="Sylfaen" w:hAnsi="Sylfaen"/>
            <w:sz w:val="24"/>
            <w:szCs w:val="24"/>
          </w:rPr>
          <w:tag w:val="goog_rdk_40"/>
          <w:id w:val="837731705"/>
        </w:sdtPr>
        <w:sdtEndPr/>
        <w:sdtContent>
          <w:customXmlDelRangeEnd w:id="1358"/>
          <w:del w:id="1359" w:author="Derenik Petrosyan" w:date="2024-04-16T15:12:00Z">
            <w:r w:rsidR="0059570A" w:rsidRPr="00DC2830" w:rsidDel="00D54004">
              <w:rPr>
                <w:rFonts w:ascii="Sylfaen" w:eastAsia="Tahoma" w:hAnsi="Sylfaen" w:cs="Tahoma"/>
                <w:sz w:val="24"/>
                <w:szCs w:val="24"/>
              </w:rPr>
              <w:delText>Ամփոփեք գրականության վերանայման հիմնական արդյունքները և կատարեք բացերի վերլուծություն՝ բացահայտելու այն ոլորտները, որտեղ անհրաժեշտ է հետագա հետազոտություն: Ընդգծեք գիտելիքների բացերը, չլուծված խնդիրները և ապագա հետազոտությունների և նորարարությունների հնարավորությունները 5G-IIoT ինտեգրման ոլորտում:</w:delText>
            </w:r>
          </w:del>
          <w:customXmlDelRangeStart w:id="1360" w:author="Derenik Petrosyan" w:date="2024-04-16T15:12:00Z"/>
        </w:sdtContent>
      </w:sdt>
      <w:customXmlDelRangeEnd w:id="1360"/>
    </w:p>
    <w:p w14:paraId="11BA1C12" w14:textId="77777777" w:rsidR="00E4298E" w:rsidRPr="00DC2830" w:rsidDel="00636AC3" w:rsidRDefault="00E4298E">
      <w:pPr>
        <w:spacing w:line="360" w:lineRule="auto"/>
        <w:jc w:val="both"/>
        <w:rPr>
          <w:del w:id="1361" w:author="Derenik Petrosyan" w:date="2024-04-21T11:16:00Z"/>
          <w:rFonts w:ascii="Sylfaen" w:eastAsia="Arial" w:hAnsi="Sylfaen" w:cs="Arial"/>
          <w:sz w:val="24"/>
          <w:szCs w:val="24"/>
        </w:rPr>
      </w:pPr>
    </w:p>
    <w:customXmlDelRangeStart w:id="1362" w:author="Derenik Petrosyan" w:date="2024-04-21T11:16:00Z"/>
    <w:sdt>
      <w:sdtPr>
        <w:rPr>
          <w:rFonts w:ascii="Sylfaen" w:hAnsi="Sylfaen"/>
          <w:sz w:val="24"/>
          <w:szCs w:val="24"/>
        </w:rPr>
        <w:tag w:val="goog_rdk_41"/>
        <w:id w:val="352925509"/>
      </w:sdtPr>
      <w:sdtEndPr/>
      <w:sdtContent>
        <w:customXmlDelRangeEnd w:id="1362"/>
        <w:moveFromRangeStart w:id="1363" w:author="Derenik Petrosyan" w:date="2024-04-21T11:15:00Z" w:name="move164590572" w:displacedByCustomXml="prev"/>
        <w:p w14:paraId="2BD3917E" w14:textId="3E26202F" w:rsidR="00E4298E" w:rsidRPr="00636AC3" w:rsidRDefault="0059570A">
          <w:pPr>
            <w:rPr>
              <w:rPrChange w:id="1364" w:author="Derenik Petrosyan" w:date="2024-04-21T11:15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1365" w:author="Derenik Petrosyan" w:date="2024-04-21T11:15:00Z">
              <w:pPr>
                <w:pStyle w:val="Heading1"/>
              </w:pPr>
            </w:pPrChange>
          </w:pPr>
          <w:moveFrom w:id="1366" w:author="Derenik Petrosyan" w:date="2024-04-21T11:15:00Z">
            <w:del w:id="1367" w:author="Derenik Petrosyan" w:date="2024-04-21T11:16:00Z">
              <w:r w:rsidRPr="00DC2830" w:rsidDel="00636AC3">
                <w:rPr>
                  <w:rFonts w:ascii="Sylfaen" w:eastAsia="Tahoma" w:hAnsi="Sylfaen" w:cs="Tahoma"/>
                  <w:sz w:val="24"/>
                  <w:szCs w:val="24"/>
                </w:rPr>
                <w:delText>3. 5G-IIoT ինտեգրման տեխնիկական ասպեկտները</w:delText>
              </w:r>
            </w:del>
          </w:moveFrom>
        </w:p>
        <w:moveFromRangeEnd w:id="1363" w:displacedByCustomXml="next"/>
        <w:customXmlDelRangeStart w:id="1368" w:author="Derenik Petrosyan" w:date="2024-04-21T11:16:00Z"/>
      </w:sdtContent>
    </w:sdt>
    <w:customXmlDelRangeEnd w:id="1368"/>
    <w:p w14:paraId="17E91C68" w14:textId="7DBC05AD" w:rsidR="00D32497" w:rsidRPr="004C2D42" w:rsidRDefault="00D0505F" w:rsidP="0028256D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  <w:lang w:val="hy-AM"/>
        </w:rPr>
      </w:pPr>
      <w:r w:rsidRPr="00EF1140">
        <w:rPr>
          <w:rFonts w:ascii="Sylfaen" w:hAnsi="Sylfaen"/>
          <w:noProof/>
          <w:sz w:val="18"/>
          <w:szCs w:val="18"/>
        </w:rPr>
        <w:lastRenderedPageBreak/>
        <w:drawing>
          <wp:anchor distT="0" distB="0" distL="114300" distR="114300" simplePos="0" relativeHeight="251662336" behindDoc="0" locked="0" layoutInCell="1" allowOverlap="1" wp14:anchorId="6BFD31BB" wp14:editId="3D249334">
            <wp:simplePos x="0" y="0"/>
            <wp:positionH relativeFrom="margin">
              <wp:align>center</wp:align>
            </wp:positionH>
            <wp:positionV relativeFrom="paragraph">
              <wp:posOffset>2701925</wp:posOffset>
            </wp:positionV>
            <wp:extent cx="5242560" cy="2948940"/>
            <wp:effectExtent l="0" t="0" r="0" b="3810"/>
            <wp:wrapTopAndBottom/>
            <wp:docPr id="1" name="Picture 1" descr="The-5G-Triangle-Is-Comprised-Of-Three-Next-Generation-Technologies-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-5G-Triangle-Is-Comprised-Of-Three-Next-Generation-Technologies-ը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ins w:id="1369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Վերջին տարիներին անլար կապի տեխնոլոգիաների լանդշաֆտը խորը վերափոխման է ենթարկվել, որի գագաթնակետն է 5G ցանցերի հայտնվելը: Դիրքավորված լինելով որպես բջջային կապի ստանդարտների հինգերորդ սերունդ՝ 5G-ը մոնումենտալ թռիչք է կապի մեջ՝ </w:t>
        </w:r>
      </w:ins>
      <w:ins w:id="1370" w:author="Derenik Petrosyan" w:date="2024-04-21T22:29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ունեն</w:t>
        </w:r>
      </w:ins>
      <w:ins w:id="1371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ալով աննախադեպ արագությ</w:t>
        </w:r>
      </w:ins>
      <w:ins w:id="1372" w:author="Derenik Petrosyan" w:date="2024-04-21T22:29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73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, հզորությ</w:t>
        </w:r>
      </w:ins>
      <w:ins w:id="1374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75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 և հուսալիությ</w:t>
        </w:r>
      </w:ins>
      <w:ins w:id="1376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>ուն</w:t>
        </w:r>
      </w:ins>
      <w:ins w:id="1377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: Ի տարբերություն իր նախորդների՝ 5G-ը զուտ էվոլյուցիոն քայլ չէ</w:t>
        </w:r>
      </w:ins>
      <w:ins w:id="1378" w:author="Derenik Petrosyan" w:date="2024-04-21T22:30:00Z">
        <w:r w:rsidR="00080F64"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379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 դա բեկումնային տեխնոլոգիա է, որը պատրաստ է վերասահմանել, թե ինչպես ենք մենք հաղորդակցվում, կապվում և փոխազդում մեզ շրջապատող աշխարհի հետ:</w:t>
        </w:r>
      </w:ins>
      <w:ins w:id="1380" w:author="Derenik Petrosyan" w:date="2024-04-21T22:30:00Z">
        <w:r w:rsidR="00D31EB9">
          <w:rPr>
            <w:rFonts w:ascii="Sylfaen" w:eastAsia="Arial" w:hAnsi="Sylfaen" w:cs="Arial"/>
            <w:sz w:val="24"/>
            <w:szCs w:val="24"/>
            <w:lang w:val="hy-AM"/>
          </w:rPr>
          <w:t xml:space="preserve"> </w:t>
        </w:r>
      </w:ins>
      <w:ins w:id="1381" w:author="Derenik Petrosyan" w:date="2024-04-21T11:15:00Z">
        <w:r w:rsidR="00636AC3" w:rsidRPr="00636AC3">
          <w:rPr>
            <w:rFonts w:ascii="Sylfaen" w:eastAsia="Arial" w:hAnsi="Sylfaen" w:cs="Arial"/>
            <w:sz w:val="24"/>
            <w:szCs w:val="24"/>
          </w:rPr>
          <w:t>5G-ի հնարավորությունների հիմքում ընկած են երեք հիմնարար գործառույթներ, որոնք միասին կոչվում են 5G-ի երեք սյուներ</w:t>
        </w:r>
      </w:ins>
      <w:sdt>
        <w:sdtPr>
          <w:rPr>
            <w:rFonts w:ascii="Sylfaen" w:eastAsia="Arial" w:hAnsi="Sylfaen" w:cs="Arial"/>
            <w:sz w:val="24"/>
            <w:szCs w:val="24"/>
          </w:rPr>
          <w:id w:val="-575361439"/>
          <w:citation/>
        </w:sdtPr>
        <w:sdtContent>
          <w:r w:rsidR="00574C4D">
            <w:rPr>
              <w:rFonts w:ascii="Sylfaen" w:eastAsia="Arial" w:hAnsi="Sylfaen" w:cs="Arial"/>
              <w:sz w:val="24"/>
              <w:szCs w:val="24"/>
            </w:rPr>
            <w:fldChar w:fldCharType="begin"/>
          </w:r>
          <w:r w:rsidR="00574C4D" w:rsidRPr="00574C4D">
            <w:rPr>
              <w:rFonts w:ascii="Sylfaen" w:eastAsia="Arial" w:hAnsi="Sylfaen" w:cs="Arial"/>
              <w:sz w:val="24"/>
              <w:szCs w:val="24"/>
            </w:rPr>
            <w:instrText xml:space="preserve"> CITATION Hai22 \l 1033 </w:instrText>
          </w:r>
          <w:r w:rsidR="00574C4D">
            <w:rPr>
              <w:rFonts w:ascii="Sylfaen" w:eastAsia="Arial" w:hAnsi="Sylfaen" w:cs="Arial"/>
              <w:sz w:val="24"/>
              <w:szCs w:val="24"/>
            </w:rPr>
            <w:fldChar w:fldCharType="separate"/>
          </w:r>
          <w:r w:rsidR="00574C4D">
            <w:rPr>
              <w:rFonts w:ascii="Sylfaen" w:eastAsia="Arial" w:hAnsi="Sylfaen" w:cs="Arial"/>
              <w:noProof/>
              <w:sz w:val="24"/>
              <w:szCs w:val="24"/>
            </w:rPr>
            <w:t xml:space="preserve"> </w:t>
          </w:r>
          <w:r w:rsidR="00574C4D" w:rsidRPr="00574C4D">
            <w:rPr>
              <w:rFonts w:ascii="Sylfaen" w:eastAsia="Arial" w:hAnsi="Sylfaen" w:cs="Arial"/>
              <w:noProof/>
              <w:sz w:val="24"/>
              <w:szCs w:val="24"/>
            </w:rPr>
            <w:t>[4]</w:t>
          </w:r>
          <w:r w:rsidR="00574C4D">
            <w:rPr>
              <w:rFonts w:ascii="Sylfaen" w:eastAsia="Arial" w:hAnsi="Sylfaen" w:cs="Arial"/>
              <w:sz w:val="24"/>
              <w:szCs w:val="24"/>
            </w:rPr>
            <w:fldChar w:fldCharType="end"/>
          </w:r>
        </w:sdtContent>
      </w:sdt>
      <w:r w:rsidR="00E86368" w:rsidRPr="00A47F53">
        <w:rPr>
          <w:rFonts w:ascii="Sylfaen" w:eastAsia="Arial" w:hAnsi="Sylfaen" w:cs="Arial"/>
          <w:sz w:val="24"/>
          <w:szCs w:val="24"/>
        </w:rPr>
        <w:t xml:space="preserve"> </w:t>
      </w:r>
      <w:r w:rsidR="00A47F53" w:rsidRPr="00A47F53">
        <w:rPr>
          <w:rFonts w:ascii="Sylfaen" w:eastAsia="Arial" w:hAnsi="Sylfaen" w:cs="Arial"/>
          <w:sz w:val="24"/>
          <w:szCs w:val="24"/>
        </w:rPr>
        <w:t>(</w:t>
      </w:r>
      <w:r w:rsidR="00D32497">
        <w:rPr>
          <w:rFonts w:ascii="Sylfaen" w:eastAsia="Arial" w:hAnsi="Sylfaen" w:cs="Arial"/>
          <w:sz w:val="24"/>
          <w:szCs w:val="24"/>
          <w:lang w:val="hy-AM"/>
        </w:rPr>
        <w:t>Ն</w:t>
      </w:r>
      <w:r w:rsidR="00A47F53" w:rsidRPr="00574C4D">
        <w:rPr>
          <w:rFonts w:ascii="Sylfaen" w:eastAsia="Arial" w:hAnsi="Sylfaen" w:cs="Arial"/>
          <w:sz w:val="24"/>
          <w:szCs w:val="24"/>
          <w:lang w:val="hy-AM"/>
        </w:rPr>
        <w:t>կար 4</w:t>
      </w:r>
      <w:r w:rsidR="00A47F53" w:rsidRPr="00574C4D">
        <w:rPr>
          <w:rFonts w:ascii="Sylfaen" w:eastAsia="Arial" w:hAnsi="Sylfaen" w:cs="Arial"/>
          <w:sz w:val="24"/>
          <w:szCs w:val="24"/>
        </w:rPr>
        <w:t>)</w:t>
      </w:r>
      <w:ins w:id="1382" w:author="Derenik Petrosyan" w:date="2024-04-21T11:15:00Z">
        <w:r w:rsidR="00636AC3" w:rsidRPr="00574C4D">
          <w:rPr>
            <w:rFonts w:ascii="Sylfaen" w:eastAsia="Arial" w:hAnsi="Sylfaen" w:cs="Arial"/>
            <w:sz w:val="24"/>
            <w:szCs w:val="24"/>
          </w:rPr>
          <w:t>:</w:t>
        </w:r>
        <w:r w:rsidR="00636AC3" w:rsidRPr="00636AC3">
          <w:rPr>
            <w:rFonts w:ascii="Sylfaen" w:eastAsia="Arial" w:hAnsi="Sylfaen" w:cs="Arial"/>
            <w:sz w:val="24"/>
            <w:szCs w:val="24"/>
          </w:rPr>
          <w:t xml:space="preserve"> </w:t>
        </w:r>
      </w:ins>
    </w:p>
    <w:p w14:paraId="67EE795A" w14:textId="44048DAD" w:rsidR="006A5F3F" w:rsidRDefault="006A5F3F" w:rsidP="00D32497">
      <w:pPr>
        <w:spacing w:line="360" w:lineRule="auto"/>
        <w:jc w:val="center"/>
        <w:rPr>
          <w:rFonts w:ascii="Sylfaen" w:eastAsia="Arial" w:hAnsi="Sylfaen" w:cs="Times New Roman"/>
          <w:sz w:val="20"/>
          <w:szCs w:val="20"/>
          <w:lang w:val="hy-AM"/>
        </w:rPr>
      </w:pPr>
      <w:r w:rsidRPr="00EF1140">
        <w:rPr>
          <w:rFonts w:ascii="Sylfaen" w:eastAsia="Arial" w:hAnsi="Sylfaen" w:cs="Arial"/>
          <w:sz w:val="20"/>
          <w:szCs w:val="20"/>
          <w:lang w:val="hy-AM"/>
        </w:rPr>
        <w:t xml:space="preserve">Նկար 4 </w:t>
      </w:r>
      <w:r w:rsidRPr="00EF1140">
        <w:rPr>
          <w:rFonts w:ascii="Sylfaen" w:eastAsia="Arial" w:hAnsi="Sylfaen" w:cs="Times New Roman"/>
          <w:sz w:val="20"/>
          <w:szCs w:val="20"/>
          <w:lang w:val="hy-AM"/>
        </w:rPr>
        <w:t xml:space="preserve"> </w:t>
      </w:r>
      <w:r w:rsidR="00EF1140" w:rsidRPr="00EF1140">
        <w:rPr>
          <w:rFonts w:ascii="Sylfaen" w:eastAsia="Arial" w:hAnsi="Sylfaen" w:cs="Times New Roman"/>
          <w:sz w:val="20"/>
          <w:szCs w:val="20"/>
          <w:lang w:val="hy-AM"/>
        </w:rPr>
        <w:t>5</w:t>
      </w:r>
      <w:r w:rsidR="004C2D42" w:rsidRPr="00D0505F">
        <w:rPr>
          <w:rFonts w:ascii="Sylfaen" w:eastAsia="Arial" w:hAnsi="Sylfaen" w:cs="Times New Roman"/>
          <w:sz w:val="20"/>
          <w:szCs w:val="20"/>
          <w:lang w:val="hy-AM"/>
        </w:rPr>
        <w:t>G-</w:t>
      </w:r>
      <w:r w:rsidR="004C2D42">
        <w:rPr>
          <w:rFonts w:ascii="Sylfaen" w:eastAsia="Arial" w:hAnsi="Sylfaen" w:cs="Times New Roman"/>
          <w:sz w:val="20"/>
          <w:szCs w:val="20"/>
          <w:lang w:val="hy-AM"/>
        </w:rPr>
        <w:t>ի</w:t>
      </w:r>
      <w:r w:rsidR="00EF1140" w:rsidRPr="00EF1140">
        <w:rPr>
          <w:rFonts w:ascii="Sylfaen" w:eastAsia="Arial" w:hAnsi="Sylfaen" w:cs="Times New Roman"/>
          <w:sz w:val="20"/>
          <w:szCs w:val="20"/>
          <w:lang w:val="hy-AM"/>
        </w:rPr>
        <w:t xml:space="preserve">  երեք սյուները</w:t>
      </w:r>
    </w:p>
    <w:p w14:paraId="433A5D0A" w14:textId="55E7ED9C" w:rsidR="00D0505F" w:rsidRPr="00D0505F" w:rsidRDefault="00D0505F" w:rsidP="00884352">
      <w:pPr>
        <w:spacing w:line="360" w:lineRule="auto"/>
        <w:ind w:firstLine="720"/>
        <w:jc w:val="both"/>
        <w:rPr>
          <w:rFonts w:ascii="Sylfaen" w:eastAsia="Arial" w:hAnsi="Sylfaen" w:cs="Times New Roman"/>
          <w:sz w:val="24"/>
          <w:szCs w:val="24"/>
          <w:lang w:val="hy-AM"/>
        </w:rPr>
      </w:pPr>
      <w:ins w:id="1383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Այս սյուները՝ ընդլայնված շարժական լայնաշերտ կապը (eMBB), </w:t>
        </w:r>
      </w:ins>
      <w:ins w:id="1384" w:author="Derenik Petrosyan" w:date="2024-04-21T22:31:00Z">
        <w:r>
          <w:rPr>
            <w:rFonts w:ascii="Sylfaen" w:eastAsia="Arial" w:hAnsi="Sylfaen" w:cs="Arial"/>
            <w:sz w:val="24"/>
            <w:szCs w:val="24"/>
            <w:lang w:val="hy-AM"/>
          </w:rPr>
          <w:t>գեր</w:t>
        </w:r>
      </w:ins>
      <w:ins w:id="1385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հուսալի ցածր </w:t>
        </w:r>
      </w:ins>
      <w:ins w:id="1386" w:author="Derenik Petrosyan" w:date="2024-04-21T22:31:00Z">
        <w:r>
          <w:rPr>
            <w:rFonts w:ascii="Sylfaen" w:eastAsia="Arial" w:hAnsi="Sylfaen" w:cs="Arial"/>
            <w:sz w:val="24"/>
            <w:szCs w:val="24"/>
            <w:lang w:val="hy-AM"/>
          </w:rPr>
          <w:t>հապաղումներով</w:t>
        </w:r>
      </w:ins>
      <w:ins w:id="1387" w:author="Derenik Petrosyan" w:date="2024-04-21T11:15:00Z">
        <w:r w:rsidRPr="00636AC3">
          <w:rPr>
            <w:rFonts w:ascii="Sylfaen" w:eastAsia="Arial" w:hAnsi="Sylfaen" w:cs="Arial"/>
            <w:sz w:val="24"/>
            <w:szCs w:val="24"/>
          </w:rPr>
          <w:t xml:space="preserve"> հաղորդակցությունը (URLLC) և զանգվածային մեքենայական տիպի հաղորդակցությունը (mMTC), կազմում են 5G-ի ճարտարապետության հիմնաքարը: Դրանք հզորացնում են հավելվածների և ծառայությունների բազմազան զանգված՝ սկսած կայծակնային արագ ինտերնետից և ընկղմվող մուլտիմեդիա հոսքից մինչև արդյունաբերական գործընթացների իրական ժամանակի վերահսկում և մոնիտորինգ:</w:t>
        </w:r>
      </w:ins>
      <w:r w:rsidRPr="00D32497">
        <w:rPr>
          <w:rFonts w:ascii="Sylfaen" w:eastAsia="Arial" w:hAnsi="Sylfaen" w:cs="Arial"/>
          <w:sz w:val="24"/>
          <w:szCs w:val="24"/>
        </w:rPr>
        <w:t xml:space="preserve"> </w:t>
      </w:r>
      <w:r w:rsidRPr="0028256D">
        <w:rPr>
          <w:rFonts w:ascii="Sylfaen" w:hAnsi="Sylfaen" w:cs="Arial"/>
          <w:sz w:val="24"/>
          <w:szCs w:val="24"/>
        </w:rPr>
        <w:t xml:space="preserve">5G-ի հետաձգման ցածր տեմպերը թույլ են տալիս զգալի առաջընթաց ունենալ AI և VR տեխնոլոգիաներում: Արդյունաբերական կիրառություններում AI և VR ականջակալները կարող են օգտագործվել գործարանի տեխնիկների և ինժեներների կողմից՝ դիտելու սարքավորումների մանրամասն ծածկույթը՝ </w:t>
      </w:r>
      <w:r w:rsidRPr="0028256D">
        <w:rPr>
          <w:rFonts w:ascii="Sylfaen" w:hAnsi="Sylfaen" w:cs="Arial"/>
          <w:sz w:val="24"/>
          <w:szCs w:val="24"/>
        </w:rPr>
        <w:lastRenderedPageBreak/>
        <w:t>բաղադրիչները բացահայտելու, վերանորոգման գործընթացները և հրահանգները պարզեցնելու և անվտանգությունը բարելավելու համար՝ վիրտուալ միջավայր ապահովելով տեխնիկների համար՝ պոտենցիալ վտանգավոր մասերի հետ աշխատելու համար</w:t>
      </w:r>
      <w:r>
        <w:rPr>
          <w:rFonts w:ascii="Sylfaen" w:hAnsi="Sylfaen" w:cs="Arial"/>
          <w:sz w:val="24"/>
          <w:szCs w:val="24"/>
          <w:lang w:val="hy-AM"/>
        </w:rPr>
        <w:t>։</w:t>
      </w:r>
    </w:p>
    <w:bookmarkStart w:id="1388" w:name="_Toc164793636"/>
    <w:p w14:paraId="72CE40C7" w14:textId="56A5EF7E" w:rsidR="00E4298E" w:rsidRPr="00DC2830" w:rsidDel="00D03011" w:rsidRDefault="00954D60">
      <w:pPr>
        <w:pStyle w:val="Heading2"/>
        <w:spacing w:line="360" w:lineRule="auto"/>
        <w:rPr>
          <w:del w:id="1389" w:author="Derenik Petrosyan" w:date="2024-04-23T18:22:00Z"/>
          <w:rFonts w:ascii="Sylfaen" w:eastAsia="Arial" w:hAnsi="Sylfaen" w:cs="Arial"/>
          <w:sz w:val="24"/>
          <w:szCs w:val="24"/>
        </w:rPr>
        <w:pPrChange w:id="139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42"/>
          <w:id w:val="-15856785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3.1 </w:t>
          </w:r>
          <w:ins w:id="1391" w:author="Derenik Petrosyan" w:date="2024-04-21T22:34:00Z">
            <w:r w:rsidR="00840943" w:rsidRPr="00840943">
              <w:rPr>
                <w:rFonts w:ascii="Sylfaen" w:eastAsia="Tahoma" w:hAnsi="Sylfaen" w:cs="Tahoma"/>
                <w:sz w:val="24"/>
                <w:szCs w:val="24"/>
              </w:rPr>
              <w:t>Ընդլայնված շարժական լայնաշերտ</w:t>
            </w:r>
            <w:r w:rsidR="00840943" w:rsidRPr="00167845">
              <w:rPr>
                <w:rFonts w:ascii="Sylfaen" w:eastAsia="Tahoma" w:hAnsi="Sylfaen" w:cs="Tahoma"/>
                <w:sz w:val="24"/>
                <w:szCs w:val="24"/>
                <w:rPrChange w:id="1392" w:author="Derenik Petrosyan" w:date="2024-04-21T22:34:00Z">
                  <w:rPr>
                    <w:rFonts w:ascii="Sylfaen" w:eastAsia="Tahoma" w:hAnsi="Sylfaen" w:cs="Tahoma"/>
                    <w:sz w:val="24"/>
                    <w:szCs w:val="24"/>
                    <w:lang w:val="en-US"/>
                  </w:rPr>
                </w:rPrChange>
              </w:rPr>
              <w:t xml:space="preserve"> </w:t>
            </w:r>
          </w:ins>
          <w:ins w:id="1393" w:author="Derenik Petrosyan" w:date="2024-04-21T22:35:00Z">
            <w:r w:rsidR="00167845">
              <w:rPr>
                <w:rFonts w:ascii="Sylfaen" w:eastAsia="Tahoma" w:hAnsi="Sylfaen" w:cs="Tahoma"/>
                <w:sz w:val="24"/>
                <w:szCs w:val="24"/>
                <w:lang w:val="hy-AM"/>
              </w:rPr>
              <w:t>կապ</w:t>
            </w:r>
          </w:ins>
          <w:ins w:id="1394" w:author="Derenik Petrosyan" w:date="2024-04-21T22:34:00Z">
            <w:r w:rsidR="00840943" w:rsidRPr="00840943">
              <w:rPr>
                <w:rFonts w:ascii="Sylfaen" w:eastAsia="Tahoma" w:hAnsi="Sylfaen" w:cs="Tahoma"/>
                <w:sz w:val="24"/>
                <w:szCs w:val="24"/>
              </w:rPr>
              <w:t xml:space="preserve"> (eMBB)</w:t>
            </w:r>
          </w:ins>
          <w:del w:id="1395" w:author="Derenik Petrosyan" w:date="2024-04-21T22:34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5G տեխնոլոգիայի հիմնական գործառույթները</w:delText>
            </w:r>
          </w:del>
        </w:sdtContent>
      </w:sdt>
      <w:bookmarkEnd w:id="1388"/>
    </w:p>
    <w:p w14:paraId="44193B6A" w14:textId="77777777" w:rsidR="00D03A3E" w:rsidRPr="00D03A3E" w:rsidRDefault="00D03A3E" w:rsidP="00D03A3E">
      <w:pPr>
        <w:pStyle w:val="Heading2"/>
        <w:spacing w:line="360" w:lineRule="auto"/>
        <w:rPr>
          <w:ins w:id="1396" w:author="Derenik Petrosyan" w:date="2024-04-23T18:21:00Z"/>
          <w:rFonts w:ascii="Sylfaen" w:eastAsia="Arial" w:hAnsi="Sylfaen" w:cs="Arial"/>
          <w:color w:val="auto"/>
          <w:sz w:val="24"/>
          <w:szCs w:val="24"/>
        </w:rPr>
      </w:pPr>
    </w:p>
    <w:p w14:paraId="518A7278" w14:textId="14D0C59C" w:rsidR="00C90793" w:rsidRDefault="00D03011" w:rsidP="00C90793">
      <w:pPr>
        <w:pStyle w:val="Heading3"/>
        <w:rPr>
          <w:rFonts w:ascii="Sylfaen" w:eastAsia="Arial" w:hAnsi="Sylfaen" w:cs="Arial"/>
          <w:color w:val="auto"/>
          <w:lang w:val="hy-AM"/>
        </w:rPr>
      </w:pPr>
      <w:bookmarkStart w:id="1397" w:name="_Toc164793637"/>
      <w:ins w:id="1398" w:author="Derenik Petrosyan" w:date="2024-04-23T18:22:00Z">
        <w:r>
          <w:rPr>
            <w:rFonts w:ascii="Sylfaen" w:eastAsia="Arial" w:hAnsi="Sylfaen" w:cs="Arial"/>
            <w:color w:val="auto"/>
            <w:lang w:val="hy-AM"/>
          </w:rPr>
          <w:t>3</w:t>
        </w:r>
      </w:ins>
      <w:ins w:id="1399" w:author="Derenik Petrosyan" w:date="2024-04-23T18:25:00Z">
        <w:r w:rsidR="005E1308">
          <w:rPr>
            <w:rFonts w:ascii="Times New Roman" w:eastAsia="Arial" w:hAnsi="Times New Roman" w:cs="Times New Roman"/>
            <w:color w:val="auto"/>
            <w:lang w:val="hy-AM"/>
          </w:rPr>
          <w:t>․1․1</w:t>
        </w:r>
      </w:ins>
      <w:ins w:id="1400" w:author="Derenik Petrosyan" w:date="2024-04-23T18:21:00Z">
        <w:r w:rsidR="00D03A3E" w:rsidRPr="00D03A3E">
          <w:rPr>
            <w:rFonts w:ascii="Sylfaen" w:eastAsia="Arial" w:hAnsi="Sylfaen" w:cs="Arial"/>
            <w:color w:val="auto"/>
          </w:rPr>
          <w:t xml:space="preserve"> eMBB-ի ակնարկ</w:t>
        </w:r>
      </w:ins>
      <w:bookmarkEnd w:id="1397"/>
      <w:ins w:id="1401" w:author="Derenik Petrosyan" w:date="2024-04-23T18:26:00Z">
        <w:r w:rsidR="005E1308">
          <w:rPr>
            <w:rFonts w:ascii="Sylfaen" w:eastAsia="Arial" w:hAnsi="Sylfaen" w:cs="Arial"/>
            <w:color w:val="auto"/>
            <w:lang w:val="hy-AM"/>
          </w:rPr>
          <w:t xml:space="preserve"> </w:t>
        </w:r>
      </w:ins>
    </w:p>
    <w:p w14:paraId="2839A24D" w14:textId="77777777" w:rsidR="00002EEE" w:rsidRPr="00002EEE" w:rsidRDefault="00002EEE" w:rsidP="00002EEE">
      <w:pPr>
        <w:rPr>
          <w:ins w:id="1402" w:author="Derenik Petrosyan" w:date="2024-04-23T18:33:00Z"/>
          <w:lang w:val="hy-AM"/>
        </w:rPr>
      </w:pPr>
    </w:p>
    <w:p w14:paraId="6D980468" w14:textId="24D42E3E" w:rsidR="00E4298E" w:rsidRPr="009D7710" w:rsidDel="009D7710" w:rsidRDefault="0079105D">
      <w:pPr>
        <w:spacing w:line="360" w:lineRule="auto"/>
        <w:jc w:val="both"/>
        <w:rPr>
          <w:del w:id="1403" w:author="Derenik Petrosyan" w:date="2024-04-21T22:32:00Z"/>
          <w:rFonts w:ascii="Sylfaen" w:hAnsi="Sylfaen"/>
          <w:lang w:val="hy-AM"/>
          <w:rPrChange w:id="1404" w:author="Derenik Petrosyan" w:date="2024-04-23T19:20:00Z">
            <w:rPr>
              <w:del w:id="1405" w:author="Derenik Petrosyan" w:date="2024-04-21T22:32:00Z"/>
              <w:rFonts w:ascii="Sylfaen" w:eastAsia="Arial" w:hAnsi="Sylfaen" w:cs="Times New Roman"/>
              <w:lang w:val="hy-AM"/>
            </w:rPr>
          </w:rPrChange>
        </w:rPr>
        <w:pPrChange w:id="1406" w:author="Derenik Petrosyan" w:date="2024-04-23T19:21:00Z">
          <w:pPr>
            <w:pStyle w:val="Heading3"/>
          </w:pPr>
        </w:pPrChange>
      </w:pPr>
      <w:ins w:id="1407" w:author="Derenik Petrosyan" w:date="2024-04-23T18:34:00Z">
        <w:r>
          <w:rPr>
            <w:rFonts w:ascii="Sylfaen" w:hAnsi="Sylfaen"/>
            <w:sz w:val="24"/>
            <w:szCs w:val="24"/>
            <w:lang w:val="hy-AM"/>
          </w:rPr>
          <w:tab/>
        </w:r>
      </w:ins>
      <w:ins w:id="1408" w:author="Derenik Petrosyan" w:date="2024-04-23T18:33:00Z">
        <w:r w:rsidRPr="0079105D">
          <w:rPr>
            <w:rFonts w:ascii="Sylfaen" w:hAnsi="Sylfaen"/>
            <w:sz w:val="24"/>
            <w:szCs w:val="24"/>
            <w:lang w:val="hy-AM"/>
            <w:rPrChange w:id="1409" w:author="Derenik Petrosyan" w:date="2024-04-23T18:34:00Z">
              <w:rPr>
                <w:lang w:val="hy-AM"/>
              </w:rPr>
            </w:rPrChange>
          </w:rPr>
          <w:t xml:space="preserve">Ընդլայնված շարժական լայնաշերտ </w:t>
        </w:r>
      </w:ins>
      <w:r w:rsidR="005174B5">
        <w:rPr>
          <w:rFonts w:ascii="Sylfaen" w:hAnsi="Sylfaen"/>
          <w:sz w:val="24"/>
          <w:szCs w:val="24"/>
          <w:lang w:val="hy-AM"/>
        </w:rPr>
        <w:t xml:space="preserve">կապը </w:t>
      </w:r>
      <w:ins w:id="1410" w:author="Derenik Petrosyan" w:date="2024-04-23T18:33:00Z">
        <w:r w:rsidRPr="0079105D">
          <w:rPr>
            <w:rFonts w:ascii="Sylfaen" w:hAnsi="Sylfaen"/>
            <w:sz w:val="24"/>
            <w:szCs w:val="24"/>
            <w:lang w:val="hy-AM"/>
            <w:rPrChange w:id="1411" w:author="Derenik Petrosyan" w:date="2024-04-23T18:34:00Z">
              <w:rPr>
                <w:lang w:val="hy-AM"/>
              </w:rPr>
            </w:rPrChange>
          </w:rPr>
          <w:t>(eMBB) 5G տեխնոլոգիայի հիմնարար ասպեկտն է, որը նախատեսված է օգտատերերին տվյալների փոխանցման զգալիորեն ավելի բարձր արագություն, ավելի մեծ հզորություն և բարելավված ցանցի արդյունավետություն ապահովելու համար՝ համեմատած բջջային կապի ստանդարտների նախորդ սերունդների հետ: IIoT-ի ինտեգրման համատեքստում eMBB-ն ծառայում է որպես տվյալների արագ փոխանցման և կապակցման կարևոր միջոց՝ աջակցելով արդյունաբերական միջավայրերում հավելվածների և օգտագործման դեպքերի լայն շրջանակին:</w:t>
        </w:r>
      </w:ins>
    </w:p>
    <w:p w14:paraId="5E723336" w14:textId="77777777" w:rsidR="003012F0" w:rsidRPr="009D7710" w:rsidRDefault="003012F0">
      <w:pPr>
        <w:spacing w:line="360" w:lineRule="auto"/>
        <w:jc w:val="both"/>
        <w:rPr>
          <w:ins w:id="1412" w:author="Derenik Petrosyan" w:date="2024-04-23T18:51:00Z"/>
          <w:rFonts w:ascii="Sylfaen" w:hAnsi="Sylfaen"/>
          <w:lang w:val="hy-AM"/>
          <w:rPrChange w:id="1413" w:author="Derenik Petrosyan" w:date="2024-04-23T19:19:00Z">
            <w:rPr>
              <w:ins w:id="1414" w:author="Derenik Petrosyan" w:date="2024-04-23T18:51:00Z"/>
              <w:rFonts w:ascii="Sylfaen" w:eastAsia="Arial" w:hAnsi="Sylfaen" w:cs="Arial"/>
              <w:sz w:val="24"/>
              <w:szCs w:val="24"/>
            </w:rPr>
          </w:rPrChange>
        </w:rPr>
      </w:pPr>
    </w:p>
    <w:p w14:paraId="7741C6C4" w14:textId="7AFEC30E" w:rsidR="009D7710" w:rsidRDefault="009D7710">
      <w:pPr>
        <w:pStyle w:val="Heading3"/>
        <w:rPr>
          <w:rFonts w:ascii="Sylfaen" w:eastAsia="Arial" w:hAnsi="Sylfaen" w:cs="Times New Roman"/>
          <w:lang w:val="hy-AM"/>
        </w:rPr>
      </w:pPr>
      <w:bookmarkStart w:id="1415" w:name="_Toc164793638"/>
      <w:ins w:id="1416" w:author="Derenik Petrosyan" w:date="2024-04-23T19:20:00Z">
        <w:r w:rsidRPr="00366FA3">
          <w:rPr>
            <w:rFonts w:ascii="Sylfaen" w:eastAsia="Arial" w:hAnsi="Sylfaen" w:cs="Arial"/>
            <w:lang w:val="hy-AM"/>
          </w:rPr>
          <w:t>3</w:t>
        </w:r>
        <w:r w:rsidRPr="00366FA3">
          <w:rPr>
            <w:rFonts w:ascii="Times New Roman" w:eastAsia="Arial" w:hAnsi="Times New Roman" w:cs="Times New Roman"/>
            <w:lang w:val="hy-AM"/>
          </w:rPr>
          <w:t>․</w:t>
        </w:r>
        <w:r w:rsidRPr="00366FA3">
          <w:rPr>
            <w:rFonts w:ascii="Sylfaen" w:eastAsia="Arial" w:hAnsi="Sylfaen" w:cs="Times New Roman"/>
            <w:lang w:val="hy-AM"/>
          </w:rPr>
          <w:t>1</w:t>
        </w:r>
        <w:r w:rsidRPr="00366FA3">
          <w:rPr>
            <w:rFonts w:ascii="Times New Roman" w:eastAsia="Arial" w:hAnsi="Times New Roman" w:cs="Times New Roman"/>
            <w:lang w:val="hy-AM"/>
          </w:rPr>
          <w:t>․</w:t>
        </w:r>
        <w:r w:rsidRPr="00366FA3">
          <w:rPr>
            <w:rFonts w:ascii="Sylfaen" w:eastAsia="Arial" w:hAnsi="Sylfaen" w:cs="Times New Roman"/>
            <w:lang w:val="hy-AM"/>
          </w:rPr>
          <w:t>2 Ծրագրեր արդյունաբերական IoT ինտեգրման մեջ</w:t>
        </w:r>
      </w:ins>
      <w:bookmarkEnd w:id="1415"/>
    </w:p>
    <w:p w14:paraId="1A8DFBAE" w14:textId="77777777" w:rsidR="005174B5" w:rsidRPr="005174B5" w:rsidRDefault="005174B5" w:rsidP="005174B5">
      <w:pPr>
        <w:rPr>
          <w:ins w:id="1417" w:author="Derenik Petrosyan" w:date="2024-04-23T19:20:00Z"/>
          <w:lang w:val="hy-AM"/>
        </w:rPr>
      </w:pPr>
    </w:p>
    <w:p w14:paraId="204623A8" w14:textId="31734DDB" w:rsidR="00387245" w:rsidRPr="00387245" w:rsidRDefault="009D7710">
      <w:pPr>
        <w:spacing w:line="360" w:lineRule="auto"/>
        <w:jc w:val="both"/>
        <w:rPr>
          <w:ins w:id="1418" w:author="Derenik Petrosyan" w:date="2024-04-23T19:06:00Z"/>
          <w:rFonts w:ascii="Sylfaen" w:hAnsi="Sylfaen"/>
          <w:sz w:val="24"/>
          <w:szCs w:val="24"/>
        </w:rPr>
      </w:pPr>
      <w:ins w:id="1419" w:author="Derenik Petrosyan" w:date="2024-04-23T19:20:00Z">
        <w:r>
          <w:rPr>
            <w:rFonts w:ascii="Sylfaen" w:hAnsi="Sylfaen"/>
            <w:sz w:val="24"/>
            <w:szCs w:val="24"/>
          </w:rPr>
          <w:tab/>
        </w:r>
      </w:ins>
      <w:ins w:id="1420" w:author="Derenik Petrosyan" w:date="2024-04-23T19:06:00Z">
        <w:r w:rsidR="00387245" w:rsidRPr="00387245">
          <w:rPr>
            <w:rFonts w:ascii="Sylfaen" w:hAnsi="Sylfaen"/>
            <w:sz w:val="24"/>
            <w:szCs w:val="24"/>
          </w:rPr>
          <w:t>eMBB-ն հեշտացնում է մեծ ծավալների տվյալների անխափան փոխանցումը իրական ժամանակում՝ թույլ տալով տարբեր IIoT հավելվածներին արդյունավետ և արդյունավետ աշխատել: Արդյունաբերական պարամետրերում eMBB-ի որոշ հիմնական կիրառություններ ներառում են.</w:t>
        </w:r>
      </w:ins>
    </w:p>
    <w:p w14:paraId="5771F534" w14:textId="7EDA93F6" w:rsidR="00387245" w:rsidRPr="00387245" w:rsidRDefault="00387245">
      <w:pPr>
        <w:spacing w:line="360" w:lineRule="auto"/>
        <w:jc w:val="both"/>
        <w:rPr>
          <w:ins w:id="1421" w:author="Derenik Petrosyan" w:date="2024-04-23T19:06:00Z"/>
          <w:rFonts w:ascii="Sylfaen" w:hAnsi="Sylfaen"/>
          <w:sz w:val="24"/>
          <w:szCs w:val="24"/>
        </w:rPr>
      </w:pPr>
      <w:ins w:id="1422" w:author="Derenik Petrosyan" w:date="2024-04-23T19:06:00Z">
        <w:r w:rsidRPr="00407AEE">
          <w:rPr>
            <w:rFonts w:ascii="Sylfaen" w:hAnsi="Sylfaen"/>
            <w:b/>
            <w:bCs/>
            <w:sz w:val="24"/>
            <w:szCs w:val="24"/>
          </w:rPr>
          <w:t>Իրական ժամանակի մոնիտորինգ և վերահսկում</w:t>
        </w:r>
        <w:r w:rsidRPr="00387245">
          <w:rPr>
            <w:rFonts w:ascii="Sylfaen" w:hAnsi="Sylfaen"/>
            <w:sz w:val="24"/>
            <w:szCs w:val="24"/>
          </w:rPr>
          <w:t>. eMBB-ի միջոցով արդյունաբերական կազմակերպությունները կարող են հասնել տվյալների փոխանցման մինչև 20 Գբիտ/վ արագության, ինչը զգալիորեն ավելի արագ է, քան 4G ցանցերի կողմից առաջարկվող առավելագույն արագությունը 1 Գբիտ/վրկ: Սա թույլ է տալիս ակնթարթորեն մշտադիտարկել և վերահսկել կարևոր գործընթացները և սարքավորումները՝ բարձրացնելով գործառնական արդյունավետությունն ու արտադրողականությունը:</w:t>
        </w:r>
      </w:ins>
    </w:p>
    <w:p w14:paraId="49D8A115" w14:textId="77777777" w:rsidR="00387245" w:rsidRPr="00387245" w:rsidRDefault="00387245">
      <w:pPr>
        <w:spacing w:line="360" w:lineRule="auto"/>
        <w:jc w:val="both"/>
        <w:rPr>
          <w:ins w:id="1423" w:author="Derenik Petrosyan" w:date="2024-04-23T19:06:00Z"/>
          <w:rFonts w:ascii="Sylfaen" w:hAnsi="Sylfaen"/>
          <w:sz w:val="24"/>
          <w:szCs w:val="24"/>
        </w:rPr>
      </w:pPr>
    </w:p>
    <w:p w14:paraId="16A890A0" w14:textId="77777777" w:rsidR="00387245" w:rsidRPr="00387245" w:rsidRDefault="00387245">
      <w:pPr>
        <w:spacing w:line="360" w:lineRule="auto"/>
        <w:jc w:val="both"/>
        <w:rPr>
          <w:ins w:id="1424" w:author="Derenik Petrosyan" w:date="2024-04-23T19:06:00Z"/>
          <w:rFonts w:ascii="Sylfaen" w:hAnsi="Sylfaen"/>
          <w:sz w:val="24"/>
          <w:szCs w:val="24"/>
        </w:rPr>
      </w:pPr>
      <w:ins w:id="1425" w:author="Derenik Petrosyan" w:date="2024-04-23T19:06:00Z">
        <w:r w:rsidRPr="00387245">
          <w:rPr>
            <w:rFonts w:ascii="Sylfaen" w:hAnsi="Sylfaen"/>
            <w:sz w:val="24"/>
            <w:szCs w:val="24"/>
          </w:rPr>
          <w:lastRenderedPageBreak/>
          <w:t>- **Հեռավոր ակտիվների կառավարում**. eMBB-ն արդյունաբերական կազմակերպություններին հնարավորություն է տալիս հեռակա մուտք գործել և կառավարել հեռավոր կամ վտանգավոր միջավայրերում տեղակայված ակտիվներն ու սարքավորումները: Երբ 5G ցանցերում հապաղումը կրճատվում է մինչև 1 միլիվայրկյան, 4G ցանցերում 20 միլիվայրկյանների համեմատ, կազմակերպությունները կարող են իրական ժամանակում իրականացնել ախտորոշում, կատարել սպասարկում և խնդիրներ լուծել՝ նվազեցնելով պարապուրդի ժամանակը և օպտիմալացնելով ակտիվների օգտագործումը:</w:t>
        </w:r>
      </w:ins>
    </w:p>
    <w:p w14:paraId="5BC1167A" w14:textId="77777777" w:rsidR="00387245" w:rsidRPr="00387245" w:rsidRDefault="00387245">
      <w:pPr>
        <w:spacing w:line="360" w:lineRule="auto"/>
        <w:jc w:val="both"/>
        <w:rPr>
          <w:ins w:id="1426" w:author="Derenik Petrosyan" w:date="2024-04-23T19:06:00Z"/>
          <w:rFonts w:ascii="Sylfaen" w:hAnsi="Sylfaen"/>
          <w:sz w:val="24"/>
          <w:szCs w:val="24"/>
        </w:rPr>
      </w:pPr>
    </w:p>
    <w:p w14:paraId="7BEDFC32" w14:textId="198823AF" w:rsidR="00E4298E" w:rsidDel="0024122B" w:rsidRDefault="00387245">
      <w:pPr>
        <w:spacing w:line="360" w:lineRule="auto"/>
        <w:jc w:val="both"/>
        <w:rPr>
          <w:del w:id="1427" w:author="Derenik Petrosyan" w:date="2024-04-21T22:32:00Z"/>
          <w:rFonts w:ascii="Sylfaen" w:hAnsi="Sylfaen"/>
          <w:sz w:val="24"/>
          <w:szCs w:val="24"/>
        </w:rPr>
      </w:pPr>
      <w:ins w:id="1428" w:author="Derenik Petrosyan" w:date="2024-04-23T19:06:00Z">
        <w:r w:rsidRPr="00387245">
          <w:rPr>
            <w:rFonts w:ascii="Sylfaen" w:hAnsi="Sylfaen"/>
            <w:sz w:val="24"/>
            <w:szCs w:val="24"/>
          </w:rPr>
          <w:t>- **Բարձր հստակության տեսահսկում**. օգտագործելով eMBB-ի բարձր թողունակությունը և ցածր հետաձգման հնարավորությունները, արդյունաբերական կազմակերպությունները կարող են արդյունաբերական օբյեկտներում անվտանգության և անվտանգության մոնիտորինգի համար կիրառել բարձր հստակության տեսահսկման համակարգեր: Ունենալով 5G ցանցեր, որոնք կարող են ապահովել մինչև 100 անգամ ավելի միացված սարքեր մեկ միավորի տարածքում՝ համեմատած 4G ցանցերի, կազմակերպությունները կարող են ուղիղ եթերով հեռարձակել տեսախցիկներից և սենսորներից, որոնք տեղադրված են ամբողջ հաստատությունում՝ հնարավորություն տալով իրական ժամանակում իրավիճակի իրազեկման և սպառնալիքների հայտնաբերման:</w:t>
        </w:r>
      </w:ins>
      <w:customXmlDelRangeStart w:id="1429" w:author="Derenik Petrosyan" w:date="2024-04-21T22:32:00Z"/>
      <w:sdt>
        <w:sdtPr>
          <w:rPr>
            <w:rFonts w:ascii="Sylfaen" w:hAnsi="Sylfaen"/>
            <w:sz w:val="24"/>
            <w:szCs w:val="24"/>
          </w:rPr>
          <w:tag w:val="goog_rdk_43"/>
          <w:id w:val="-1737316623"/>
        </w:sdtPr>
        <w:sdtEndPr/>
        <w:sdtContent>
          <w:customXmlDelRangeEnd w:id="1429"/>
          <w:del w:id="1430" w:author="Derenik Petrosyan" w:date="2024-04-21T22:32:00Z">
            <w:r w:rsidR="0059570A" w:rsidRPr="00DC2830" w:rsidDel="00840943">
              <w:rPr>
                <w:rFonts w:ascii="Sylfaen" w:eastAsia="Tahoma" w:hAnsi="Sylfaen" w:cs="Tahoma"/>
                <w:sz w:val="24"/>
                <w:szCs w:val="24"/>
              </w:rPr>
              <w:delText>Սկսեք քննարկելով 5G տեխնոլոգիայի հիմնական գործառույթները և ինչպես են դրանք հեշտացնում ինտեգրումը Իրերի արդյունաբերական ինտերնետին ( IIoT ): Նշեք հիմնական հատկանիշները, ինչպիսիք են.</w:delText>
            </w:r>
          </w:del>
          <w:customXmlDelRangeStart w:id="1431" w:author="Derenik Petrosyan" w:date="2024-04-21T22:32:00Z"/>
        </w:sdtContent>
      </w:sdt>
      <w:customXmlDelRangeEnd w:id="1431"/>
    </w:p>
    <w:p w14:paraId="73F0F216" w14:textId="2FE09062" w:rsidR="00E4298E" w:rsidDel="000C674C" w:rsidRDefault="00954D60">
      <w:pPr>
        <w:pStyle w:val="Heading3"/>
        <w:spacing w:line="360" w:lineRule="auto"/>
        <w:jc w:val="both"/>
        <w:rPr>
          <w:del w:id="1432" w:author="Derenik Petrosyan" w:date="2024-04-21T22:32:00Z"/>
          <w:rFonts w:ascii="Sylfaen" w:hAnsi="Sylfaen"/>
        </w:rPr>
        <w:pPrChange w:id="1433" w:author="Derenik Petrosyan" w:date="2024-04-23T19:21:00Z">
          <w:pPr>
            <w:pStyle w:val="Heading3"/>
          </w:pPr>
        </w:pPrChange>
      </w:pPr>
      <w:customXmlDelRangeStart w:id="1434" w:author="Derenik Petrosyan" w:date="2024-04-21T22:32:00Z"/>
      <w:sdt>
        <w:sdtPr>
          <w:rPr>
            <w:rFonts w:ascii="Sylfaen" w:hAnsi="Sylfaen"/>
          </w:rPr>
          <w:tag w:val="goog_rdk_44"/>
          <w:id w:val="-754283815"/>
        </w:sdtPr>
        <w:sdtEndPr/>
        <w:sdtContent>
          <w:customXmlDelRangeEnd w:id="1434"/>
          <w:del w:id="1435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>-  mmWave ընդդեմ Sub-6 GHz հաճախականությունների. Բացատրեք mmWave-ի և sub-6 GHz հաճախականությունների միջև եղած տարբերությունները , դրանց համապատասխան առավելություններն ու սահմանափակումները և դրանց համապատասխանությունը արդյունաբերական միջավայրերում տարբեր օգտագործման դեպքերի համար:</w:delText>
            </w:r>
          </w:del>
          <w:customXmlDelRangeStart w:id="1436" w:author="Derenik Petrosyan" w:date="2024-04-21T22:32:00Z"/>
        </w:sdtContent>
      </w:sdt>
      <w:customXmlDelRangeEnd w:id="1436"/>
    </w:p>
    <w:p w14:paraId="7D8433CB" w14:textId="75265050" w:rsidR="00E4298E" w:rsidDel="00C55063" w:rsidRDefault="00954D60">
      <w:pPr>
        <w:pStyle w:val="Heading3"/>
        <w:spacing w:line="360" w:lineRule="auto"/>
        <w:jc w:val="both"/>
        <w:rPr>
          <w:del w:id="1437" w:author="Derenik Petrosyan" w:date="2024-04-21T22:32:00Z"/>
          <w:rFonts w:ascii="Sylfaen" w:hAnsi="Sylfaen"/>
        </w:rPr>
        <w:pPrChange w:id="1438" w:author="Derenik Petrosyan" w:date="2024-04-23T19:21:00Z">
          <w:pPr>
            <w:pStyle w:val="Heading3"/>
          </w:pPr>
        </w:pPrChange>
      </w:pPr>
      <w:customXmlDelRangeStart w:id="1439" w:author="Derenik Petrosyan" w:date="2024-04-21T22:32:00Z"/>
      <w:sdt>
        <w:sdtPr>
          <w:rPr>
            <w:rFonts w:ascii="Sylfaen" w:hAnsi="Sylfaen"/>
          </w:rPr>
          <w:tag w:val="goog_rdk_45"/>
          <w:id w:val="-14155689"/>
        </w:sdtPr>
        <w:sdtEndPr/>
        <w:sdtContent>
          <w:customXmlDelRangeEnd w:id="1439"/>
          <w:del w:id="1440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>- Ցանցի կտրատում. Քննարկեք ցանցի կտրման հայեցակարգը և այն, թե ինչպես է այն հնարավորություն տալիս ստեղծել վիրտուալացված, մեկուսացված ցանցի հատվածներ, որոնք հարմարեցված են IIoT-ի հատուկ հավելվածներին և պահանջներին:</w:delText>
            </w:r>
          </w:del>
          <w:customXmlDelRangeStart w:id="1441" w:author="Derenik Petrosyan" w:date="2024-04-21T22:32:00Z"/>
        </w:sdtContent>
      </w:sdt>
      <w:customXmlDelRangeEnd w:id="1441"/>
    </w:p>
    <w:p w14:paraId="4DCC45F6" w14:textId="77777777" w:rsidR="00C55063" w:rsidRPr="00C55063" w:rsidRDefault="00C55063">
      <w:pPr>
        <w:spacing w:line="360" w:lineRule="auto"/>
        <w:jc w:val="both"/>
        <w:rPr>
          <w:ins w:id="1442" w:author="Derenik Petrosyan" w:date="2024-04-23T19:11:00Z"/>
          <w:rPrChange w:id="1443" w:author="Derenik Petrosyan" w:date="2024-04-23T19:11:00Z">
            <w:rPr>
              <w:ins w:id="1444" w:author="Derenik Petrosyan" w:date="2024-04-23T19:11:00Z"/>
              <w:rFonts w:ascii="Sylfaen" w:hAnsi="Sylfaen"/>
            </w:rPr>
          </w:rPrChange>
        </w:rPr>
        <w:pPrChange w:id="1445" w:author="Derenik Petrosyan" w:date="2024-04-23T19:21:00Z">
          <w:pPr>
            <w:pStyle w:val="Heading3"/>
          </w:pPr>
        </w:pPrChange>
      </w:pPr>
    </w:p>
    <w:p w14:paraId="53C3F20C" w14:textId="27F0C4A1" w:rsidR="00E4298E" w:rsidDel="00406AA7" w:rsidRDefault="00954D60" w:rsidP="00F3133B">
      <w:pPr>
        <w:pStyle w:val="Heading3"/>
        <w:rPr>
          <w:del w:id="1446" w:author="Derenik Petrosyan" w:date="2024-04-23T18:33:00Z"/>
          <w:rFonts w:ascii="Sylfaen" w:hAnsi="Sylfaen"/>
        </w:rPr>
      </w:pPr>
      <w:customXmlDelRangeStart w:id="1447" w:author="Derenik Petrosyan" w:date="2024-04-21T22:32:00Z"/>
      <w:sdt>
        <w:sdtPr>
          <w:rPr>
            <w:rFonts w:ascii="Sylfaen" w:hAnsi="Sylfaen"/>
          </w:rPr>
          <w:tag w:val="goog_rdk_46"/>
          <w:id w:val="1679702175"/>
        </w:sdtPr>
        <w:sdtEndPr/>
        <w:sdtContent>
          <w:customXmlDelRangeEnd w:id="1447"/>
          <w:del w:id="1448" w:author="Derenik Petrosyan" w:date="2024-04-21T22:32:00Z">
            <w:r w:rsidR="0059570A" w:rsidRPr="00DC2830" w:rsidDel="00840943">
              <w:rPr>
                <w:rFonts w:ascii="Sylfaen" w:eastAsia="Tahoma" w:hAnsi="Sylfaen" w:cs="Tahoma"/>
              </w:rPr>
              <w:delText>- Edge Computing. ուսումնասիրեք եզրային հաշվարկների ինտեգրումը 5G ցանցերի հետ և ինչպես է այն հնարավորություն տալիս իրական ժամանակում մշակել, վերլուծել և որոշումներ կայացնել ցանցի եզրին, նվազեցնելով ուշացումը և բարձրացնելով արձագանքման հնարավորությունը IIoT հավելվածների համար:</w:delText>
            </w:r>
          </w:del>
          <w:customXmlDelRangeStart w:id="1449" w:author="Derenik Petrosyan" w:date="2024-04-21T22:32:00Z"/>
        </w:sdtContent>
      </w:sdt>
      <w:customXmlDelRangeEnd w:id="1449"/>
    </w:p>
    <w:p w14:paraId="036ED09D" w14:textId="77777777" w:rsidR="00406AA7" w:rsidRPr="00406AA7" w:rsidRDefault="00406AA7">
      <w:pPr>
        <w:rPr>
          <w:ins w:id="1450" w:author="Derenik Petrosyan" w:date="2024-04-23T19:15:00Z"/>
          <w:rPrChange w:id="1451" w:author="Derenik Petrosyan" w:date="2024-04-23T19:15:00Z">
            <w:rPr>
              <w:ins w:id="1452" w:author="Derenik Petrosyan" w:date="2024-04-23T19:15:00Z"/>
              <w:rFonts w:ascii="Sylfaen" w:hAnsi="Sylfaen"/>
              <w:lang w:val="en-US"/>
            </w:rPr>
          </w:rPrChange>
        </w:rPr>
        <w:pPrChange w:id="1453" w:author="Derenik Petrosyan" w:date="2024-04-23T19:15:00Z">
          <w:pPr>
            <w:pStyle w:val="Heading3"/>
          </w:pPr>
        </w:pPrChange>
      </w:pPr>
    </w:p>
    <w:p w14:paraId="4A7B6AEC" w14:textId="39B5E17D" w:rsidR="00406AA7" w:rsidRPr="005E1569" w:rsidRDefault="00796B8E">
      <w:pPr>
        <w:pStyle w:val="Heading3"/>
        <w:spacing w:line="360" w:lineRule="auto"/>
        <w:jc w:val="both"/>
        <w:rPr>
          <w:ins w:id="1454" w:author="Derenik Petrosyan" w:date="2024-04-23T19:15:00Z"/>
          <w:rFonts w:ascii="Sylfaen" w:hAnsi="Sylfaen"/>
          <w:rPrChange w:id="1455" w:author="Derenik Petrosyan" w:date="2024-04-23T19:16:00Z">
            <w:rPr>
              <w:ins w:id="1456" w:author="Derenik Petrosyan" w:date="2024-04-23T19:15:00Z"/>
              <w:lang w:val="en-US"/>
            </w:rPr>
          </w:rPrChange>
        </w:rPr>
        <w:pPrChange w:id="1457" w:author="Derenik Petrosyan" w:date="2024-04-23T19:16:00Z">
          <w:pPr/>
        </w:pPrChange>
      </w:pPr>
      <w:bookmarkStart w:id="1458" w:name="_Toc164793639"/>
      <w:ins w:id="1459" w:author="Derenik Petrosyan" w:date="2024-04-23T19:15:00Z">
        <w:r w:rsidRPr="005E1569">
          <w:rPr>
            <w:rFonts w:ascii="Sylfaen" w:hAnsi="Sylfaen"/>
            <w:rPrChange w:id="1460" w:author="Derenik Petrosyan" w:date="2024-04-23T19:16:00Z">
              <w:rPr>
                <w:lang w:val="en-US"/>
              </w:rPr>
            </w:rPrChange>
          </w:rPr>
          <w:t xml:space="preserve">3.1.3 </w:t>
        </w:r>
      </w:ins>
      <w:ins w:id="1461" w:author="Derenik Petrosyan" w:date="2024-04-23T19:16:00Z">
        <w:r w:rsidR="00815432" w:rsidRPr="00815432">
          <w:rPr>
            <w:rFonts w:ascii="Sylfaen" w:hAnsi="Sylfaen"/>
            <w:rPrChange w:id="1462" w:author="Derenik Petrosyan" w:date="2024-04-23T19:16:00Z">
              <w:rPr>
                <w:rFonts w:ascii="Sylfaen" w:hAnsi="Sylfaen"/>
                <w:lang w:val="en-US"/>
              </w:rPr>
            </w:rPrChange>
          </w:rPr>
          <w:t xml:space="preserve"> </w:t>
        </w:r>
        <w:r w:rsidR="005E1569" w:rsidRPr="005E1569">
          <w:rPr>
            <w:rFonts w:ascii="Sylfaen" w:hAnsi="Sylfaen"/>
            <w:rPrChange w:id="1463" w:author="Derenik Petrosyan" w:date="2024-04-23T19:16:00Z">
              <w:rPr>
                <w:lang w:val="en-US"/>
              </w:rPr>
            </w:rPrChange>
          </w:rPr>
          <w:t>eMBB-</w:t>
        </w:r>
        <w:r w:rsidR="005E1569" w:rsidRPr="005E1569">
          <w:rPr>
            <w:rFonts w:ascii="Sylfaen" w:hAnsi="Sylfaen"/>
            <w:lang w:val="en-US"/>
            <w:rPrChange w:id="1464" w:author="Derenik Petrosyan" w:date="2024-04-23T19:16:00Z">
              <w:rPr>
                <w:lang w:val="en-US"/>
              </w:rPr>
            </w:rPrChange>
          </w:rPr>
          <w:t>ի</w:t>
        </w:r>
        <w:r w:rsidR="005E1569" w:rsidRPr="005E1569">
          <w:rPr>
            <w:rFonts w:ascii="Sylfaen" w:hAnsi="Sylfaen"/>
            <w:rPrChange w:id="1465" w:author="Derenik Petrosyan" w:date="2024-04-23T19:16:00Z">
              <w:rPr>
                <w:lang w:val="en-US"/>
              </w:rPr>
            </w:rPrChange>
          </w:rPr>
          <w:t xml:space="preserve"> </w:t>
        </w:r>
        <w:proofErr w:type="spellStart"/>
        <w:r w:rsidR="005E1569" w:rsidRPr="005E1569">
          <w:rPr>
            <w:rFonts w:ascii="Sylfaen" w:hAnsi="Sylfaen"/>
            <w:lang w:val="en-US"/>
            <w:rPrChange w:id="1466" w:author="Derenik Petrosyan" w:date="2024-04-23T19:16:00Z">
              <w:rPr>
                <w:lang w:val="en-US"/>
              </w:rPr>
            </w:rPrChange>
          </w:rPr>
          <w:t>առավելությունները</w:t>
        </w:r>
        <w:proofErr w:type="spellEnd"/>
        <w:r w:rsidR="005E1569" w:rsidRPr="005E1569">
          <w:rPr>
            <w:rFonts w:ascii="Sylfaen" w:hAnsi="Sylfaen"/>
            <w:rPrChange w:id="1467" w:author="Derenik Petrosyan" w:date="2024-04-23T19:16:00Z">
              <w:rPr>
                <w:lang w:val="en-US"/>
              </w:rPr>
            </w:rPrChange>
          </w:rPr>
          <w:t xml:space="preserve"> IIoT </w:t>
        </w:r>
        <w:proofErr w:type="spellStart"/>
        <w:r w:rsidR="005E1569" w:rsidRPr="005E1569">
          <w:rPr>
            <w:rFonts w:ascii="Sylfaen" w:hAnsi="Sylfaen"/>
            <w:lang w:val="en-US"/>
            <w:rPrChange w:id="1468" w:author="Derenik Petrosyan" w:date="2024-04-23T19:16:00Z">
              <w:rPr>
                <w:lang w:val="en-US"/>
              </w:rPr>
            </w:rPrChange>
          </w:rPr>
          <w:t>ինտեգրման</w:t>
        </w:r>
        <w:proofErr w:type="spellEnd"/>
        <w:r w:rsidR="005E1569" w:rsidRPr="005E1569">
          <w:rPr>
            <w:rFonts w:ascii="Sylfaen" w:hAnsi="Sylfaen"/>
            <w:rPrChange w:id="1469" w:author="Derenik Petrosyan" w:date="2024-04-23T19:16:00Z">
              <w:rPr>
                <w:lang w:val="en-US"/>
              </w:rPr>
            </w:rPrChange>
          </w:rPr>
          <w:t xml:space="preserve"> </w:t>
        </w:r>
        <w:proofErr w:type="spellStart"/>
        <w:r w:rsidR="005E1569" w:rsidRPr="005E1569">
          <w:rPr>
            <w:rFonts w:ascii="Sylfaen" w:hAnsi="Sylfaen"/>
            <w:lang w:val="en-US"/>
            <w:rPrChange w:id="1470" w:author="Derenik Petrosyan" w:date="2024-04-23T19:16:00Z">
              <w:rPr>
                <w:lang w:val="en-US"/>
              </w:rPr>
            </w:rPrChange>
          </w:rPr>
          <w:t>մեջ</w:t>
        </w:r>
      </w:ins>
      <w:bookmarkEnd w:id="1458"/>
      <w:proofErr w:type="spellEnd"/>
    </w:p>
    <w:p w14:paraId="313A7B68" w14:textId="77777777" w:rsidR="00796B8E" w:rsidRPr="005E1569" w:rsidRDefault="00796B8E" w:rsidP="00796B8E">
      <w:pPr>
        <w:spacing w:line="360" w:lineRule="auto"/>
        <w:jc w:val="both"/>
        <w:rPr>
          <w:ins w:id="1471" w:author="Derenik Petrosyan" w:date="2024-04-23T19:16:00Z"/>
          <w:rFonts w:ascii="Sylfaen" w:hAnsi="Sylfaen"/>
          <w:sz w:val="24"/>
          <w:szCs w:val="24"/>
          <w:rPrChange w:id="1472" w:author="Derenik Petrosyan" w:date="2024-04-23T19:16:00Z">
            <w:rPr>
              <w:ins w:id="1473" w:author="Derenik Petrosyan" w:date="2024-04-23T19:16:00Z"/>
              <w:rFonts w:ascii="Sylfaen" w:hAnsi="Sylfaen"/>
              <w:sz w:val="24"/>
              <w:szCs w:val="24"/>
              <w:lang w:val="en-US"/>
            </w:rPr>
          </w:rPrChange>
        </w:rPr>
      </w:pPr>
      <w:ins w:id="1474" w:author="Derenik Petrosyan" w:date="2024-04-23T19:16:00Z">
        <w:r w:rsidRPr="005E1569">
          <w:rPr>
            <w:rFonts w:ascii="Sylfaen" w:hAnsi="Sylfaen"/>
            <w:sz w:val="24"/>
            <w:szCs w:val="24"/>
            <w:rPrChange w:id="1475" w:author="Derenik Petrosyan" w:date="2024-04-23T19:16:00Z">
              <w:rPr>
                <w:rFonts w:ascii="Sylfaen" w:hAnsi="Sylfaen"/>
                <w:sz w:val="24"/>
                <w:szCs w:val="24"/>
                <w:lang w:val="en-US"/>
              </w:rPr>
            </w:rPrChange>
          </w:rPr>
          <w:tab/>
        </w:r>
      </w:ins>
    </w:p>
    <w:p w14:paraId="3543C946" w14:textId="2B9D2417" w:rsidR="00796B8E" w:rsidRPr="00815432" w:rsidRDefault="00796B8E">
      <w:pPr>
        <w:spacing w:line="360" w:lineRule="auto"/>
        <w:jc w:val="both"/>
        <w:rPr>
          <w:ins w:id="1476" w:author="Derenik Petrosyan" w:date="2024-04-23T19:15:00Z"/>
          <w:rFonts w:ascii="Sylfaen" w:hAnsi="Sylfaen"/>
          <w:sz w:val="24"/>
          <w:szCs w:val="24"/>
          <w:rPrChange w:id="1477" w:author="Derenik Petrosyan" w:date="2024-04-23T19:19:00Z">
            <w:rPr>
              <w:ins w:id="1478" w:author="Derenik Petrosyan" w:date="2024-04-23T19:15:00Z"/>
              <w:lang w:val="en-US"/>
            </w:rPr>
          </w:rPrChange>
        </w:rPr>
        <w:pPrChange w:id="1479" w:author="Derenik Petrosyan" w:date="2024-04-23T19:15:00Z">
          <w:pPr/>
        </w:pPrChange>
      </w:pPr>
      <w:ins w:id="1480" w:author="Derenik Petrosyan" w:date="2024-04-23T19:16:00Z">
        <w:r w:rsidRPr="005E1569">
          <w:rPr>
            <w:rFonts w:ascii="Sylfaen" w:hAnsi="Sylfaen"/>
            <w:sz w:val="24"/>
            <w:szCs w:val="24"/>
            <w:rPrChange w:id="1481" w:author="Derenik Petrosyan" w:date="2024-04-23T19:16:00Z">
              <w:rPr>
                <w:rFonts w:ascii="Sylfaen" w:hAnsi="Sylfaen"/>
                <w:sz w:val="24"/>
                <w:szCs w:val="24"/>
                <w:lang w:val="en-US"/>
              </w:rPr>
            </w:rPrChange>
          </w:rPr>
          <w:tab/>
        </w:r>
      </w:ins>
      <w:ins w:id="1482" w:author="Derenik Petrosyan" w:date="2024-04-23T19:15:00Z">
        <w:r w:rsidRPr="00815432">
          <w:rPr>
            <w:rFonts w:ascii="Sylfaen" w:hAnsi="Sylfaen"/>
            <w:sz w:val="24"/>
            <w:szCs w:val="24"/>
            <w:rPrChange w:id="1483" w:author="Derenik Petrosyan" w:date="2024-04-23T19:19:00Z">
              <w:rPr>
                <w:lang w:val="en-US"/>
              </w:rPr>
            </w:rPrChange>
          </w:rPr>
          <w:t>eMBB-</w:t>
        </w:r>
        <w:r w:rsidRPr="00796B8E">
          <w:rPr>
            <w:rFonts w:ascii="Sylfaen" w:hAnsi="Sylfaen"/>
            <w:sz w:val="24"/>
            <w:szCs w:val="24"/>
            <w:lang w:val="en-US"/>
            <w:rPrChange w:id="1484" w:author="Derenik Petrosyan" w:date="2024-04-23T19:15:00Z">
              <w:rPr>
                <w:lang w:val="en-US"/>
              </w:rPr>
            </w:rPrChange>
          </w:rPr>
          <w:t>ի</w:t>
        </w:r>
        <w:r w:rsidRPr="00815432">
          <w:rPr>
            <w:rFonts w:ascii="Sylfaen" w:hAnsi="Sylfaen"/>
            <w:sz w:val="24"/>
            <w:szCs w:val="24"/>
            <w:rPrChange w:id="148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86" w:author="Derenik Petrosyan" w:date="2024-04-23T19:15:00Z">
              <w:rPr>
                <w:lang w:val="en-US"/>
              </w:rPr>
            </w:rPrChange>
          </w:rPr>
          <w:t>ինտեգրումը</w:t>
        </w:r>
        <w:proofErr w:type="spellEnd"/>
        <w:r w:rsidRPr="00815432">
          <w:rPr>
            <w:rFonts w:ascii="Sylfaen" w:hAnsi="Sylfaen"/>
            <w:sz w:val="24"/>
            <w:szCs w:val="24"/>
            <w:rPrChange w:id="1487" w:author="Derenik Petrosyan" w:date="2024-04-23T19:19:00Z">
              <w:rPr>
                <w:lang w:val="en-US"/>
              </w:rPr>
            </w:rPrChange>
          </w:rPr>
          <w:t xml:space="preserve"> IIoT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88" w:author="Derenik Petrosyan" w:date="2024-04-23T19:15:00Z">
              <w:rPr>
                <w:lang w:val="en-US"/>
              </w:rPr>
            </w:rPrChange>
          </w:rPr>
          <w:t>էկոհամակարգերին</w:t>
        </w:r>
        <w:proofErr w:type="spellEnd"/>
        <w:r w:rsidRPr="00815432">
          <w:rPr>
            <w:rFonts w:ascii="Sylfaen" w:hAnsi="Sylfaen"/>
            <w:sz w:val="24"/>
            <w:szCs w:val="24"/>
            <w:rPrChange w:id="148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0" w:author="Derenik Petrosyan" w:date="2024-04-23T19:15:00Z">
              <w:rPr>
                <w:lang w:val="en-US"/>
              </w:rPr>
            </w:rPrChange>
          </w:rPr>
          <w:t>առաջարկում</w:t>
        </w:r>
        <w:proofErr w:type="spellEnd"/>
        <w:r w:rsidRPr="00815432">
          <w:rPr>
            <w:rFonts w:ascii="Sylfaen" w:hAnsi="Sylfaen"/>
            <w:sz w:val="24"/>
            <w:szCs w:val="24"/>
            <w:rPrChange w:id="1491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492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49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4" w:author="Derenik Petrosyan" w:date="2024-04-23T19:15:00Z">
              <w:rPr>
                <w:lang w:val="en-US"/>
              </w:rPr>
            </w:rPrChange>
          </w:rPr>
          <w:t>մի</w:t>
        </w:r>
        <w:proofErr w:type="spellEnd"/>
        <w:r w:rsidRPr="00815432">
          <w:rPr>
            <w:rFonts w:ascii="Sylfaen" w:hAnsi="Sylfaen"/>
            <w:sz w:val="24"/>
            <w:szCs w:val="24"/>
            <w:rPrChange w:id="149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6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49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498" w:author="Derenik Petrosyan" w:date="2024-04-23T19:15:00Z">
              <w:rPr>
                <w:lang w:val="en-US"/>
              </w:rPr>
            </w:rPrChange>
          </w:rPr>
          <w:t>հիմնական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49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0" w:author="Derenik Petrosyan" w:date="2024-04-23T19:15:00Z">
              <w:rPr>
                <w:lang w:val="en-US"/>
              </w:rPr>
            </w:rPrChange>
          </w:rPr>
          <w:t>առավելություններ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50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2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0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4" w:author="Derenik Petrosyan" w:date="2024-04-23T19:15:00Z">
              <w:rPr>
                <w:lang w:val="en-US"/>
              </w:rPr>
            </w:rPrChange>
          </w:rPr>
          <w:t>կազմակերպությունների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0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06" w:author="Derenik Petrosyan" w:date="2024-04-23T19:15:00Z">
              <w:rPr>
                <w:lang w:val="en-US"/>
              </w:rPr>
            </w:rPrChange>
          </w:rPr>
          <w:t>համար</w:t>
        </w:r>
        <w:proofErr w:type="spellEnd"/>
        <w:r w:rsidRPr="00815432">
          <w:rPr>
            <w:rFonts w:ascii="Sylfaen" w:hAnsi="Sylfaen"/>
            <w:sz w:val="24"/>
            <w:szCs w:val="24"/>
            <w:rPrChange w:id="1507" w:author="Derenik Petrosyan" w:date="2024-04-23T19:19:00Z">
              <w:rPr>
                <w:lang w:val="en-US"/>
              </w:rPr>
            </w:rPrChange>
          </w:rPr>
          <w:t>.</w:t>
        </w:r>
      </w:ins>
    </w:p>
    <w:p w14:paraId="048D5395" w14:textId="77777777" w:rsidR="00796B8E" w:rsidRPr="00815432" w:rsidRDefault="00796B8E">
      <w:pPr>
        <w:spacing w:line="360" w:lineRule="auto"/>
        <w:jc w:val="both"/>
        <w:rPr>
          <w:ins w:id="1508" w:author="Derenik Petrosyan" w:date="2024-04-23T19:15:00Z"/>
          <w:rFonts w:ascii="Sylfaen" w:hAnsi="Sylfaen"/>
          <w:sz w:val="24"/>
          <w:szCs w:val="24"/>
          <w:rPrChange w:id="1509" w:author="Derenik Petrosyan" w:date="2024-04-23T19:19:00Z">
            <w:rPr>
              <w:ins w:id="1510" w:author="Derenik Petrosyan" w:date="2024-04-23T19:15:00Z"/>
              <w:lang w:val="en-US"/>
            </w:rPr>
          </w:rPrChange>
        </w:rPr>
        <w:pPrChange w:id="1511" w:author="Derenik Petrosyan" w:date="2024-04-23T19:15:00Z">
          <w:pPr/>
        </w:pPrChange>
      </w:pPr>
    </w:p>
    <w:p w14:paraId="3CCC23BE" w14:textId="77777777" w:rsidR="00796B8E" w:rsidRPr="00815432" w:rsidRDefault="00796B8E">
      <w:pPr>
        <w:spacing w:line="360" w:lineRule="auto"/>
        <w:jc w:val="both"/>
        <w:rPr>
          <w:ins w:id="1512" w:author="Derenik Petrosyan" w:date="2024-04-23T19:15:00Z"/>
          <w:rFonts w:ascii="Sylfaen" w:hAnsi="Sylfaen"/>
          <w:sz w:val="24"/>
          <w:szCs w:val="24"/>
          <w:rPrChange w:id="1513" w:author="Derenik Petrosyan" w:date="2024-04-23T19:19:00Z">
            <w:rPr>
              <w:ins w:id="1514" w:author="Derenik Petrosyan" w:date="2024-04-23T19:15:00Z"/>
              <w:lang w:val="en-US"/>
            </w:rPr>
          </w:rPrChange>
        </w:rPr>
        <w:pPrChange w:id="1515" w:author="Derenik Petrosyan" w:date="2024-04-23T19:15:00Z">
          <w:pPr/>
        </w:pPrChange>
      </w:pPr>
      <w:ins w:id="1516" w:author="Derenik Petrosyan" w:date="2024-04-23T19:15:00Z">
        <w:r w:rsidRPr="00815432">
          <w:rPr>
            <w:rFonts w:ascii="Sylfaen" w:hAnsi="Sylfaen"/>
            <w:sz w:val="24"/>
            <w:szCs w:val="24"/>
            <w:rPrChange w:id="1517" w:author="Derenik Petrosyan" w:date="2024-04-23T19:19:00Z">
              <w:rPr>
                <w:lang w:val="en-US"/>
              </w:rPr>
            </w:rPrChange>
          </w:rPr>
          <w:t>- **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18" w:author="Derenik Petrosyan" w:date="2024-04-23T19:15:00Z">
              <w:rPr>
                <w:lang w:val="en-US"/>
              </w:rPr>
            </w:rPrChange>
          </w:rPr>
          <w:t>Բարելավված</w:t>
        </w:r>
        <w:proofErr w:type="spellEnd"/>
        <w:r w:rsidRPr="00815432">
          <w:rPr>
            <w:rFonts w:ascii="Sylfaen" w:hAnsi="Sylfaen"/>
            <w:sz w:val="24"/>
            <w:szCs w:val="24"/>
            <w:rPrChange w:id="151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0" w:author="Derenik Petrosyan" w:date="2024-04-23T19:15:00Z">
              <w:rPr>
                <w:lang w:val="en-US"/>
              </w:rPr>
            </w:rPrChange>
          </w:rPr>
          <w:t>արդյունավետություն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521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22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2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4" w:author="Derenik Petrosyan" w:date="2024-04-23T19:15:00Z">
              <w:rPr>
                <w:lang w:val="en-US"/>
              </w:rPr>
            </w:rPrChange>
          </w:rPr>
          <w:t>արտադրողականություն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525" w:author="Derenik Petrosyan" w:date="2024-04-23T19:19:00Z">
              <w:rPr>
                <w:lang w:val="en-US"/>
              </w:rPr>
            </w:rPrChange>
          </w:rPr>
          <w:t xml:space="preserve">**.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6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2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28" w:author="Derenik Petrosyan" w:date="2024-04-23T19:15:00Z">
              <w:rPr>
                <w:lang w:val="en-US"/>
              </w:rPr>
            </w:rPrChange>
          </w:rPr>
          <w:t>փոխանցման</w:t>
        </w:r>
        <w:proofErr w:type="spellEnd"/>
        <w:r w:rsidRPr="00815432">
          <w:rPr>
            <w:rFonts w:ascii="Sylfaen" w:hAnsi="Sylfaen"/>
            <w:sz w:val="24"/>
            <w:szCs w:val="24"/>
            <w:rPrChange w:id="152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0" w:author="Derenik Petrosyan" w:date="2024-04-23T19:15:00Z">
              <w:rPr>
                <w:lang w:val="en-US"/>
              </w:rPr>
            </w:rPrChange>
          </w:rPr>
          <w:t>արագությամբ</w:t>
        </w:r>
        <w:proofErr w:type="spellEnd"/>
        <w:r w:rsidRPr="00815432">
          <w:rPr>
            <w:rFonts w:ascii="Sylfaen" w:hAnsi="Sylfaen"/>
            <w:sz w:val="24"/>
            <w:szCs w:val="24"/>
            <w:rPrChange w:id="153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2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533" w:author="Derenik Petrosyan" w:date="2024-04-23T19:19:00Z">
              <w:rPr>
                <w:lang w:val="en-US"/>
              </w:rPr>
            </w:rPrChange>
          </w:rPr>
          <w:t xml:space="preserve"> 20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4" w:author="Derenik Petrosyan" w:date="2024-04-23T19:15:00Z">
              <w:rPr>
                <w:lang w:val="en-US"/>
              </w:rPr>
            </w:rPrChange>
          </w:rPr>
          <w:t>անգամ</w:t>
        </w:r>
        <w:proofErr w:type="spellEnd"/>
        <w:r w:rsidRPr="00815432">
          <w:rPr>
            <w:rFonts w:ascii="Sylfaen" w:hAnsi="Sylfaen"/>
            <w:sz w:val="24"/>
            <w:szCs w:val="24"/>
            <w:rPrChange w:id="153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6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53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38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539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0" w:author="Derenik Petrosyan" w:date="2024-04-23T19:15:00Z">
              <w:rPr>
                <w:lang w:val="en-US"/>
              </w:rPr>
            </w:rPrChange>
          </w:rPr>
          <w:t>քան</w:t>
        </w:r>
        <w:proofErr w:type="spellEnd"/>
        <w:r w:rsidRPr="00815432">
          <w:rPr>
            <w:rFonts w:ascii="Sylfaen" w:hAnsi="Sylfaen"/>
            <w:sz w:val="24"/>
            <w:szCs w:val="24"/>
            <w:rPrChange w:id="1541" w:author="Derenik Petrosyan" w:date="2024-04-23T19:19:00Z">
              <w:rPr>
                <w:lang w:val="en-US"/>
              </w:rPr>
            </w:rPrChange>
          </w:rPr>
          <w:t xml:space="preserve">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2" w:author="Derenik Petrosyan" w:date="2024-04-23T19:15:00Z">
              <w:rPr>
                <w:lang w:val="en-US"/>
              </w:rPr>
            </w:rPrChange>
          </w:rPr>
          <w:t>ցանցերը</w:t>
        </w:r>
        <w:proofErr w:type="spellEnd"/>
        <w:r w:rsidRPr="00815432">
          <w:rPr>
            <w:rFonts w:ascii="Sylfaen" w:hAnsi="Sylfaen"/>
            <w:sz w:val="24"/>
            <w:szCs w:val="24"/>
            <w:rPrChange w:id="1543" w:author="Derenik Petrosyan" w:date="2024-04-23T19:19:00Z">
              <w:rPr>
                <w:lang w:val="en-US"/>
              </w:rPr>
            </w:rPrChange>
          </w:rPr>
          <w:t>, eMBB-</w:t>
        </w:r>
        <w:r w:rsidRPr="00796B8E">
          <w:rPr>
            <w:rFonts w:ascii="Sylfaen" w:hAnsi="Sylfaen"/>
            <w:sz w:val="24"/>
            <w:szCs w:val="24"/>
            <w:lang w:val="en-US"/>
            <w:rPrChange w:id="1544" w:author="Derenik Petrosyan" w:date="2024-04-23T19:15:00Z">
              <w:rPr>
                <w:lang w:val="en-US"/>
              </w:rPr>
            </w:rPrChange>
          </w:rPr>
          <w:t>ն</w:t>
        </w:r>
        <w:r w:rsidRPr="00815432">
          <w:rPr>
            <w:rFonts w:ascii="Sylfaen" w:hAnsi="Sylfaen"/>
            <w:sz w:val="24"/>
            <w:szCs w:val="24"/>
            <w:rPrChange w:id="154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46" w:author="Derenik Petrosyan" w:date="2024-04-23T19:15:00Z">
              <w:rPr>
                <w:lang w:val="en-US"/>
              </w:rPr>
            </w:rPrChange>
          </w:rPr>
          <w:t>հնարավորություն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547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48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54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0" w:author="Derenik Petrosyan" w:date="2024-04-23T19:15:00Z">
              <w:rPr>
                <w:lang w:val="en-US"/>
              </w:rPr>
            </w:rPrChange>
          </w:rPr>
          <w:t>տալիս</w:t>
        </w:r>
        <w:proofErr w:type="spellEnd"/>
        <w:r w:rsidRPr="00815432">
          <w:rPr>
            <w:rFonts w:ascii="Sylfaen" w:hAnsi="Sylfaen"/>
            <w:sz w:val="24"/>
            <w:szCs w:val="24"/>
            <w:rPrChange w:id="155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2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5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4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55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6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55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58" w:author="Derenik Petrosyan" w:date="2024-04-23T19:15:00Z">
              <w:rPr>
                <w:lang w:val="en-US"/>
              </w:rPr>
            </w:rPrChange>
          </w:rPr>
          <w:t>փոխանցում</w:t>
        </w:r>
        <w:proofErr w:type="spellEnd"/>
        <w:r w:rsidRPr="00815432">
          <w:rPr>
            <w:rFonts w:ascii="Sylfaen" w:hAnsi="Sylfaen"/>
            <w:sz w:val="24"/>
            <w:szCs w:val="24"/>
            <w:rPrChange w:id="1559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60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6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2" w:author="Derenik Petrosyan" w:date="2024-04-23T19:15:00Z">
              <w:rPr>
                <w:lang w:val="en-US"/>
              </w:rPr>
            </w:rPrChange>
          </w:rPr>
          <w:t>մշակում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563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56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5" w:author="Derenik Petrosyan" w:date="2024-04-23T19:15:00Z">
              <w:rPr>
                <w:lang w:val="en-US"/>
              </w:rPr>
            </w:rPrChange>
          </w:rPr>
          <w:lastRenderedPageBreak/>
          <w:t>հեշտացնելով</w:t>
        </w:r>
        <w:proofErr w:type="spellEnd"/>
        <w:r w:rsidRPr="00815432">
          <w:rPr>
            <w:rFonts w:ascii="Sylfaen" w:hAnsi="Sylfaen"/>
            <w:sz w:val="24"/>
            <w:szCs w:val="24"/>
            <w:rPrChange w:id="156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7" w:author="Derenik Petrosyan" w:date="2024-04-23T19:15:00Z">
              <w:rPr>
                <w:lang w:val="en-US"/>
              </w:rPr>
            </w:rPrChange>
          </w:rPr>
          <w:t>իրական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6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69" w:author="Derenik Petrosyan" w:date="2024-04-23T19:15:00Z">
              <w:rPr>
                <w:lang w:val="en-US"/>
              </w:rPr>
            </w:rPrChange>
          </w:rPr>
          <w:t>ժամանակում</w:t>
        </w:r>
        <w:proofErr w:type="spellEnd"/>
        <w:r w:rsidRPr="00815432">
          <w:rPr>
            <w:rFonts w:ascii="Sylfaen" w:hAnsi="Sylfaen"/>
            <w:sz w:val="24"/>
            <w:szCs w:val="24"/>
            <w:rPrChange w:id="157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1" w:author="Derenik Petrosyan" w:date="2024-04-23T19:15:00Z">
              <w:rPr>
                <w:lang w:val="en-US"/>
              </w:rPr>
            </w:rPrChange>
          </w:rPr>
          <w:t>որոշումների</w:t>
        </w:r>
        <w:proofErr w:type="spellEnd"/>
        <w:r w:rsidRPr="00815432">
          <w:rPr>
            <w:rFonts w:ascii="Sylfaen" w:hAnsi="Sylfaen"/>
            <w:sz w:val="24"/>
            <w:szCs w:val="24"/>
            <w:rPrChange w:id="157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3" w:author="Derenik Petrosyan" w:date="2024-04-23T19:15:00Z">
              <w:rPr>
                <w:lang w:val="en-US"/>
              </w:rPr>
            </w:rPrChange>
          </w:rPr>
          <w:t>կայացումը</w:t>
        </w:r>
        <w:proofErr w:type="spellEnd"/>
        <w:r w:rsidRPr="00815432">
          <w:rPr>
            <w:rFonts w:ascii="Sylfaen" w:hAnsi="Sylfaen"/>
            <w:sz w:val="24"/>
            <w:szCs w:val="24"/>
            <w:rPrChange w:id="1574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75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7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7" w:author="Derenik Petrosyan" w:date="2024-04-23T19:15:00Z">
              <w:rPr>
                <w:lang w:val="en-US"/>
              </w:rPr>
            </w:rPrChange>
          </w:rPr>
          <w:t>արձագանքը</w:t>
        </w:r>
        <w:proofErr w:type="spellEnd"/>
        <w:r w:rsidRPr="00815432">
          <w:rPr>
            <w:rFonts w:ascii="Sylfaen" w:hAnsi="Sylfaen"/>
            <w:sz w:val="24"/>
            <w:szCs w:val="24"/>
            <w:rPrChange w:id="157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79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8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1" w:author="Derenik Petrosyan" w:date="2024-04-23T19:15:00Z">
              <w:rPr>
                <w:lang w:val="en-US"/>
              </w:rPr>
            </w:rPrChange>
          </w:rPr>
          <w:t>միջավայրում</w:t>
        </w:r>
        <w:proofErr w:type="spellEnd"/>
        <w:r w:rsidRPr="00815432">
          <w:rPr>
            <w:rFonts w:ascii="Sylfaen" w:hAnsi="Sylfaen"/>
            <w:sz w:val="24"/>
            <w:szCs w:val="24"/>
            <w:rPrChange w:id="1582" w:author="Derenik Petrosyan" w:date="2024-04-23T19:19:00Z">
              <w:rPr>
                <w:lang w:val="en-US"/>
              </w:rPr>
            </w:rPrChange>
          </w:rPr>
          <w:t xml:space="preserve">: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3" w:author="Derenik Petrosyan" w:date="2024-04-23T19:15:00Z">
              <w:rPr>
                <w:lang w:val="en-US"/>
              </w:rPr>
            </w:rPrChange>
          </w:rPr>
          <w:t>Սա</w:t>
        </w:r>
        <w:proofErr w:type="spellEnd"/>
        <w:r w:rsidRPr="00815432">
          <w:rPr>
            <w:rFonts w:ascii="Sylfaen" w:hAnsi="Sylfaen"/>
            <w:sz w:val="24"/>
            <w:szCs w:val="24"/>
            <w:rPrChange w:id="158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5" w:author="Derenik Petrosyan" w:date="2024-04-23T19:15:00Z">
              <w:rPr>
                <w:lang w:val="en-US"/>
              </w:rPr>
            </w:rPrChange>
          </w:rPr>
          <w:t>հանգեցնում</w:t>
        </w:r>
        <w:proofErr w:type="spellEnd"/>
        <w:r w:rsidRPr="00815432">
          <w:rPr>
            <w:rFonts w:ascii="Sylfaen" w:hAnsi="Sylfaen"/>
            <w:sz w:val="24"/>
            <w:szCs w:val="24"/>
            <w:rPrChange w:id="1586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87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58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89" w:author="Derenik Petrosyan" w:date="2024-04-23T19:15:00Z">
              <w:rPr>
                <w:lang w:val="en-US"/>
              </w:rPr>
            </w:rPrChange>
          </w:rPr>
          <w:t>արդյունավետության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590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1" w:author="Derenik Petrosyan" w:date="2024-04-23T19:15:00Z">
              <w:rPr>
                <w:lang w:val="en-US"/>
              </w:rPr>
            </w:rPrChange>
          </w:rPr>
          <w:t>արտադրողականության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592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593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59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5" w:author="Derenik Petrosyan" w:date="2024-04-23T19:15:00Z">
              <w:rPr>
                <w:lang w:val="en-US"/>
              </w:rPr>
            </w:rPrChange>
          </w:rPr>
          <w:t>գործառնական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59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7" w:author="Derenik Petrosyan" w:date="2024-04-23T19:15:00Z">
              <w:rPr>
                <w:lang w:val="en-US"/>
              </w:rPr>
            </w:rPrChange>
          </w:rPr>
          <w:t>շարժունության</w:t>
        </w:r>
        <w:proofErr w:type="spellEnd"/>
        <w:r w:rsidRPr="00815432">
          <w:rPr>
            <w:rFonts w:ascii="Sylfaen" w:hAnsi="Sylfaen"/>
            <w:sz w:val="24"/>
            <w:szCs w:val="24"/>
            <w:rPrChange w:id="159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599" w:author="Derenik Petrosyan" w:date="2024-04-23T19:15:00Z">
              <w:rPr>
                <w:lang w:val="en-US"/>
              </w:rPr>
            </w:rPrChange>
          </w:rPr>
          <w:t>բարելավմանը</w:t>
        </w:r>
        <w:proofErr w:type="spellEnd"/>
        <w:r w:rsidRPr="00815432">
          <w:rPr>
            <w:rFonts w:ascii="Sylfaen" w:hAnsi="Sylfaen"/>
            <w:sz w:val="24"/>
            <w:szCs w:val="24"/>
            <w:rPrChange w:id="1600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1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60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3" w:author="Derenik Petrosyan" w:date="2024-04-23T19:15:00Z">
              <w:rPr>
                <w:lang w:val="en-US"/>
              </w:rPr>
            </w:rPrChange>
          </w:rPr>
          <w:t>որ</w:t>
        </w:r>
        <w:proofErr w:type="spellEnd"/>
        <w:r w:rsidRPr="00815432">
          <w:rPr>
            <w:rFonts w:ascii="Sylfaen" w:hAnsi="Sylfaen"/>
            <w:sz w:val="24"/>
            <w:szCs w:val="24"/>
            <w:rPrChange w:id="160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5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60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7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60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09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61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1" w:author="Derenik Petrosyan" w:date="2024-04-23T19:15:00Z">
              <w:rPr>
                <w:lang w:val="en-US"/>
              </w:rPr>
            </w:rPrChange>
          </w:rPr>
          <w:t>արագ</w:t>
        </w:r>
        <w:proofErr w:type="spellEnd"/>
        <w:r w:rsidRPr="00815432">
          <w:rPr>
            <w:rFonts w:ascii="Sylfaen" w:hAnsi="Sylfaen"/>
            <w:sz w:val="24"/>
            <w:szCs w:val="24"/>
            <w:rPrChange w:id="161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3" w:author="Derenik Petrosyan" w:date="2024-04-23T19:15:00Z">
              <w:rPr>
                <w:lang w:val="en-US"/>
              </w:rPr>
            </w:rPrChange>
          </w:rPr>
          <w:t>հարմարվել</w:t>
        </w:r>
        <w:proofErr w:type="spellEnd"/>
        <w:r w:rsidRPr="00815432">
          <w:rPr>
            <w:rFonts w:ascii="Sylfaen" w:hAnsi="Sylfaen"/>
            <w:sz w:val="24"/>
            <w:szCs w:val="24"/>
            <w:rPrChange w:id="161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5" w:author="Derenik Petrosyan" w:date="2024-04-23T19:15:00Z">
              <w:rPr>
                <w:lang w:val="en-US"/>
              </w:rPr>
            </w:rPrChange>
          </w:rPr>
          <w:t>փոփոխվող</w:t>
        </w:r>
        <w:proofErr w:type="spellEnd"/>
        <w:r w:rsidRPr="00815432">
          <w:rPr>
            <w:rFonts w:ascii="Sylfaen" w:hAnsi="Sylfaen"/>
            <w:sz w:val="24"/>
            <w:szCs w:val="24"/>
            <w:rPrChange w:id="161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17" w:author="Derenik Petrosyan" w:date="2024-04-23T19:15:00Z">
              <w:rPr>
                <w:lang w:val="en-US"/>
              </w:rPr>
            </w:rPrChange>
          </w:rPr>
          <w:t>պայմաններին</w:t>
        </w:r>
        <w:proofErr w:type="spellEnd"/>
        <w:r w:rsidRPr="00815432">
          <w:rPr>
            <w:rFonts w:ascii="Sylfaen" w:hAnsi="Sylfaen"/>
            <w:sz w:val="24"/>
            <w:szCs w:val="24"/>
            <w:rPrChange w:id="1618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19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2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21" w:author="Derenik Petrosyan" w:date="2024-04-23T19:15:00Z">
              <w:rPr>
                <w:lang w:val="en-US"/>
              </w:rPr>
            </w:rPrChange>
          </w:rPr>
          <w:t>օպտիմալացնել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62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23" w:author="Derenik Petrosyan" w:date="2024-04-23T19:15:00Z">
              <w:rPr>
                <w:lang w:val="en-US"/>
              </w:rPr>
            </w:rPrChange>
          </w:rPr>
          <w:t>ռեսուրսների</w:t>
        </w:r>
        <w:proofErr w:type="spellEnd"/>
        <w:r w:rsidRPr="00815432">
          <w:rPr>
            <w:rFonts w:ascii="Sylfaen" w:hAnsi="Sylfaen"/>
            <w:sz w:val="24"/>
            <w:szCs w:val="24"/>
            <w:rPrChange w:id="162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25" w:author="Derenik Petrosyan" w:date="2024-04-23T19:15:00Z">
              <w:rPr>
                <w:lang w:val="en-US"/>
              </w:rPr>
            </w:rPrChange>
          </w:rPr>
          <w:t>բաշխումը</w:t>
        </w:r>
        <w:proofErr w:type="spellEnd"/>
        <w:r w:rsidRPr="00815432">
          <w:rPr>
            <w:rFonts w:ascii="Sylfaen" w:hAnsi="Sylfaen"/>
            <w:sz w:val="24"/>
            <w:szCs w:val="24"/>
            <w:rPrChange w:id="1626" w:author="Derenik Petrosyan" w:date="2024-04-23T19:19:00Z">
              <w:rPr>
                <w:lang w:val="en-US"/>
              </w:rPr>
            </w:rPrChange>
          </w:rPr>
          <w:t>:</w:t>
        </w:r>
      </w:ins>
    </w:p>
    <w:p w14:paraId="7E83F4BB" w14:textId="77777777" w:rsidR="00796B8E" w:rsidRPr="00815432" w:rsidRDefault="00796B8E">
      <w:pPr>
        <w:spacing w:line="360" w:lineRule="auto"/>
        <w:jc w:val="both"/>
        <w:rPr>
          <w:ins w:id="1627" w:author="Derenik Petrosyan" w:date="2024-04-23T19:15:00Z"/>
          <w:rFonts w:ascii="Sylfaen" w:hAnsi="Sylfaen"/>
          <w:sz w:val="24"/>
          <w:szCs w:val="24"/>
          <w:rPrChange w:id="1628" w:author="Derenik Petrosyan" w:date="2024-04-23T19:19:00Z">
            <w:rPr>
              <w:ins w:id="1629" w:author="Derenik Petrosyan" w:date="2024-04-23T19:15:00Z"/>
              <w:lang w:val="en-US"/>
            </w:rPr>
          </w:rPrChange>
        </w:rPr>
        <w:pPrChange w:id="1630" w:author="Derenik Petrosyan" w:date="2024-04-23T19:15:00Z">
          <w:pPr/>
        </w:pPrChange>
      </w:pPr>
    </w:p>
    <w:p w14:paraId="2750996E" w14:textId="77777777" w:rsidR="00796B8E" w:rsidRPr="00815432" w:rsidRDefault="00796B8E">
      <w:pPr>
        <w:spacing w:line="360" w:lineRule="auto"/>
        <w:jc w:val="both"/>
        <w:rPr>
          <w:ins w:id="1631" w:author="Derenik Petrosyan" w:date="2024-04-23T19:15:00Z"/>
          <w:rFonts w:ascii="Sylfaen" w:hAnsi="Sylfaen"/>
          <w:sz w:val="24"/>
          <w:szCs w:val="24"/>
          <w:rPrChange w:id="1632" w:author="Derenik Petrosyan" w:date="2024-04-23T19:19:00Z">
            <w:rPr>
              <w:ins w:id="1633" w:author="Derenik Petrosyan" w:date="2024-04-23T19:15:00Z"/>
              <w:lang w:val="en-US"/>
            </w:rPr>
          </w:rPrChange>
        </w:rPr>
        <w:pPrChange w:id="1634" w:author="Derenik Petrosyan" w:date="2024-04-23T19:15:00Z">
          <w:pPr/>
        </w:pPrChange>
      </w:pPr>
      <w:ins w:id="1635" w:author="Derenik Petrosyan" w:date="2024-04-23T19:15:00Z">
        <w:r w:rsidRPr="00815432">
          <w:rPr>
            <w:rFonts w:ascii="Sylfaen" w:hAnsi="Sylfaen"/>
            <w:sz w:val="24"/>
            <w:szCs w:val="24"/>
            <w:rPrChange w:id="1636" w:author="Derenik Petrosyan" w:date="2024-04-23T19:19:00Z">
              <w:rPr>
                <w:lang w:val="en-US"/>
              </w:rPr>
            </w:rPrChange>
          </w:rPr>
          <w:t>- **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37" w:author="Derenik Petrosyan" w:date="2024-04-23T19:15:00Z">
              <w:rPr>
                <w:lang w:val="en-US"/>
              </w:rPr>
            </w:rPrChange>
          </w:rPr>
          <w:t>Ընդլայնված</w:t>
        </w:r>
        <w:proofErr w:type="spellEnd"/>
        <w:r w:rsidRPr="00815432">
          <w:rPr>
            <w:rFonts w:ascii="Sylfaen" w:hAnsi="Sylfaen"/>
            <w:sz w:val="24"/>
            <w:szCs w:val="24"/>
            <w:rPrChange w:id="163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39" w:author="Derenik Petrosyan" w:date="2024-04-23T19:15:00Z">
              <w:rPr>
                <w:lang w:val="en-US"/>
              </w:rPr>
            </w:rPrChange>
          </w:rPr>
          <w:t>տվյալների</w:t>
        </w:r>
        <w:proofErr w:type="spellEnd"/>
        <w:r w:rsidRPr="00815432">
          <w:rPr>
            <w:rFonts w:ascii="Sylfaen" w:hAnsi="Sylfaen"/>
            <w:sz w:val="24"/>
            <w:szCs w:val="24"/>
            <w:rPrChange w:id="164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1" w:author="Derenik Petrosyan" w:date="2024-04-23T19:15:00Z">
              <w:rPr>
                <w:lang w:val="en-US"/>
              </w:rPr>
            </w:rPrChange>
          </w:rPr>
          <w:t>պատկերացումներ</w:t>
        </w:r>
        <w:proofErr w:type="spellEnd"/>
        <w:r w:rsidRPr="00815432">
          <w:rPr>
            <w:rFonts w:ascii="Sylfaen" w:hAnsi="Sylfaen"/>
            <w:sz w:val="24"/>
            <w:szCs w:val="24"/>
            <w:rPrChange w:id="1642" w:author="Derenik Petrosyan" w:date="2024-04-23T19:19:00Z">
              <w:rPr>
                <w:lang w:val="en-US"/>
              </w:rPr>
            </w:rPrChange>
          </w:rPr>
          <w:t xml:space="preserve">**.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3" w:author="Derenik Petrosyan" w:date="2024-04-23T19:15:00Z">
              <w:rPr>
                <w:lang w:val="en-US"/>
              </w:rPr>
            </w:rPrChange>
          </w:rPr>
          <w:t>օգտագործելով</w:t>
        </w:r>
        <w:proofErr w:type="spellEnd"/>
        <w:r w:rsidRPr="00815432">
          <w:rPr>
            <w:rFonts w:ascii="Sylfaen" w:hAnsi="Sylfaen"/>
            <w:sz w:val="24"/>
            <w:szCs w:val="24"/>
            <w:rPrChange w:id="1644" w:author="Derenik Petrosyan" w:date="2024-04-23T19:19:00Z">
              <w:rPr>
                <w:lang w:val="en-US"/>
              </w:rPr>
            </w:rPrChange>
          </w:rPr>
          <w:t xml:space="preserve"> eMBB-</w:t>
        </w:r>
        <w:r w:rsidRPr="00796B8E">
          <w:rPr>
            <w:rFonts w:ascii="Sylfaen" w:hAnsi="Sylfaen"/>
            <w:sz w:val="24"/>
            <w:szCs w:val="24"/>
            <w:lang w:val="en-US"/>
            <w:rPrChange w:id="1645" w:author="Derenik Petrosyan" w:date="2024-04-23T19:15:00Z">
              <w:rPr>
                <w:lang w:val="en-US"/>
              </w:rPr>
            </w:rPrChange>
          </w:rPr>
          <w:t>ի</w:t>
        </w:r>
        <w:r w:rsidRPr="00815432">
          <w:rPr>
            <w:rFonts w:ascii="Sylfaen" w:hAnsi="Sylfaen"/>
            <w:sz w:val="24"/>
            <w:szCs w:val="24"/>
            <w:rPrChange w:id="164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7" w:author="Derenik Petrosyan" w:date="2024-04-23T19:15:00Z">
              <w:rPr>
                <w:lang w:val="en-US"/>
              </w:rPr>
            </w:rPrChange>
          </w:rPr>
          <w:t>բարձր</w:t>
        </w:r>
        <w:proofErr w:type="spellEnd"/>
        <w:r w:rsidRPr="00815432">
          <w:rPr>
            <w:rFonts w:ascii="Sylfaen" w:hAnsi="Sylfaen"/>
            <w:sz w:val="24"/>
            <w:szCs w:val="24"/>
            <w:rPrChange w:id="164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49" w:author="Derenik Petrosyan" w:date="2024-04-23T19:15:00Z">
              <w:rPr>
                <w:lang w:val="en-US"/>
              </w:rPr>
            </w:rPrChange>
          </w:rPr>
          <w:t>թողունակությունը</w:t>
        </w:r>
        <w:proofErr w:type="spellEnd"/>
        <w:r w:rsidRPr="00815432">
          <w:rPr>
            <w:rFonts w:ascii="Sylfaen" w:hAnsi="Sylfaen"/>
            <w:sz w:val="24"/>
            <w:szCs w:val="24"/>
            <w:rPrChange w:id="1650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51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5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3" w:author="Derenik Petrosyan" w:date="2024-04-23T19:15:00Z">
              <w:rPr>
                <w:lang w:val="en-US"/>
              </w:rPr>
            </w:rPrChange>
          </w:rPr>
          <w:t>ցածր</w:t>
        </w:r>
        <w:proofErr w:type="spellEnd"/>
        <w:r w:rsidRPr="00815432">
          <w:rPr>
            <w:rFonts w:ascii="Sylfaen" w:hAnsi="Sylfaen"/>
            <w:sz w:val="24"/>
            <w:szCs w:val="24"/>
            <w:rPrChange w:id="165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5" w:author="Derenik Petrosyan" w:date="2024-04-23T19:15:00Z">
              <w:rPr>
                <w:lang w:val="en-US"/>
              </w:rPr>
            </w:rPrChange>
          </w:rPr>
          <w:t>հետաձգման</w:t>
        </w:r>
        <w:proofErr w:type="spellEnd"/>
        <w:r w:rsidRPr="00815432">
          <w:rPr>
            <w:rFonts w:ascii="Sylfaen" w:hAnsi="Sylfaen"/>
            <w:sz w:val="24"/>
            <w:szCs w:val="24"/>
            <w:rPrChange w:id="165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7" w:author="Derenik Petrosyan" w:date="2024-04-23T19:15:00Z">
              <w:rPr>
                <w:lang w:val="en-US"/>
              </w:rPr>
            </w:rPrChange>
          </w:rPr>
          <w:t>հնարավորությունները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658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59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66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1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66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3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66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5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66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7" w:author="Derenik Petrosyan" w:date="2024-04-23T19:15:00Z">
              <w:rPr>
                <w:lang w:val="en-US"/>
              </w:rPr>
            </w:rPrChange>
          </w:rPr>
          <w:t>հավաքել</w:t>
        </w:r>
        <w:proofErr w:type="spellEnd"/>
        <w:r w:rsidRPr="00815432">
          <w:rPr>
            <w:rFonts w:ascii="Sylfaen" w:hAnsi="Sylfaen"/>
            <w:sz w:val="24"/>
            <w:szCs w:val="24"/>
            <w:rPrChange w:id="1668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69" w:author="Derenik Petrosyan" w:date="2024-04-23T19:15:00Z">
              <w:rPr>
                <w:lang w:val="en-US"/>
              </w:rPr>
            </w:rPrChange>
          </w:rPr>
          <w:t>վերլուծել</w:t>
        </w:r>
        <w:proofErr w:type="spellEnd"/>
        <w:r w:rsidRPr="00815432">
          <w:rPr>
            <w:rFonts w:ascii="Sylfaen" w:hAnsi="Sylfaen"/>
            <w:sz w:val="24"/>
            <w:szCs w:val="24"/>
            <w:rPrChange w:id="1670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71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7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3" w:author="Derenik Petrosyan" w:date="2024-04-23T19:15:00Z">
              <w:rPr>
                <w:lang w:val="en-US"/>
              </w:rPr>
            </w:rPrChange>
          </w:rPr>
          <w:t>պատկերացնել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67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5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815432">
          <w:rPr>
            <w:rFonts w:ascii="Sylfaen" w:hAnsi="Sylfaen"/>
            <w:sz w:val="24"/>
            <w:szCs w:val="24"/>
            <w:rPrChange w:id="167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7" w:author="Derenik Petrosyan" w:date="2024-04-23T19:15:00Z">
              <w:rPr>
                <w:lang w:val="en-US"/>
              </w:rPr>
            </w:rPrChange>
          </w:rPr>
          <w:t>ծավալի</w:t>
        </w:r>
        <w:proofErr w:type="spellEnd"/>
        <w:r w:rsidRPr="00815432">
          <w:rPr>
            <w:rFonts w:ascii="Sylfaen" w:hAnsi="Sylfaen"/>
            <w:sz w:val="24"/>
            <w:szCs w:val="24"/>
            <w:rPrChange w:id="167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79" w:author="Derenik Petrosyan" w:date="2024-04-23T19:15:00Z">
              <w:rPr>
                <w:lang w:val="en-US"/>
              </w:rPr>
            </w:rPrChange>
          </w:rPr>
          <w:t>տվյալներ</w:t>
        </w:r>
        <w:proofErr w:type="spellEnd"/>
        <w:r w:rsidRPr="00815432">
          <w:rPr>
            <w:rFonts w:ascii="Sylfaen" w:hAnsi="Sylfaen"/>
            <w:sz w:val="24"/>
            <w:szCs w:val="24"/>
            <w:rPrChange w:id="168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1" w:author="Derenik Petrosyan" w:date="2024-04-23T19:15:00Z">
              <w:rPr>
                <w:lang w:val="en-US"/>
              </w:rPr>
            </w:rPrChange>
          </w:rPr>
          <w:t>իրական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68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3" w:author="Derenik Petrosyan" w:date="2024-04-23T19:15:00Z">
              <w:rPr>
                <w:lang w:val="en-US"/>
              </w:rPr>
            </w:rPrChange>
          </w:rPr>
          <w:t>ժամանակում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684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68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6" w:author="Derenik Petrosyan" w:date="2024-04-23T19:15:00Z">
              <w:rPr>
                <w:lang w:val="en-US"/>
              </w:rPr>
            </w:rPrChange>
          </w:rPr>
          <w:t>բացահայտելով</w:t>
        </w:r>
        <w:proofErr w:type="spellEnd"/>
        <w:r w:rsidRPr="00815432">
          <w:rPr>
            <w:rFonts w:ascii="Sylfaen" w:hAnsi="Sylfaen"/>
            <w:sz w:val="24"/>
            <w:szCs w:val="24"/>
            <w:rPrChange w:id="168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88" w:author="Derenik Petrosyan" w:date="2024-04-23T19:15:00Z">
              <w:rPr>
                <w:lang w:val="en-US"/>
              </w:rPr>
            </w:rPrChange>
          </w:rPr>
          <w:t>թաքնված</w:t>
        </w:r>
        <w:proofErr w:type="spellEnd"/>
        <w:r w:rsidRPr="00815432">
          <w:rPr>
            <w:rFonts w:ascii="Sylfaen" w:hAnsi="Sylfaen"/>
            <w:sz w:val="24"/>
            <w:szCs w:val="24"/>
            <w:rPrChange w:id="168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0" w:author="Derenik Petrosyan" w:date="2024-04-23T19:15:00Z">
              <w:rPr>
                <w:lang w:val="en-US"/>
              </w:rPr>
            </w:rPrChange>
          </w:rPr>
          <w:t>օրինաչափություններ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691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2" w:author="Derenik Petrosyan" w:date="2024-04-23T19:15:00Z">
              <w:rPr>
                <w:lang w:val="en-US"/>
              </w:rPr>
            </w:rPrChange>
          </w:rPr>
          <w:t>միտումներ</w:t>
        </w:r>
        <w:proofErr w:type="spellEnd"/>
        <w:r w:rsidRPr="00815432">
          <w:rPr>
            <w:rFonts w:ascii="Sylfaen" w:hAnsi="Sylfaen"/>
            <w:sz w:val="24"/>
            <w:szCs w:val="24"/>
            <w:rPrChange w:id="1693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694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69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6" w:author="Derenik Petrosyan" w:date="2024-04-23T19:15:00Z">
              <w:rPr>
                <w:lang w:val="en-US"/>
              </w:rPr>
            </w:rPrChange>
          </w:rPr>
          <w:t>հարաբերակցություններ</w:t>
        </w:r>
        <w:proofErr w:type="spellEnd"/>
        <w:r w:rsidRPr="00815432">
          <w:rPr>
            <w:rFonts w:ascii="Sylfaen" w:hAnsi="Sylfaen"/>
            <w:sz w:val="24"/>
            <w:szCs w:val="24"/>
            <w:rPrChange w:id="1697" w:author="Derenik Petrosyan" w:date="2024-04-23T19:19:00Z">
              <w:rPr>
                <w:lang w:val="en-US"/>
              </w:rPr>
            </w:rPrChange>
          </w:rPr>
          <w:t xml:space="preserve">: 5G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698" w:author="Derenik Petrosyan" w:date="2024-04-23T19:15:00Z">
              <w:rPr>
                <w:lang w:val="en-US"/>
              </w:rPr>
            </w:rPrChange>
          </w:rPr>
          <w:t>ցանցերով</w:t>
        </w:r>
        <w:proofErr w:type="spellEnd"/>
        <w:r w:rsidRPr="00815432">
          <w:rPr>
            <w:rFonts w:ascii="Sylfaen" w:hAnsi="Sylfaen"/>
            <w:sz w:val="24"/>
            <w:szCs w:val="24"/>
            <w:rPrChange w:id="1699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0" w:author="Derenik Petrosyan" w:date="2024-04-23T19:15:00Z">
              <w:rPr>
                <w:lang w:val="en-US"/>
              </w:rPr>
            </w:rPrChange>
          </w:rPr>
          <w:t>որոնք</w:t>
        </w:r>
        <w:proofErr w:type="spellEnd"/>
        <w:r w:rsidRPr="00815432">
          <w:rPr>
            <w:rFonts w:ascii="Sylfaen" w:hAnsi="Sylfaen"/>
            <w:sz w:val="24"/>
            <w:szCs w:val="24"/>
            <w:rPrChange w:id="170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2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70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4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70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6" w:author="Derenik Petrosyan" w:date="2024-04-23T19:15:00Z">
              <w:rPr>
                <w:lang w:val="en-US"/>
              </w:rPr>
            </w:rPrChange>
          </w:rPr>
          <w:t>աջակցել</w:t>
        </w:r>
        <w:proofErr w:type="spellEnd"/>
        <w:r w:rsidRPr="00815432">
          <w:rPr>
            <w:rFonts w:ascii="Sylfaen" w:hAnsi="Sylfaen"/>
            <w:sz w:val="24"/>
            <w:szCs w:val="24"/>
            <w:rPrChange w:id="170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08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709" w:author="Derenik Petrosyan" w:date="2024-04-23T19:19:00Z">
              <w:rPr>
                <w:lang w:val="en-US"/>
              </w:rPr>
            </w:rPrChange>
          </w:rPr>
          <w:t xml:space="preserve"> 1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0" w:author="Derenik Petrosyan" w:date="2024-04-23T19:15:00Z">
              <w:rPr>
                <w:lang w:val="en-US"/>
              </w:rPr>
            </w:rPrChange>
          </w:rPr>
          <w:t>միլիոն</w:t>
        </w:r>
        <w:proofErr w:type="spellEnd"/>
        <w:r w:rsidRPr="00815432">
          <w:rPr>
            <w:rFonts w:ascii="Sylfaen" w:hAnsi="Sylfaen"/>
            <w:sz w:val="24"/>
            <w:szCs w:val="24"/>
            <w:rPrChange w:id="171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2" w:author="Derenik Petrosyan" w:date="2024-04-23T19:15:00Z">
              <w:rPr>
                <w:lang w:val="en-US"/>
              </w:rPr>
            </w:rPrChange>
          </w:rPr>
          <w:t>միացված</w:t>
        </w:r>
        <w:proofErr w:type="spellEnd"/>
        <w:r w:rsidRPr="00815432">
          <w:rPr>
            <w:rFonts w:ascii="Sylfaen" w:hAnsi="Sylfaen"/>
            <w:sz w:val="24"/>
            <w:szCs w:val="24"/>
            <w:rPrChange w:id="171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4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71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6" w:author="Derenik Petrosyan" w:date="2024-04-23T19:15:00Z">
              <w:rPr>
                <w:lang w:val="en-US"/>
              </w:rPr>
            </w:rPrChange>
          </w:rPr>
          <w:t>մեկ</w:t>
        </w:r>
        <w:proofErr w:type="spellEnd"/>
        <w:r w:rsidRPr="00815432">
          <w:rPr>
            <w:rFonts w:ascii="Sylfaen" w:hAnsi="Sylfaen"/>
            <w:sz w:val="24"/>
            <w:szCs w:val="24"/>
            <w:rPrChange w:id="171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18" w:author="Derenik Petrosyan" w:date="2024-04-23T19:15:00Z">
              <w:rPr>
                <w:lang w:val="en-US"/>
              </w:rPr>
            </w:rPrChange>
          </w:rPr>
          <w:t>քառակուսի</w:t>
        </w:r>
        <w:proofErr w:type="spellEnd"/>
        <w:r w:rsidRPr="00815432">
          <w:rPr>
            <w:rFonts w:ascii="Sylfaen" w:hAnsi="Sylfaen"/>
            <w:sz w:val="24"/>
            <w:szCs w:val="24"/>
            <w:rPrChange w:id="171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0" w:author="Derenik Petrosyan" w:date="2024-04-23T19:15:00Z">
              <w:rPr>
                <w:lang w:val="en-US"/>
              </w:rPr>
            </w:rPrChange>
          </w:rPr>
          <w:t>կիլոմետրում</w:t>
        </w:r>
        <w:proofErr w:type="spellEnd"/>
        <w:r w:rsidRPr="00815432">
          <w:rPr>
            <w:rFonts w:ascii="Sylfaen" w:hAnsi="Sylfaen"/>
            <w:sz w:val="24"/>
            <w:szCs w:val="24"/>
            <w:rPrChange w:id="1721" w:author="Derenik Petrosyan" w:date="2024-04-23T19:19:00Z">
              <w:rPr>
                <w:lang w:val="en-US"/>
              </w:rPr>
            </w:rPrChange>
          </w:rPr>
          <w:t xml:space="preserve">,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2" w:author="Derenik Petrosyan" w:date="2024-04-23T19:15:00Z">
              <w:rPr>
                <w:lang w:val="en-US"/>
              </w:rPr>
            </w:rPrChange>
          </w:rPr>
          <w:t>ցանցերում</w:t>
        </w:r>
        <w:proofErr w:type="spellEnd"/>
        <w:r w:rsidRPr="00815432">
          <w:rPr>
            <w:rFonts w:ascii="Sylfaen" w:hAnsi="Sylfaen"/>
            <w:sz w:val="24"/>
            <w:szCs w:val="24"/>
            <w:rPrChange w:id="172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4" w:author="Derenik Petrosyan" w:date="2024-04-23T19:15:00Z">
              <w:rPr>
                <w:lang w:val="en-US"/>
              </w:rPr>
            </w:rPrChange>
          </w:rPr>
          <w:t>մեկ</w:t>
        </w:r>
        <w:proofErr w:type="spellEnd"/>
        <w:r w:rsidRPr="00815432">
          <w:rPr>
            <w:rFonts w:ascii="Sylfaen" w:hAnsi="Sylfaen"/>
            <w:sz w:val="24"/>
            <w:szCs w:val="24"/>
            <w:rPrChange w:id="172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6" w:author="Derenik Petrosyan" w:date="2024-04-23T19:15:00Z">
              <w:rPr>
                <w:lang w:val="en-US"/>
              </w:rPr>
            </w:rPrChange>
          </w:rPr>
          <w:t>քառակուսի</w:t>
        </w:r>
        <w:proofErr w:type="spellEnd"/>
        <w:r w:rsidRPr="00815432">
          <w:rPr>
            <w:rFonts w:ascii="Sylfaen" w:hAnsi="Sylfaen"/>
            <w:sz w:val="24"/>
            <w:szCs w:val="24"/>
            <w:rPrChange w:id="172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28" w:author="Derenik Petrosyan" w:date="2024-04-23T19:15:00Z">
              <w:rPr>
                <w:lang w:val="en-US"/>
              </w:rPr>
            </w:rPrChange>
          </w:rPr>
          <w:t>կիլոմետրի</w:t>
        </w:r>
        <w:proofErr w:type="spellEnd"/>
        <w:r w:rsidRPr="00815432">
          <w:rPr>
            <w:rFonts w:ascii="Sylfaen" w:hAnsi="Sylfaen"/>
            <w:sz w:val="24"/>
            <w:szCs w:val="24"/>
            <w:rPrChange w:id="172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0" w:author="Derenik Petrosyan" w:date="2024-04-23T19:15:00Z">
              <w:rPr>
                <w:lang w:val="en-US"/>
              </w:rPr>
            </w:rPrChange>
          </w:rPr>
          <w:t>դիմաց</w:t>
        </w:r>
        <w:proofErr w:type="spellEnd"/>
        <w:r w:rsidRPr="00815432">
          <w:rPr>
            <w:rFonts w:ascii="Sylfaen" w:hAnsi="Sylfaen"/>
            <w:sz w:val="24"/>
            <w:szCs w:val="24"/>
            <w:rPrChange w:id="1731" w:author="Derenik Petrosyan" w:date="2024-04-23T19:19:00Z">
              <w:rPr>
                <w:lang w:val="en-US"/>
              </w:rPr>
            </w:rPrChange>
          </w:rPr>
          <w:t xml:space="preserve"> 100,000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2" w:author="Derenik Petrosyan" w:date="2024-04-23T19:15:00Z">
              <w:rPr>
                <w:lang w:val="en-US"/>
              </w:rPr>
            </w:rPrChange>
          </w:rPr>
          <w:t>սարքի</w:t>
        </w:r>
        <w:proofErr w:type="spellEnd"/>
        <w:r w:rsidRPr="00815432">
          <w:rPr>
            <w:rFonts w:ascii="Sylfaen" w:hAnsi="Sylfaen"/>
            <w:sz w:val="24"/>
            <w:szCs w:val="24"/>
            <w:rPrChange w:id="173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4" w:author="Derenik Petrosyan" w:date="2024-04-23T19:15:00Z">
              <w:rPr>
                <w:lang w:val="en-US"/>
              </w:rPr>
            </w:rPrChange>
          </w:rPr>
          <w:t>դիմաց</w:t>
        </w:r>
        <w:proofErr w:type="spellEnd"/>
        <w:r w:rsidRPr="00815432">
          <w:rPr>
            <w:rFonts w:ascii="Sylfaen" w:hAnsi="Sylfaen"/>
            <w:sz w:val="24"/>
            <w:szCs w:val="24"/>
            <w:rPrChange w:id="1735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6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73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38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73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0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74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2" w:author="Derenik Petrosyan" w:date="2024-04-23T19:15:00Z">
              <w:rPr>
                <w:lang w:val="en-US"/>
              </w:rPr>
            </w:rPrChange>
          </w:rPr>
          <w:t>իրենց</w:t>
        </w:r>
        <w:proofErr w:type="spellEnd"/>
        <w:r w:rsidRPr="00815432">
          <w:rPr>
            <w:rFonts w:ascii="Sylfaen" w:hAnsi="Sylfaen"/>
            <w:sz w:val="24"/>
            <w:szCs w:val="24"/>
            <w:rPrChange w:id="174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4" w:author="Derenik Petrosyan" w:date="2024-04-23T19:15:00Z">
              <w:rPr>
                <w:lang w:val="en-US"/>
              </w:rPr>
            </w:rPrChange>
          </w:rPr>
          <w:t>տվյալներից</w:t>
        </w:r>
        <w:proofErr w:type="spellEnd"/>
        <w:r w:rsidRPr="00815432">
          <w:rPr>
            <w:rFonts w:ascii="Sylfaen" w:hAnsi="Sylfaen"/>
            <w:sz w:val="24"/>
            <w:szCs w:val="24"/>
            <w:rPrChange w:id="174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6" w:author="Derenik Petrosyan" w:date="2024-04-23T19:15:00Z">
              <w:rPr>
                <w:lang w:val="en-US"/>
              </w:rPr>
            </w:rPrChange>
          </w:rPr>
          <w:t>ստանալ</w:t>
        </w:r>
        <w:proofErr w:type="spellEnd"/>
        <w:r w:rsidRPr="00815432">
          <w:rPr>
            <w:rFonts w:ascii="Sylfaen" w:hAnsi="Sylfaen"/>
            <w:sz w:val="24"/>
            <w:szCs w:val="24"/>
            <w:rPrChange w:id="174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48" w:author="Derenik Petrosyan" w:date="2024-04-23T19:15:00Z">
              <w:rPr>
                <w:lang w:val="en-US"/>
              </w:rPr>
            </w:rPrChange>
          </w:rPr>
          <w:t>գործնական</w:t>
        </w:r>
        <w:proofErr w:type="spellEnd"/>
        <w:r w:rsidRPr="00815432">
          <w:rPr>
            <w:rFonts w:ascii="Sylfaen" w:hAnsi="Sylfaen"/>
            <w:sz w:val="24"/>
            <w:szCs w:val="24"/>
            <w:rPrChange w:id="174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0" w:author="Derenik Petrosyan" w:date="2024-04-23T19:15:00Z">
              <w:rPr>
                <w:lang w:val="en-US"/>
              </w:rPr>
            </w:rPrChange>
          </w:rPr>
          <w:t>պատկերացումներ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751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75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3" w:author="Derenik Petrosyan" w:date="2024-04-23T19:15:00Z">
              <w:rPr>
                <w:lang w:val="en-US"/>
              </w:rPr>
            </w:rPrChange>
          </w:rPr>
          <w:t>տեղեկացնելով</w:t>
        </w:r>
        <w:proofErr w:type="spellEnd"/>
        <w:r w:rsidRPr="00815432">
          <w:rPr>
            <w:rFonts w:ascii="Sylfaen" w:hAnsi="Sylfaen"/>
            <w:sz w:val="24"/>
            <w:szCs w:val="24"/>
            <w:rPrChange w:id="175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5" w:author="Derenik Petrosyan" w:date="2024-04-23T19:15:00Z">
              <w:rPr>
                <w:lang w:val="en-US"/>
              </w:rPr>
            </w:rPrChange>
          </w:rPr>
          <w:t>ռազմավարական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756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7" w:author="Derenik Petrosyan" w:date="2024-04-23T19:15:00Z">
              <w:rPr>
                <w:lang w:val="en-US"/>
              </w:rPr>
            </w:rPrChange>
          </w:rPr>
          <w:t>որոշումների</w:t>
        </w:r>
        <w:proofErr w:type="spellEnd"/>
        <w:r w:rsidRPr="00815432">
          <w:rPr>
            <w:rFonts w:ascii="Sylfaen" w:hAnsi="Sylfaen"/>
            <w:sz w:val="24"/>
            <w:szCs w:val="24"/>
            <w:rPrChange w:id="1758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59" w:author="Derenik Petrosyan" w:date="2024-04-23T19:15:00Z">
              <w:rPr>
                <w:lang w:val="en-US"/>
              </w:rPr>
            </w:rPrChange>
          </w:rPr>
          <w:t>կայացմանը</w:t>
        </w:r>
        <w:proofErr w:type="spellEnd"/>
        <w:r w:rsidRPr="00815432">
          <w:rPr>
            <w:rFonts w:ascii="Sylfaen" w:hAnsi="Sylfaen"/>
            <w:sz w:val="24"/>
            <w:szCs w:val="24"/>
            <w:rPrChange w:id="1760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761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76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63" w:author="Derenik Petrosyan" w:date="2024-04-23T19:15:00Z">
              <w:rPr>
                <w:lang w:val="en-US"/>
              </w:rPr>
            </w:rPrChange>
          </w:rPr>
          <w:t>խթանելու</w:t>
        </w:r>
        <w:proofErr w:type="spellEnd"/>
        <w:r w:rsidRPr="00815432">
          <w:rPr>
            <w:rFonts w:ascii="Sylfaen" w:hAnsi="Sylfaen"/>
            <w:sz w:val="24"/>
            <w:szCs w:val="24"/>
            <w:rPrChange w:id="176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65" w:author="Derenik Petrosyan" w:date="2024-04-23T19:15:00Z">
              <w:rPr>
                <w:lang w:val="en-US"/>
              </w:rPr>
            </w:rPrChange>
          </w:rPr>
          <w:t>նորարարությունը</w:t>
        </w:r>
        <w:proofErr w:type="spellEnd"/>
        <w:r w:rsidRPr="00815432">
          <w:rPr>
            <w:rFonts w:ascii="Sylfaen" w:hAnsi="Sylfaen"/>
            <w:sz w:val="24"/>
            <w:szCs w:val="24"/>
            <w:rPrChange w:id="1766" w:author="Derenik Petrosyan" w:date="2024-04-23T19:19:00Z">
              <w:rPr>
                <w:lang w:val="en-US"/>
              </w:rPr>
            </w:rPrChange>
          </w:rPr>
          <w:t>:</w:t>
        </w:r>
      </w:ins>
    </w:p>
    <w:p w14:paraId="5A1ACF3A" w14:textId="77777777" w:rsidR="00796B8E" w:rsidRPr="00815432" w:rsidRDefault="00796B8E">
      <w:pPr>
        <w:spacing w:line="360" w:lineRule="auto"/>
        <w:jc w:val="both"/>
        <w:rPr>
          <w:ins w:id="1767" w:author="Derenik Petrosyan" w:date="2024-04-23T19:15:00Z"/>
          <w:rFonts w:ascii="Sylfaen" w:hAnsi="Sylfaen"/>
          <w:sz w:val="24"/>
          <w:szCs w:val="24"/>
          <w:rPrChange w:id="1768" w:author="Derenik Petrosyan" w:date="2024-04-23T19:19:00Z">
            <w:rPr>
              <w:ins w:id="1769" w:author="Derenik Petrosyan" w:date="2024-04-23T19:15:00Z"/>
              <w:lang w:val="en-US"/>
            </w:rPr>
          </w:rPrChange>
        </w:rPr>
        <w:pPrChange w:id="1770" w:author="Derenik Petrosyan" w:date="2024-04-23T19:15:00Z">
          <w:pPr/>
        </w:pPrChange>
      </w:pPr>
    </w:p>
    <w:p w14:paraId="2189012D" w14:textId="518CBBBC" w:rsidR="00796B8E" w:rsidRPr="00815432" w:rsidRDefault="00796B8E">
      <w:pPr>
        <w:spacing w:line="360" w:lineRule="auto"/>
        <w:jc w:val="both"/>
        <w:rPr>
          <w:rFonts w:ascii="Sylfaen" w:hAnsi="Sylfaen"/>
          <w:sz w:val="24"/>
          <w:szCs w:val="24"/>
          <w:rPrChange w:id="1771" w:author="Derenik Petrosyan" w:date="2024-04-23T19:19:00Z">
            <w:rPr>
              <w:rFonts w:ascii="Sylfaen" w:eastAsia="Arial" w:hAnsi="Sylfaen" w:cs="Arial"/>
              <w:sz w:val="24"/>
              <w:szCs w:val="24"/>
            </w:rPr>
          </w:rPrChange>
        </w:rPr>
      </w:pPr>
      <w:ins w:id="1772" w:author="Derenik Petrosyan" w:date="2024-04-23T19:15:00Z">
        <w:r w:rsidRPr="00815432">
          <w:rPr>
            <w:rFonts w:ascii="Sylfaen" w:hAnsi="Sylfaen"/>
            <w:sz w:val="24"/>
            <w:szCs w:val="24"/>
            <w:rPrChange w:id="1773" w:author="Derenik Petrosyan" w:date="2024-04-23T19:19:00Z">
              <w:rPr>
                <w:lang w:val="en-US"/>
              </w:rPr>
            </w:rPrChange>
          </w:rPr>
          <w:t>- **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4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77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6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815432">
          <w:rPr>
            <w:rFonts w:ascii="Sylfaen" w:hAnsi="Sylfaen"/>
            <w:sz w:val="24"/>
            <w:szCs w:val="24"/>
            <w:rPrChange w:id="177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78" w:author="Derenik Petrosyan" w:date="2024-04-23T19:15:00Z">
              <w:rPr>
                <w:lang w:val="en-US"/>
              </w:rPr>
            </w:rPrChange>
          </w:rPr>
          <w:t>ճկունություն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779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780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78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2" w:author="Derenik Petrosyan" w:date="2024-04-23T19:15:00Z">
              <w:rPr>
                <w:lang w:val="en-US"/>
              </w:rPr>
            </w:rPrChange>
          </w:rPr>
          <w:t>մասշտաբայնություն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783" w:author="Derenik Petrosyan" w:date="2024-04-23T19:19:00Z">
              <w:rPr>
                <w:lang w:val="en-US"/>
              </w:rPr>
            </w:rPrChange>
          </w:rPr>
          <w:t xml:space="preserve">**. 5G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4" w:author="Derenik Petrosyan" w:date="2024-04-23T19:15:00Z">
              <w:rPr>
                <w:lang w:val="en-US"/>
              </w:rPr>
            </w:rPrChange>
          </w:rPr>
          <w:t>ցանցերը</w:t>
        </w:r>
        <w:proofErr w:type="spellEnd"/>
        <w:r w:rsidRPr="00815432">
          <w:rPr>
            <w:rFonts w:ascii="Sylfaen" w:hAnsi="Sylfaen"/>
            <w:sz w:val="24"/>
            <w:szCs w:val="24"/>
            <w:rPrChange w:id="1785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6" w:author="Derenik Petrosyan" w:date="2024-04-23T19:15:00Z">
              <w:rPr>
                <w:lang w:val="en-US"/>
              </w:rPr>
            </w:rPrChange>
          </w:rPr>
          <w:t>որոնք</w:t>
        </w:r>
        <w:proofErr w:type="spellEnd"/>
        <w:r w:rsidRPr="00815432">
          <w:rPr>
            <w:rFonts w:ascii="Sylfaen" w:hAnsi="Sylfaen"/>
            <w:sz w:val="24"/>
            <w:szCs w:val="24"/>
            <w:rPrChange w:id="178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88" w:author="Derenik Petrosyan" w:date="2024-04-23T19:15:00Z">
              <w:rPr>
                <w:lang w:val="en-US"/>
              </w:rPr>
            </w:rPrChange>
          </w:rPr>
          <w:t>առաջարկում</w:t>
        </w:r>
        <w:proofErr w:type="spellEnd"/>
        <w:r w:rsidRPr="00815432">
          <w:rPr>
            <w:rFonts w:ascii="Sylfaen" w:hAnsi="Sylfaen"/>
            <w:sz w:val="24"/>
            <w:szCs w:val="24"/>
            <w:rPrChange w:id="178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0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79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2" w:author="Derenik Petrosyan" w:date="2024-04-23T19:15:00Z">
              <w:rPr>
                <w:lang w:val="en-US"/>
              </w:rPr>
            </w:rPrChange>
          </w:rPr>
          <w:t>մինչև</w:t>
        </w:r>
        <w:proofErr w:type="spellEnd"/>
        <w:r w:rsidRPr="00815432">
          <w:rPr>
            <w:rFonts w:ascii="Sylfaen" w:hAnsi="Sylfaen"/>
            <w:sz w:val="24"/>
            <w:szCs w:val="24"/>
            <w:rPrChange w:id="1793" w:author="Derenik Petrosyan" w:date="2024-04-23T19:19:00Z">
              <w:rPr>
                <w:lang w:val="en-US"/>
              </w:rPr>
            </w:rPrChange>
          </w:rPr>
          <w:t xml:space="preserve"> 100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4" w:author="Derenik Petrosyan" w:date="2024-04-23T19:15:00Z">
              <w:rPr>
                <w:lang w:val="en-US"/>
              </w:rPr>
            </w:rPrChange>
          </w:rPr>
          <w:t>անգամ</w:t>
        </w:r>
        <w:proofErr w:type="spellEnd"/>
        <w:r w:rsidRPr="00815432">
          <w:rPr>
            <w:rFonts w:ascii="Sylfaen" w:hAnsi="Sylfaen"/>
            <w:sz w:val="24"/>
            <w:szCs w:val="24"/>
            <w:rPrChange w:id="179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6" w:author="Derenik Petrosyan" w:date="2024-04-23T19:15:00Z">
              <w:rPr>
                <w:lang w:val="en-US"/>
              </w:rPr>
            </w:rPrChange>
          </w:rPr>
          <w:t>ավելի</w:t>
        </w:r>
        <w:proofErr w:type="spellEnd"/>
        <w:r w:rsidRPr="00815432">
          <w:rPr>
            <w:rFonts w:ascii="Sylfaen" w:hAnsi="Sylfaen"/>
            <w:sz w:val="24"/>
            <w:szCs w:val="24"/>
            <w:rPrChange w:id="179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798" w:author="Derenik Petrosyan" w:date="2024-04-23T19:15:00Z">
              <w:rPr>
                <w:lang w:val="en-US"/>
              </w:rPr>
            </w:rPrChange>
          </w:rPr>
          <w:t>միացված</w:t>
        </w:r>
        <w:proofErr w:type="spellEnd"/>
        <w:r w:rsidRPr="00815432">
          <w:rPr>
            <w:rFonts w:ascii="Sylfaen" w:hAnsi="Sylfaen"/>
            <w:sz w:val="24"/>
            <w:szCs w:val="24"/>
            <w:rPrChange w:id="179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0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80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2" w:author="Derenik Petrosyan" w:date="2024-04-23T19:15:00Z">
              <w:rPr>
                <w:lang w:val="en-US"/>
              </w:rPr>
            </w:rPrChange>
          </w:rPr>
          <w:t>յուրաքանչյուր</w:t>
        </w:r>
        <w:proofErr w:type="spellEnd"/>
        <w:r w:rsidRPr="00815432">
          <w:rPr>
            <w:rFonts w:ascii="Sylfaen" w:hAnsi="Sylfaen"/>
            <w:sz w:val="24"/>
            <w:szCs w:val="24"/>
            <w:rPrChange w:id="180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4" w:author="Derenik Petrosyan" w:date="2024-04-23T19:15:00Z">
              <w:rPr>
                <w:lang w:val="en-US"/>
              </w:rPr>
            </w:rPrChange>
          </w:rPr>
          <w:t>միավորի</w:t>
        </w:r>
        <w:proofErr w:type="spellEnd"/>
        <w:r w:rsidRPr="00815432">
          <w:rPr>
            <w:rFonts w:ascii="Sylfaen" w:hAnsi="Sylfaen"/>
            <w:sz w:val="24"/>
            <w:szCs w:val="24"/>
            <w:rPrChange w:id="180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6" w:author="Derenik Petrosyan" w:date="2024-04-23T19:15:00Z">
              <w:rPr>
                <w:lang w:val="en-US"/>
              </w:rPr>
            </w:rPrChange>
          </w:rPr>
          <w:t>տարածքում</w:t>
        </w:r>
        <w:proofErr w:type="spellEnd"/>
        <w:r w:rsidRPr="00815432">
          <w:rPr>
            <w:rFonts w:ascii="Sylfaen" w:hAnsi="Sylfaen"/>
            <w:sz w:val="24"/>
            <w:szCs w:val="24"/>
            <w:rPrChange w:id="1807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08" w:author="Derenik Petrosyan" w:date="2024-04-23T19:15:00Z">
              <w:rPr>
                <w:lang w:val="en-US"/>
              </w:rPr>
            </w:rPrChange>
          </w:rPr>
          <w:t>համեմատած</w:t>
        </w:r>
        <w:proofErr w:type="spellEnd"/>
        <w:r w:rsidRPr="00815432">
          <w:rPr>
            <w:rFonts w:ascii="Sylfaen" w:hAnsi="Sylfaen"/>
            <w:sz w:val="24"/>
            <w:szCs w:val="24"/>
            <w:rPrChange w:id="1809" w:author="Derenik Petrosyan" w:date="2024-04-23T19:19:00Z">
              <w:rPr>
                <w:lang w:val="en-US"/>
              </w:rPr>
            </w:rPrChange>
          </w:rPr>
          <w:t xml:space="preserve"> 4G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0" w:author="Derenik Petrosyan" w:date="2024-04-23T19:15:00Z">
              <w:rPr>
                <w:lang w:val="en-US"/>
              </w:rPr>
            </w:rPrChange>
          </w:rPr>
          <w:t>ցանցերի</w:t>
        </w:r>
        <w:proofErr w:type="spellEnd"/>
        <w:r w:rsidRPr="00815432">
          <w:rPr>
            <w:rFonts w:ascii="Sylfaen" w:hAnsi="Sylfaen"/>
            <w:sz w:val="24"/>
            <w:szCs w:val="24"/>
            <w:rPrChange w:id="1811" w:author="Derenik Petrosyan" w:date="2024-04-23T19:19:00Z">
              <w:rPr>
                <w:lang w:val="en-US"/>
              </w:rPr>
            </w:rPrChange>
          </w:rPr>
          <w:t>, eMBB-</w:t>
        </w:r>
        <w:r w:rsidRPr="00796B8E">
          <w:rPr>
            <w:rFonts w:ascii="Sylfaen" w:hAnsi="Sylfaen"/>
            <w:sz w:val="24"/>
            <w:szCs w:val="24"/>
            <w:lang w:val="en-US"/>
            <w:rPrChange w:id="1812" w:author="Derenik Petrosyan" w:date="2024-04-23T19:15:00Z">
              <w:rPr>
                <w:lang w:val="en-US"/>
              </w:rPr>
            </w:rPrChange>
          </w:rPr>
          <w:t>ն</w:t>
        </w:r>
        <w:r w:rsidRPr="00815432">
          <w:rPr>
            <w:rFonts w:ascii="Sylfaen" w:hAnsi="Sylfaen"/>
            <w:sz w:val="24"/>
            <w:szCs w:val="24"/>
            <w:rPrChange w:id="181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4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81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6" w:author="Derenik Petrosyan" w:date="2024-04-23T19:15:00Z">
              <w:rPr>
                <w:lang w:val="en-US"/>
              </w:rPr>
            </w:rPrChange>
          </w:rPr>
          <w:t>կազմակերպություններին</w:t>
        </w:r>
        <w:proofErr w:type="spellEnd"/>
        <w:r w:rsidRPr="00815432">
          <w:rPr>
            <w:rFonts w:ascii="Sylfaen" w:hAnsi="Sylfaen"/>
            <w:sz w:val="24"/>
            <w:szCs w:val="24"/>
            <w:rPrChange w:id="181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18" w:author="Derenik Petrosyan" w:date="2024-04-23T19:15:00Z">
              <w:rPr>
                <w:lang w:val="en-US"/>
              </w:rPr>
            </w:rPrChange>
          </w:rPr>
          <w:t>տրամադրում</w:t>
        </w:r>
        <w:proofErr w:type="spellEnd"/>
        <w:r w:rsidRPr="00815432">
          <w:rPr>
            <w:rFonts w:ascii="Sylfaen" w:hAnsi="Sylfaen"/>
            <w:sz w:val="24"/>
            <w:szCs w:val="24"/>
            <w:rPrChange w:id="1819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20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82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2" w:author="Derenik Petrosyan" w:date="2024-04-23T19:15:00Z">
              <w:rPr>
                <w:lang w:val="en-US"/>
              </w:rPr>
            </w:rPrChange>
          </w:rPr>
          <w:t>ճկուն</w:t>
        </w:r>
        <w:proofErr w:type="spellEnd"/>
        <w:r w:rsidRPr="00815432">
          <w:rPr>
            <w:rFonts w:ascii="Sylfaen" w:hAnsi="Sylfaen"/>
            <w:sz w:val="24"/>
            <w:szCs w:val="24"/>
            <w:rPrChange w:id="1823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24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82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6" w:author="Derenik Petrosyan" w:date="2024-04-23T19:15:00Z">
              <w:rPr>
                <w:lang w:val="en-US"/>
              </w:rPr>
            </w:rPrChange>
          </w:rPr>
          <w:t>մասշտաբային</w:t>
        </w:r>
        <w:proofErr w:type="spellEnd"/>
        <w:r w:rsidRPr="00815432">
          <w:rPr>
            <w:rFonts w:ascii="Sylfaen" w:hAnsi="Sylfaen"/>
            <w:sz w:val="24"/>
            <w:szCs w:val="24"/>
            <w:rPrChange w:id="182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28" w:author="Derenik Petrosyan" w:date="2024-04-23T19:15:00Z">
              <w:rPr>
                <w:lang w:val="en-US"/>
              </w:rPr>
            </w:rPrChange>
          </w:rPr>
          <w:t>կապի</w:t>
        </w:r>
        <w:proofErr w:type="spellEnd"/>
        <w:r w:rsidRPr="00815432">
          <w:rPr>
            <w:rFonts w:ascii="Sylfaen" w:hAnsi="Sylfaen"/>
            <w:sz w:val="24"/>
            <w:szCs w:val="24"/>
            <w:rPrChange w:id="182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0" w:author="Derenik Petrosyan" w:date="2024-04-23T19:15:00Z">
              <w:rPr>
                <w:lang w:val="en-US"/>
              </w:rPr>
            </w:rPrChange>
          </w:rPr>
          <w:t>տարբերակներ</w:t>
        </w:r>
        <w:proofErr w:type="spellEnd"/>
        <w:r w:rsidRPr="00815432">
          <w:rPr>
            <w:rFonts w:ascii="Sylfaen" w:hAnsi="Sylfaen"/>
            <w:sz w:val="24"/>
            <w:szCs w:val="24"/>
            <w:rPrChange w:id="1831" w:author="Derenik Petrosyan" w:date="2024-04-23T19:19:00Z">
              <w:rPr>
                <w:lang w:val="en-US"/>
              </w:rPr>
            </w:rPrChange>
          </w:rPr>
          <w:t xml:space="preserve">: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2" w:author="Derenik Petrosyan" w:date="2024-04-23T19:15:00Z">
              <w:rPr>
                <w:lang w:val="en-US"/>
              </w:rPr>
            </w:rPrChange>
          </w:rPr>
          <w:t>Անկախ</w:t>
        </w:r>
        <w:proofErr w:type="spellEnd"/>
        <w:r w:rsidRPr="00815432">
          <w:rPr>
            <w:rFonts w:ascii="Sylfaen" w:hAnsi="Sylfaen"/>
            <w:sz w:val="24"/>
            <w:szCs w:val="24"/>
            <w:rPrChange w:id="183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4" w:author="Derenik Petrosyan" w:date="2024-04-23T19:15:00Z">
              <w:rPr>
                <w:lang w:val="en-US"/>
              </w:rPr>
            </w:rPrChange>
          </w:rPr>
          <w:t>նրանից</w:t>
        </w:r>
        <w:proofErr w:type="spellEnd"/>
        <w:r w:rsidRPr="00815432">
          <w:rPr>
            <w:rFonts w:ascii="Sylfaen" w:hAnsi="Sylfaen"/>
            <w:sz w:val="24"/>
            <w:szCs w:val="24"/>
            <w:rPrChange w:id="1835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6" w:author="Derenik Petrosyan" w:date="2024-04-23T19:15:00Z">
              <w:rPr>
                <w:lang w:val="en-US"/>
              </w:rPr>
            </w:rPrChange>
          </w:rPr>
          <w:t>թե</w:t>
        </w:r>
        <w:proofErr w:type="spellEnd"/>
        <w:r w:rsidRPr="00815432">
          <w:rPr>
            <w:rFonts w:ascii="Sylfaen" w:hAnsi="Sylfaen"/>
            <w:sz w:val="24"/>
            <w:szCs w:val="24"/>
            <w:rPrChange w:id="183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38" w:author="Derenik Petrosyan" w:date="2024-04-23T19:15:00Z">
              <w:rPr>
                <w:lang w:val="en-US"/>
              </w:rPr>
            </w:rPrChange>
          </w:rPr>
          <w:t>դա</w:t>
        </w:r>
        <w:proofErr w:type="spellEnd"/>
        <w:r w:rsidRPr="00815432">
          <w:rPr>
            <w:rFonts w:ascii="Sylfaen" w:hAnsi="Sylfaen"/>
            <w:sz w:val="24"/>
            <w:szCs w:val="24"/>
            <w:rPrChange w:id="183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0" w:author="Derenik Petrosyan" w:date="2024-04-23T19:15:00Z">
              <w:rPr>
                <w:lang w:val="en-US"/>
              </w:rPr>
            </w:rPrChange>
          </w:rPr>
          <w:t>մի</w:t>
        </w:r>
        <w:proofErr w:type="spellEnd"/>
        <w:r w:rsidRPr="00815432">
          <w:rPr>
            <w:rFonts w:ascii="Sylfaen" w:hAnsi="Sylfaen"/>
            <w:sz w:val="24"/>
            <w:szCs w:val="24"/>
            <w:rPrChange w:id="184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2" w:author="Derenik Petrosyan" w:date="2024-04-23T19:15:00Z">
              <w:rPr>
                <w:lang w:val="en-US"/>
              </w:rPr>
            </w:rPrChange>
          </w:rPr>
          <w:t>քանի</w:t>
        </w:r>
        <w:proofErr w:type="spellEnd"/>
        <w:r w:rsidRPr="00815432">
          <w:rPr>
            <w:rFonts w:ascii="Sylfaen" w:hAnsi="Sylfaen"/>
            <w:sz w:val="24"/>
            <w:szCs w:val="24"/>
            <w:rPrChange w:id="184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4" w:author="Derenik Petrosyan" w:date="2024-04-23T19:15:00Z">
              <w:rPr>
                <w:lang w:val="en-US"/>
              </w:rPr>
            </w:rPrChange>
          </w:rPr>
          <w:t>տասնյակ</w:t>
        </w:r>
        <w:proofErr w:type="spellEnd"/>
        <w:r w:rsidRPr="00815432">
          <w:rPr>
            <w:rFonts w:ascii="Sylfaen" w:hAnsi="Sylfaen"/>
            <w:sz w:val="24"/>
            <w:szCs w:val="24"/>
            <w:rPrChange w:id="184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6" w:author="Derenik Petrosyan" w:date="2024-04-23T19:15:00Z">
              <w:rPr>
                <w:lang w:val="en-US"/>
              </w:rPr>
            </w:rPrChange>
          </w:rPr>
          <w:t>սենսորների</w:t>
        </w:r>
        <w:proofErr w:type="spellEnd"/>
        <w:r w:rsidRPr="00815432">
          <w:rPr>
            <w:rFonts w:ascii="Sylfaen" w:hAnsi="Sylfaen"/>
            <w:sz w:val="24"/>
            <w:szCs w:val="24"/>
            <w:rPrChange w:id="184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48" w:author="Derenik Petrosyan" w:date="2024-04-23T19:15:00Z">
              <w:rPr>
                <w:lang w:val="en-US"/>
              </w:rPr>
            </w:rPrChange>
          </w:rPr>
          <w:t>միացում</w:t>
        </w:r>
        <w:proofErr w:type="spellEnd"/>
        <w:r w:rsidRPr="00815432">
          <w:rPr>
            <w:rFonts w:ascii="Sylfaen" w:hAnsi="Sylfaen"/>
            <w:sz w:val="24"/>
            <w:szCs w:val="24"/>
            <w:rPrChange w:id="1849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50" w:author="Derenik Petrosyan" w:date="2024-04-23T19:15:00Z">
              <w:rPr>
                <w:lang w:val="en-US"/>
              </w:rPr>
            </w:rPrChange>
          </w:rPr>
          <w:t>է</w:t>
        </w:r>
        <w:r w:rsidRPr="00815432">
          <w:rPr>
            <w:rFonts w:ascii="Sylfaen" w:hAnsi="Sylfaen"/>
            <w:sz w:val="24"/>
            <w:szCs w:val="24"/>
            <w:rPrChange w:id="185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2" w:author="Derenik Petrosyan" w:date="2024-04-23T19:15:00Z">
              <w:rPr>
                <w:lang w:val="en-US"/>
              </w:rPr>
            </w:rPrChange>
          </w:rPr>
          <w:t>փոքր</w:t>
        </w:r>
        <w:proofErr w:type="spellEnd"/>
        <w:r w:rsidRPr="00815432">
          <w:rPr>
            <w:rFonts w:ascii="Sylfaen" w:hAnsi="Sylfaen"/>
            <w:sz w:val="24"/>
            <w:szCs w:val="24"/>
            <w:rPrChange w:id="185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4" w:author="Derenik Petrosyan" w:date="2024-04-23T19:15:00Z">
              <w:rPr>
                <w:lang w:val="en-US"/>
              </w:rPr>
            </w:rPrChange>
          </w:rPr>
          <w:t>գործարանում</w:t>
        </w:r>
        <w:proofErr w:type="spellEnd"/>
        <w:r w:rsidRPr="00815432">
          <w:rPr>
            <w:rFonts w:ascii="Sylfaen" w:hAnsi="Sylfaen"/>
            <w:sz w:val="24"/>
            <w:szCs w:val="24"/>
            <w:rPrChange w:id="185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6" w:author="Derenik Petrosyan" w:date="2024-04-23T19:15:00Z">
              <w:rPr>
                <w:lang w:val="en-US"/>
              </w:rPr>
            </w:rPrChange>
          </w:rPr>
          <w:t>կամ</w:t>
        </w:r>
        <w:proofErr w:type="spellEnd"/>
        <w:r w:rsidRPr="00815432">
          <w:rPr>
            <w:rFonts w:ascii="Sylfaen" w:hAnsi="Sylfaen"/>
            <w:sz w:val="24"/>
            <w:szCs w:val="24"/>
            <w:rPrChange w:id="185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58" w:author="Derenik Petrosyan" w:date="2024-04-23T19:15:00Z">
              <w:rPr>
                <w:lang w:val="en-US"/>
              </w:rPr>
            </w:rPrChange>
          </w:rPr>
          <w:t>հազարավոր</w:t>
        </w:r>
        <w:proofErr w:type="spellEnd"/>
        <w:r w:rsidRPr="00815432">
          <w:rPr>
            <w:rFonts w:ascii="Sylfaen" w:hAnsi="Sylfaen"/>
            <w:sz w:val="24"/>
            <w:szCs w:val="24"/>
            <w:rPrChange w:id="185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0" w:author="Derenik Petrosyan" w:date="2024-04-23T19:15:00Z">
              <w:rPr>
                <w:lang w:val="en-US"/>
              </w:rPr>
            </w:rPrChange>
          </w:rPr>
          <w:t>սարքեր</w:t>
        </w:r>
        <w:proofErr w:type="spellEnd"/>
        <w:r w:rsidRPr="00815432">
          <w:rPr>
            <w:rFonts w:ascii="Sylfaen" w:hAnsi="Sylfaen"/>
            <w:sz w:val="24"/>
            <w:szCs w:val="24"/>
            <w:rPrChange w:id="186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2" w:author="Derenik Petrosyan" w:date="2024-04-23T19:15:00Z">
              <w:rPr>
                <w:lang w:val="en-US"/>
              </w:rPr>
            </w:rPrChange>
          </w:rPr>
          <w:t>մեծ</w:t>
        </w:r>
        <w:proofErr w:type="spellEnd"/>
        <w:r w:rsidRPr="00815432">
          <w:rPr>
            <w:rFonts w:ascii="Sylfaen" w:hAnsi="Sylfaen"/>
            <w:sz w:val="24"/>
            <w:szCs w:val="24"/>
            <w:rPrChange w:id="186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4" w:author="Derenik Petrosyan" w:date="2024-04-23T19:15:00Z">
              <w:rPr>
                <w:lang w:val="en-US"/>
              </w:rPr>
            </w:rPrChange>
          </w:rPr>
          <w:t>արդյունաբերական</w:t>
        </w:r>
        <w:proofErr w:type="spellEnd"/>
        <w:r w:rsidRPr="00815432">
          <w:rPr>
            <w:rFonts w:ascii="Sylfaen" w:hAnsi="Sylfaen"/>
            <w:sz w:val="24"/>
            <w:szCs w:val="24"/>
            <w:rPrChange w:id="186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6" w:author="Derenik Petrosyan" w:date="2024-04-23T19:15:00Z">
              <w:rPr>
                <w:lang w:val="en-US"/>
              </w:rPr>
            </w:rPrChange>
          </w:rPr>
          <w:t>համալիրում</w:t>
        </w:r>
        <w:proofErr w:type="spellEnd"/>
        <w:r w:rsidRPr="00815432">
          <w:rPr>
            <w:rFonts w:ascii="Sylfaen" w:hAnsi="Sylfaen"/>
            <w:sz w:val="24"/>
            <w:szCs w:val="24"/>
            <w:rPrChange w:id="1867" w:author="Derenik Petrosyan" w:date="2024-04-23T19:19:00Z">
              <w:rPr>
                <w:lang w:val="en-US"/>
              </w:rPr>
            </w:rPrChange>
          </w:rPr>
          <w:t xml:space="preserve">,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68" w:author="Derenik Petrosyan" w:date="2024-04-23T19:15:00Z">
              <w:rPr>
                <w:lang w:val="en-US"/>
              </w:rPr>
            </w:rPrChange>
          </w:rPr>
          <w:t>կազմակերպությունները</w:t>
        </w:r>
        <w:proofErr w:type="spellEnd"/>
        <w:r w:rsidRPr="00815432">
          <w:rPr>
            <w:rFonts w:ascii="Sylfaen" w:hAnsi="Sylfaen"/>
            <w:sz w:val="24"/>
            <w:szCs w:val="24"/>
            <w:rPrChange w:id="186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0" w:author="Derenik Petrosyan" w:date="2024-04-23T19:15:00Z">
              <w:rPr>
                <w:lang w:val="en-US"/>
              </w:rPr>
            </w:rPrChange>
          </w:rPr>
          <w:t>կարող</w:t>
        </w:r>
        <w:proofErr w:type="spellEnd"/>
        <w:r w:rsidRPr="00815432">
          <w:rPr>
            <w:rFonts w:ascii="Sylfaen" w:hAnsi="Sylfaen"/>
            <w:sz w:val="24"/>
            <w:szCs w:val="24"/>
            <w:rPrChange w:id="187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2" w:author="Derenik Petrosyan" w:date="2024-04-23T19:15:00Z">
              <w:rPr>
                <w:lang w:val="en-US"/>
              </w:rPr>
            </w:rPrChange>
          </w:rPr>
          <w:t>են</w:t>
        </w:r>
        <w:proofErr w:type="spellEnd"/>
        <w:r w:rsidRPr="00815432">
          <w:rPr>
            <w:rFonts w:ascii="Sylfaen" w:hAnsi="Sylfaen"/>
            <w:sz w:val="24"/>
            <w:szCs w:val="24"/>
            <w:rPrChange w:id="1873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4" w:author="Derenik Petrosyan" w:date="2024-04-23T19:15:00Z">
              <w:rPr>
                <w:lang w:val="en-US"/>
              </w:rPr>
            </w:rPrChange>
          </w:rPr>
          <w:t>մեծացնել</w:t>
        </w:r>
        <w:proofErr w:type="spellEnd"/>
        <w:r w:rsidRPr="00815432">
          <w:rPr>
            <w:rFonts w:ascii="Sylfaen" w:hAnsi="Sylfaen"/>
            <w:sz w:val="24"/>
            <w:szCs w:val="24"/>
            <w:rPrChange w:id="187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6" w:author="Derenik Petrosyan" w:date="2024-04-23T19:15:00Z">
              <w:rPr>
                <w:lang w:val="en-US"/>
              </w:rPr>
            </w:rPrChange>
          </w:rPr>
          <w:t>իրենց</w:t>
        </w:r>
        <w:proofErr w:type="spellEnd"/>
        <w:r w:rsidRPr="00815432">
          <w:rPr>
            <w:rFonts w:ascii="Sylfaen" w:hAnsi="Sylfaen"/>
            <w:sz w:val="24"/>
            <w:szCs w:val="24"/>
            <w:rPrChange w:id="1877" w:author="Derenik Petrosyan" w:date="2024-04-23T19:19:00Z">
              <w:rPr>
                <w:lang w:val="en-US"/>
              </w:rPr>
            </w:rPrChange>
          </w:rPr>
          <w:t xml:space="preserve"> IIoT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78" w:author="Derenik Petrosyan" w:date="2024-04-23T19:15:00Z">
              <w:rPr>
                <w:lang w:val="en-US"/>
              </w:rPr>
            </w:rPrChange>
          </w:rPr>
          <w:t>լուծումները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879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880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1" w:author="Derenik Petrosyan" w:date="2024-04-23T19:15:00Z">
              <w:rPr>
                <w:lang w:val="en-US"/>
              </w:rPr>
            </w:rPrChange>
          </w:rPr>
          <w:t>բավարարելու</w:t>
        </w:r>
        <w:proofErr w:type="spellEnd"/>
        <w:r w:rsidRPr="00815432">
          <w:rPr>
            <w:rFonts w:ascii="Sylfaen" w:hAnsi="Sylfaen"/>
            <w:sz w:val="24"/>
            <w:szCs w:val="24"/>
            <w:rPrChange w:id="1882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3" w:author="Derenik Petrosyan" w:date="2024-04-23T19:15:00Z">
              <w:rPr>
                <w:lang w:val="en-US"/>
              </w:rPr>
            </w:rPrChange>
          </w:rPr>
          <w:t>զարգացող</w:t>
        </w:r>
        <w:proofErr w:type="spellEnd"/>
        <w:r w:rsidRPr="00815432">
          <w:rPr>
            <w:rFonts w:ascii="Sylfaen" w:hAnsi="Sylfaen"/>
            <w:sz w:val="24"/>
            <w:szCs w:val="24"/>
            <w:rPrChange w:id="1884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5" w:author="Derenik Petrosyan" w:date="2024-04-23T19:15:00Z">
              <w:rPr>
                <w:lang w:val="en-US"/>
              </w:rPr>
            </w:rPrChange>
          </w:rPr>
          <w:t>կարիքները</w:t>
        </w:r>
        <w:proofErr w:type="spellEnd"/>
        <w:r w:rsidRPr="00796B8E">
          <w:rPr>
            <w:rFonts w:ascii="Sylfaen" w:hAnsi="Sylfaen"/>
            <w:sz w:val="24"/>
            <w:szCs w:val="24"/>
            <w:lang w:val="en-US"/>
            <w:rPrChange w:id="1886" w:author="Derenik Petrosyan" w:date="2024-04-23T19:15:00Z">
              <w:rPr>
                <w:lang w:val="en-US"/>
              </w:rPr>
            </w:rPrChange>
          </w:rPr>
          <w:t>՝</w:t>
        </w:r>
        <w:r w:rsidRPr="00815432">
          <w:rPr>
            <w:rFonts w:ascii="Sylfaen" w:hAnsi="Sylfaen"/>
            <w:sz w:val="24"/>
            <w:szCs w:val="24"/>
            <w:rPrChange w:id="1887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88" w:author="Derenik Petrosyan" w:date="2024-04-23T19:15:00Z">
              <w:rPr>
                <w:lang w:val="en-US"/>
              </w:rPr>
            </w:rPrChange>
          </w:rPr>
          <w:t>ապահովելով</w:t>
        </w:r>
        <w:proofErr w:type="spellEnd"/>
        <w:r w:rsidRPr="00815432">
          <w:rPr>
            <w:rFonts w:ascii="Sylfaen" w:hAnsi="Sylfaen"/>
            <w:sz w:val="24"/>
            <w:szCs w:val="24"/>
            <w:rPrChange w:id="1889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90" w:author="Derenik Petrosyan" w:date="2024-04-23T19:15:00Z">
              <w:rPr>
                <w:lang w:val="en-US"/>
              </w:rPr>
            </w:rPrChange>
          </w:rPr>
          <w:t>անխափան</w:t>
        </w:r>
        <w:proofErr w:type="spellEnd"/>
        <w:r w:rsidRPr="00815432">
          <w:rPr>
            <w:rFonts w:ascii="Sylfaen" w:hAnsi="Sylfaen"/>
            <w:sz w:val="24"/>
            <w:szCs w:val="24"/>
            <w:rPrChange w:id="1891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92" w:author="Derenik Petrosyan" w:date="2024-04-23T19:15:00Z">
              <w:rPr>
                <w:lang w:val="en-US"/>
              </w:rPr>
            </w:rPrChange>
          </w:rPr>
          <w:t>կապ</w:t>
        </w:r>
        <w:proofErr w:type="spellEnd"/>
        <w:r w:rsidRPr="00815432">
          <w:rPr>
            <w:rFonts w:ascii="Sylfaen" w:hAnsi="Sylfaen"/>
            <w:sz w:val="24"/>
            <w:szCs w:val="24"/>
            <w:rPrChange w:id="1893" w:author="Derenik Petrosyan" w:date="2024-04-23T19:19:00Z">
              <w:rPr>
                <w:lang w:val="en-US"/>
              </w:rPr>
            </w:rPrChange>
          </w:rPr>
          <w:t xml:space="preserve"> </w:t>
        </w:r>
        <w:r w:rsidRPr="00796B8E">
          <w:rPr>
            <w:rFonts w:ascii="Sylfaen" w:hAnsi="Sylfaen"/>
            <w:sz w:val="24"/>
            <w:szCs w:val="24"/>
            <w:lang w:val="en-US"/>
            <w:rPrChange w:id="1894" w:author="Derenik Petrosyan" w:date="2024-04-23T19:15:00Z">
              <w:rPr>
                <w:lang w:val="en-US"/>
              </w:rPr>
            </w:rPrChange>
          </w:rPr>
          <w:t>և</w:t>
        </w:r>
        <w:r w:rsidRPr="00815432">
          <w:rPr>
            <w:rFonts w:ascii="Sylfaen" w:hAnsi="Sylfaen"/>
            <w:sz w:val="24"/>
            <w:szCs w:val="24"/>
            <w:rPrChange w:id="1895" w:author="Derenik Petrosyan" w:date="2024-04-23T19:19:00Z">
              <w:rPr>
                <w:lang w:val="en-US"/>
              </w:rPr>
            </w:rPrChange>
          </w:rPr>
          <w:t xml:space="preserve"> </w:t>
        </w:r>
        <w:proofErr w:type="spellStart"/>
        <w:r w:rsidRPr="00796B8E">
          <w:rPr>
            <w:rFonts w:ascii="Sylfaen" w:hAnsi="Sylfaen"/>
            <w:sz w:val="24"/>
            <w:szCs w:val="24"/>
            <w:lang w:val="en-US"/>
            <w:rPrChange w:id="1896" w:author="Derenik Petrosyan" w:date="2024-04-23T19:15:00Z">
              <w:rPr>
                <w:lang w:val="en-US"/>
              </w:rPr>
            </w:rPrChange>
          </w:rPr>
          <w:t>արդյունավետություն</w:t>
        </w:r>
        <w:proofErr w:type="spellEnd"/>
        <w:r w:rsidRPr="00815432">
          <w:rPr>
            <w:rFonts w:ascii="Sylfaen" w:hAnsi="Sylfaen"/>
            <w:sz w:val="24"/>
            <w:szCs w:val="24"/>
            <w:rPrChange w:id="1897" w:author="Derenik Petrosyan" w:date="2024-04-23T19:19:00Z">
              <w:rPr>
                <w:lang w:val="en-US"/>
              </w:rPr>
            </w:rPrChange>
          </w:rPr>
          <w:t>:</w:t>
        </w:r>
      </w:ins>
    </w:p>
    <w:bookmarkStart w:id="1898" w:name="_Toc164793640"/>
    <w:p w14:paraId="43C284C6" w14:textId="6A69264C" w:rsidR="00EA6CCE" w:rsidRDefault="00954D60" w:rsidP="00EA6CCE">
      <w:pPr>
        <w:pStyle w:val="Heading2"/>
        <w:spacing w:line="360" w:lineRule="auto"/>
        <w:jc w:val="both"/>
        <w:rPr>
          <w:rFonts w:ascii="Sylfaen" w:hAnsi="Sylfaen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7"/>
          <w:id w:val="-19575496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3.2 </w:t>
          </w:r>
          <w:ins w:id="1899" w:author="Derenik Petrosyan" w:date="2024-04-21T22:36:00Z"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Գեր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 xml:space="preserve">հուսալի ցածր </w:t>
            </w:r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հապաղումներով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 xml:space="preserve"> հաղորդակցությունը (URLLC)</w:t>
            </w:r>
          </w:ins>
          <w:del w:id="1900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Տեխնիկական նկատառումներ 5G-IIoT ինտեգրման համար</w:delText>
            </w:r>
          </w:del>
        </w:sdtContent>
      </w:sdt>
      <w:bookmarkEnd w:id="1898"/>
    </w:p>
    <w:p w14:paraId="7CA05FB6" w14:textId="1811503E" w:rsidR="006A73AB" w:rsidRDefault="001C781D" w:rsidP="00EA6CCE">
      <w:pPr>
        <w:pStyle w:val="Heading3"/>
        <w:rPr>
          <w:rFonts w:ascii="Sylfaen" w:eastAsia="Arial" w:hAnsi="Sylfaen" w:cs="Arial"/>
        </w:rPr>
      </w:pPr>
      <w:r w:rsidRPr="00EA6CCE">
        <w:rPr>
          <w:rFonts w:ascii="Sylfaen" w:eastAsia="Arial" w:hAnsi="Sylfaen" w:cs="Arial"/>
        </w:rPr>
        <w:t xml:space="preserve">3.2.1 </w:t>
      </w:r>
      <w:r w:rsidR="00EA6CCE" w:rsidRPr="00EA6CCE">
        <w:rPr>
          <w:rFonts w:ascii="Sylfaen" w:eastAsia="Arial" w:hAnsi="Sylfaen" w:cs="Arial"/>
        </w:rPr>
        <w:t>URLLC-ի ակնարկ</w:t>
      </w:r>
    </w:p>
    <w:p w14:paraId="6B4027B2" w14:textId="15306460" w:rsidR="00EA6CCE" w:rsidRDefault="00EA6CCE" w:rsidP="00EA6CCE">
      <w:pPr>
        <w:rPr>
          <w:rFonts w:ascii="Sylfaen" w:hAnsi="Sylfaen"/>
          <w:sz w:val="24"/>
          <w:szCs w:val="24"/>
        </w:rPr>
      </w:pPr>
      <w:r>
        <w:rPr>
          <w:rFonts w:ascii="Sylfaen" w:hAnsi="Sylfaen"/>
          <w:sz w:val="24"/>
          <w:szCs w:val="24"/>
        </w:rPr>
        <w:tab/>
      </w:r>
      <w:r w:rsidRPr="00EA6CCE">
        <w:rPr>
          <w:rFonts w:ascii="Sylfaen" w:hAnsi="Sylfaen"/>
          <w:sz w:val="24"/>
          <w:szCs w:val="24"/>
        </w:rPr>
        <w:t>Ultra-Reliable Low-Latency Communication-ը (URLLC) 5G տեխնոլոգիայի կարևոր կողմն է, որը նախատեսված է աջակցելու առաքելության կարևորագույն ծրագրերին, որոնք պահանջում են ծայրահեղ ցածր ուշացում և բարձր հուսալիություն: Ի տարբերություն ավանդական կապի համակարգերի, որոնք կարող են առաջնահերթություն տալ տվյալների թողունակությանը, քան ուշացմանը և հուսալիությանը, URLLC-ն օպտիմիզացված է՝ ապահովելու դետերմինիստական հաղորդակցություն հետաձգման, հուսալիության և մատչելիության խիստ պահանջներով:</w:t>
      </w:r>
    </w:p>
    <w:p w14:paraId="7C876CF8" w14:textId="726C6BD7" w:rsidR="00EA6CCE" w:rsidRDefault="00EA6CCE" w:rsidP="00EA6CCE">
      <w:pPr>
        <w:rPr>
          <w:rFonts w:ascii="Sylfaen" w:hAnsi="Sylfaen"/>
          <w:sz w:val="24"/>
          <w:szCs w:val="24"/>
        </w:rPr>
      </w:pPr>
    </w:p>
    <w:p w14:paraId="4471F9C9" w14:textId="2682FD38" w:rsidR="00EA6CCE" w:rsidRDefault="008D31FA" w:rsidP="008D31FA">
      <w:pPr>
        <w:pStyle w:val="Heading3"/>
        <w:rPr>
          <w:rFonts w:ascii="Sylfaen" w:hAnsi="Sylfaen"/>
          <w:lang w:val="hy-AM"/>
        </w:rPr>
      </w:pPr>
      <w:r w:rsidRPr="008D31FA">
        <w:rPr>
          <w:rFonts w:ascii="Sylfaen" w:hAnsi="Sylfaen"/>
        </w:rPr>
        <w:t xml:space="preserve">3.2.2 </w:t>
      </w:r>
      <w:proofErr w:type="spellStart"/>
      <w:r w:rsidRPr="008D31FA">
        <w:rPr>
          <w:rFonts w:ascii="Sylfaen" w:hAnsi="Sylfaen"/>
          <w:lang w:val="en-US"/>
        </w:rPr>
        <w:t>Ծրագրեր</w:t>
      </w:r>
      <w:proofErr w:type="spellEnd"/>
      <w:r w:rsidRPr="008D31FA">
        <w:rPr>
          <w:rFonts w:ascii="Sylfaen" w:hAnsi="Sylfaen"/>
        </w:rPr>
        <w:t xml:space="preserve"> </w:t>
      </w:r>
      <w:proofErr w:type="spellStart"/>
      <w:r w:rsidRPr="008D31FA">
        <w:rPr>
          <w:rFonts w:ascii="Sylfaen" w:hAnsi="Sylfaen"/>
          <w:lang w:val="en-US"/>
        </w:rPr>
        <w:t>արդյունաբերական</w:t>
      </w:r>
      <w:proofErr w:type="spellEnd"/>
      <w:r w:rsidRPr="008D31FA">
        <w:rPr>
          <w:rFonts w:ascii="Sylfaen" w:hAnsi="Sylfaen"/>
        </w:rPr>
        <w:t xml:space="preserve"> IoT </w:t>
      </w:r>
      <w:proofErr w:type="spellStart"/>
      <w:r w:rsidRPr="008D31FA">
        <w:rPr>
          <w:rFonts w:ascii="Sylfaen" w:hAnsi="Sylfaen"/>
          <w:lang w:val="en-US"/>
        </w:rPr>
        <w:t>ինտեգրման</w:t>
      </w:r>
      <w:proofErr w:type="spellEnd"/>
      <w:r w:rsidRPr="008D31FA">
        <w:rPr>
          <w:rFonts w:ascii="Sylfaen" w:hAnsi="Sylfaen"/>
        </w:rPr>
        <w:t xml:space="preserve"> </w:t>
      </w:r>
      <w:proofErr w:type="spellStart"/>
      <w:r w:rsidRPr="008D31FA">
        <w:rPr>
          <w:rFonts w:ascii="Sylfaen" w:hAnsi="Sylfaen"/>
          <w:lang w:val="en-US"/>
        </w:rPr>
        <w:t>մե</w:t>
      </w:r>
      <w:proofErr w:type="spellEnd"/>
      <w:r>
        <w:rPr>
          <w:rFonts w:ascii="Sylfaen" w:hAnsi="Sylfaen"/>
          <w:lang w:val="hy-AM"/>
        </w:rPr>
        <w:t>ջ</w:t>
      </w:r>
    </w:p>
    <w:p w14:paraId="08BC00B7" w14:textId="77777777" w:rsidR="00E72050" w:rsidRDefault="00E72050" w:rsidP="008D31FA">
      <w:pPr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</w:p>
    <w:p w14:paraId="1ED984DA" w14:textId="2F7422BB" w:rsidR="008D31FA" w:rsidRPr="00E72050" w:rsidRDefault="00E72050" w:rsidP="008D31FA">
      <w:pPr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  <w:r w:rsidR="008D31FA" w:rsidRPr="00E72050">
        <w:rPr>
          <w:rFonts w:ascii="Sylfaen" w:hAnsi="Sylfaen"/>
          <w:sz w:val="24"/>
          <w:szCs w:val="24"/>
          <w:lang w:val="hy-AM"/>
        </w:rPr>
        <w:t>URLLC-ն արդյունաբերական կազմակերպություններին հնարավորություն է տալիս իրական ժամանակի հսկողության և մոնիտորինգի համակարգեր տեղակայել առաքելության համար կարևորագույն ծրագրերի համար, ինչպիսիք են արդյունաբերական ավտոմատացումը, ինքնավար մեքենաները և հեռահար վիրաբուժությունը: Արդյունաբերական պարամետրերում URLLC-ի որոշ հիմնական կիրառություններ ներառում են.</w:t>
      </w:r>
    </w:p>
    <w:p w14:paraId="19CA5DD7" w14:textId="77777777" w:rsidR="008D31FA" w:rsidRPr="00E72050" w:rsidRDefault="008D31FA" w:rsidP="008D31FA">
      <w:pPr>
        <w:rPr>
          <w:rFonts w:ascii="Sylfaen" w:hAnsi="Sylfaen"/>
          <w:sz w:val="24"/>
          <w:szCs w:val="24"/>
          <w:lang w:val="hy-AM"/>
        </w:rPr>
      </w:pPr>
    </w:p>
    <w:p w14:paraId="037EAEE4" w14:textId="77777777" w:rsidR="008D31FA" w:rsidRPr="00E72050" w:rsidRDefault="008D31FA" w:rsidP="008D31FA">
      <w:pPr>
        <w:rPr>
          <w:rFonts w:ascii="Sylfaen" w:hAnsi="Sylfaen"/>
          <w:sz w:val="24"/>
          <w:szCs w:val="24"/>
          <w:lang w:val="hy-AM"/>
        </w:rPr>
      </w:pPr>
      <w:r w:rsidRPr="00E72050">
        <w:rPr>
          <w:rFonts w:ascii="Sylfaen" w:hAnsi="Sylfaen"/>
          <w:sz w:val="24"/>
          <w:szCs w:val="24"/>
          <w:lang w:val="hy-AM"/>
        </w:rPr>
        <w:t>- **Արդյունաբերական ավտոմատացում**. URLLC-ն հնարավորություն է տալիս իրական ժամանակում հաղորդակցություն արդյունաբերական ավտոմատացման համակարգերում սենսորների, ակտուատորների և կառավարման համակարգերի միջև: Տրամադրելով ծայրահեղ ցածր հետաձգման հաղորդակցություն մինչև 1 միլիվայրկյան ուշացումով, URLLC-ն թույլ է տալիս ճշգրիտ վերահսկել և համակարգել արտադրական գործընթացները, ռոբոտային համակարգերը և արտադրական գծերը՝ բարձրացնելով արդյունավետությունն ու արտադրողականությունը արդյունաբերական միջավայրերում:</w:t>
      </w:r>
    </w:p>
    <w:p w14:paraId="2E0813A2" w14:textId="77777777" w:rsidR="008D31FA" w:rsidRPr="00E72050" w:rsidRDefault="008D31FA" w:rsidP="008D31FA">
      <w:pPr>
        <w:rPr>
          <w:rFonts w:ascii="Sylfaen" w:hAnsi="Sylfaen"/>
          <w:sz w:val="24"/>
          <w:szCs w:val="24"/>
          <w:lang w:val="hy-AM"/>
        </w:rPr>
      </w:pPr>
    </w:p>
    <w:p w14:paraId="06E5E72D" w14:textId="77777777" w:rsidR="008D31FA" w:rsidRPr="00E72050" w:rsidRDefault="008D31FA" w:rsidP="008D31FA">
      <w:pPr>
        <w:rPr>
          <w:rFonts w:ascii="Sylfaen" w:hAnsi="Sylfaen"/>
          <w:sz w:val="24"/>
          <w:szCs w:val="24"/>
          <w:lang w:val="hy-AM"/>
        </w:rPr>
      </w:pPr>
      <w:r w:rsidRPr="00E72050">
        <w:rPr>
          <w:rFonts w:ascii="Sylfaen" w:hAnsi="Sylfaen"/>
          <w:sz w:val="24"/>
          <w:szCs w:val="24"/>
          <w:lang w:val="hy-AM"/>
        </w:rPr>
        <w:t>- **Ինքնավար տրանսպորտային միջոցներ**. URLLC-ն հեշտացնում է իրական ժամանակի հաղորդակցությունը մեքենաների, ենթակառուցվածքների և ամպի վրա հիմնված համակարգերի միջև ինքնավար տրանսպորտային ցանցերում: Բարձր հուսալիության հաղորդակցություն ապահովելով 99,999%-ից ավելի հուսալիության մակարդակներով, URLLC-ն հնարավորություն է տալիս ինքնավար մեքենաների անվտանգ և արդյունավետ շահագործումը դինամիկ և անկանխատեսելի միջավայրերում՝ նվազեցնելով վթարների ռիսկը և բարելավելով երթևեկության հոսքը և խցանումների կառավարումը:</w:t>
      </w:r>
    </w:p>
    <w:p w14:paraId="3CE25B1A" w14:textId="77777777" w:rsidR="008D31FA" w:rsidRPr="00E72050" w:rsidRDefault="008D31FA" w:rsidP="008D31FA">
      <w:pPr>
        <w:rPr>
          <w:rFonts w:ascii="Sylfaen" w:hAnsi="Sylfaen"/>
          <w:sz w:val="24"/>
          <w:szCs w:val="24"/>
          <w:lang w:val="hy-AM"/>
        </w:rPr>
      </w:pPr>
    </w:p>
    <w:p w14:paraId="0A3924DD" w14:textId="156526E5" w:rsidR="008D31FA" w:rsidRDefault="008D31FA" w:rsidP="008D31FA">
      <w:pPr>
        <w:rPr>
          <w:rFonts w:ascii="Sylfaen" w:hAnsi="Sylfaen"/>
          <w:sz w:val="24"/>
          <w:szCs w:val="24"/>
          <w:lang w:val="hy-AM"/>
        </w:rPr>
      </w:pPr>
      <w:r w:rsidRPr="00E72050">
        <w:rPr>
          <w:rFonts w:ascii="Sylfaen" w:hAnsi="Sylfaen"/>
          <w:sz w:val="24"/>
          <w:szCs w:val="24"/>
          <w:lang w:val="hy-AM"/>
        </w:rPr>
        <w:t>- **Հեռավոր վիրաբուժություն**. URLLC-ն հնարավորություն է տալիս իրական ժամանակում հաղորդակցվել վիրաբուժական ռոբոտների, բժշկական սարքերի և բուժաշխատողների միջև հեռավոր վիրաբուժության համակարգերում: Տրամադրելով ծայրահեղ ցածր լատենտային հաղորդակցություն մինչև 1 միլիվայրկյան ուշացումով և բարձր հուսալիության հաղորդակցություն 10^-9-ից ցածր փաթեթային սխալի գործակիցներով՝ URLLC-ն վիրաբույժներին հնարավորություն է տալիս հեռակա կարգով կատարել նուրբ և բարդ վիրաբուժական պրոցեդուրաներ՝ ընդլայնելով մասնագիտացված առողջապահական ծառայությունների հասանելիությունը և նվազեցնելով հիվանդի սպասման ժամանակը և ճանապարհածախսը.</w:t>
      </w:r>
    </w:p>
    <w:p w14:paraId="6491D331" w14:textId="495FDAE3" w:rsidR="00E72050" w:rsidRDefault="00E72050" w:rsidP="008D31FA">
      <w:pPr>
        <w:rPr>
          <w:rFonts w:ascii="Sylfaen" w:hAnsi="Sylfaen"/>
          <w:sz w:val="24"/>
          <w:szCs w:val="24"/>
          <w:lang w:val="hy-AM"/>
        </w:rPr>
      </w:pPr>
    </w:p>
    <w:p w14:paraId="7D5D195E" w14:textId="7FEB80A9" w:rsidR="00E72050" w:rsidRDefault="00E72050" w:rsidP="00E72050">
      <w:pPr>
        <w:pStyle w:val="Heading3"/>
        <w:rPr>
          <w:rFonts w:ascii="Sylfaen" w:hAnsi="Sylfaen"/>
          <w:lang w:val="hy-AM"/>
        </w:rPr>
      </w:pPr>
      <w:r w:rsidRPr="00E72050">
        <w:rPr>
          <w:rFonts w:ascii="Sylfaen" w:hAnsi="Sylfaen"/>
          <w:lang w:val="hy-AM"/>
        </w:rPr>
        <w:t xml:space="preserve">3.3.3 </w:t>
      </w:r>
      <w:r w:rsidRPr="00E72050">
        <w:rPr>
          <w:rFonts w:ascii="Sylfaen" w:hAnsi="Sylfaen"/>
          <w:lang w:val="hy-AM"/>
        </w:rPr>
        <w:t>URLLC-ի առավելությունները IIoT ինտեգրման մեջ</w:t>
      </w:r>
    </w:p>
    <w:p w14:paraId="45E192A0" w14:textId="495FCF7D" w:rsidR="00E72050" w:rsidRPr="00F93B3A" w:rsidRDefault="00F93B3A" w:rsidP="00E72050">
      <w:pPr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  <w:r w:rsidR="00E72050" w:rsidRPr="00F93B3A">
        <w:rPr>
          <w:rFonts w:ascii="Sylfaen" w:hAnsi="Sylfaen"/>
          <w:sz w:val="24"/>
          <w:szCs w:val="24"/>
          <w:lang w:val="hy-AM"/>
        </w:rPr>
        <w:t>URLLC-ի ինտեգրումը իրերի արդյունաբերական ինտերնետի (IIoT) էկոհամակարգերին առաջարկում է մի քանի հիմնական առավելություններ արդյունաբերական կազմակերպությունների համար.</w:t>
      </w:r>
    </w:p>
    <w:p w14:paraId="79C2D5DE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</w:p>
    <w:p w14:paraId="4293AC5F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  <w:r w:rsidRPr="00F93B3A">
        <w:rPr>
          <w:rFonts w:ascii="Sylfaen" w:hAnsi="Sylfaen"/>
          <w:sz w:val="24"/>
          <w:szCs w:val="24"/>
          <w:lang w:val="hy-AM"/>
        </w:rPr>
        <w:t>- **Ավելացված անվտանգություն և հուսալիություն**. URLLC-ն արդյունաբերական կազմակերպություններին հնարավորություն է տալիս իրական ժամանակում վերահսկման և մոնիտորինգի համակարգեր կիրառել առաքելության համար կարևորագույն ծրագրերի համար՝ բարձրացնելով անվտանգությունն ու հուսալիությունը արդյունաբերական միջավայրերում: Տրամադրելով ծայրահեղ ցածր հետաձգման հաղորդակցություն մինչև 1 միլիվայրկյան և բարձր հուսալիության 99,999%-ը գերազանցող հուսալիության մակարդակով, URLLC-ն ապահովում է ժամանակին և ճշգրիտ արձագանքը կարևոր իրադարձություններին և արտակարգ իրավիճակներին՝ նվազեցնելով վթարների ռիսկը և բարելավելով գործառնական ճկունությունը:</w:t>
      </w:r>
    </w:p>
    <w:p w14:paraId="364882C4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</w:p>
    <w:p w14:paraId="16CD7345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  <w:r w:rsidRPr="00F93B3A">
        <w:rPr>
          <w:rFonts w:ascii="Sylfaen" w:hAnsi="Sylfaen"/>
          <w:sz w:val="24"/>
          <w:szCs w:val="24"/>
          <w:lang w:val="hy-AM"/>
        </w:rPr>
        <w:t>- **Բարելավված արդյունավետություն և արտադրողականություն**. URLLC-ն արդյունաբերական կազմակերպություններին հնարավորություն է տալիս օպտիմալացնել ռեսուրսների բաշխումը, պարզեցնել աշխատանքային հոսքերը և նվազագույնի հասցնել անգործությունը՝ ապահովելով իրական ժամանակի վերահսկման և մոնիտորինգի հնարավորություններ առաքելության համար կարևորագույն ծրագրերի համար: Օգտագործելով ծայրահեղ ցածր հետաձգման հաղորդակցությունը, URLLC-ն հնարավորություն է տալիս ճշգրիտ վերահսկել և համակարգել արդյունաբերական գործընթացները՝ բարձրացնելով արդյունավետությունն ու արտադրողականությունը արդյունաբերական միջավայրերում:</w:t>
      </w:r>
    </w:p>
    <w:p w14:paraId="62CBDE47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</w:p>
    <w:p w14:paraId="421B3D2F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  <w:r w:rsidRPr="00F93B3A">
        <w:rPr>
          <w:rFonts w:ascii="Sylfaen" w:hAnsi="Sylfaen"/>
          <w:sz w:val="24"/>
          <w:szCs w:val="24"/>
          <w:lang w:val="hy-AM"/>
        </w:rPr>
        <w:t>- **Ընդլայնված հնարավորություններ նորարարության համար**. URLLC-ն բացում է նորարարության և աճի նոր հնարավորություններ՝ հնարավորություն տալով զարգացնել առաջադեմ հավելվածներ և ծառայություններ, որոնք պահանջում են ծայրահեղ ցածր ուշացում և բարձր հուսալիություն հաղորդակցություն: Տրամադրելով ուշացման, հուսալիության և մատչելիության խիստ պահանջներով դետերմինիստական հաղորդակցություն՝ URLLC-ն արդյունաբերական կազմակերպություններին հնարավորություն է տալիս ուսումնասիրել օգտագործման նոր դեպքեր և բիզնես մոդելներ՝ խթանելով նորարարությունն ու մրցունակությունը Իրերի արդյունաբերական ինտերնետի (IIoT) էկոհամակարգում:</w:t>
      </w:r>
    </w:p>
    <w:p w14:paraId="2A07036D" w14:textId="77777777" w:rsidR="00E72050" w:rsidRPr="00F93B3A" w:rsidRDefault="00E72050" w:rsidP="00E72050">
      <w:pPr>
        <w:rPr>
          <w:rFonts w:ascii="Sylfaen" w:hAnsi="Sylfaen"/>
          <w:sz w:val="24"/>
          <w:szCs w:val="24"/>
          <w:lang w:val="hy-AM"/>
        </w:rPr>
      </w:pPr>
    </w:p>
    <w:p w14:paraId="08B3BD32" w14:textId="6A1B2DC8" w:rsidR="00E72050" w:rsidRPr="00F93B3A" w:rsidRDefault="00E72050" w:rsidP="00E72050">
      <w:pPr>
        <w:rPr>
          <w:ins w:id="1901" w:author="Derenik Petrosyan" w:date="2024-04-23T19:21:00Z"/>
          <w:rFonts w:ascii="Sylfaen" w:hAnsi="Sylfaen"/>
          <w:sz w:val="24"/>
          <w:szCs w:val="24"/>
          <w:lang w:val="hy-AM"/>
        </w:rPr>
      </w:pPr>
      <w:r w:rsidRPr="00F93B3A">
        <w:rPr>
          <w:rFonts w:ascii="Sylfaen" w:hAnsi="Sylfaen"/>
          <w:sz w:val="24"/>
          <w:szCs w:val="24"/>
          <w:lang w:val="hy-AM"/>
        </w:rPr>
        <w:t>Ամփոփելով, Ultra-Reliable Low-Latency Communication-ը (URLLC) 5G տեխնոլոգիայի կարևոր հենասյունն է, որը հնարավորություն է տալիս իրական ժամանակում վերահսկել և մոնիտորինգ համակարգեր արդյունաբերական միջավայրերում առաքելության կարևորագույն ծրագրերի համար: Տրամադրելով ծայրահեղ ցածր հետաձգման հաղորդակցություն մինչև 1 միլիվայրկյան ուշացումով և բարձր հուսալիության հաղորդակցություն 99,999% գերազանցող հուսալիության մակարդակներով, URLLC-ն արդյունաբերական կազմակերպություններին հնարավորություն է տալիս բարձրացնել անվտանգությունը, բարելավել արդյունավետությունը և բացել նորարարությունների և աճի նոր հնարավորություններ Արդյունաբերական իրերի ինտերնետում: (IIoT) էկոհամակարգ.</w:t>
      </w:r>
    </w:p>
    <w:p w14:paraId="2DAFA3DC" w14:textId="32C4490D" w:rsidR="00E4298E" w:rsidRPr="00DC2830" w:rsidDel="00AB7B4E" w:rsidRDefault="00954D60">
      <w:pPr>
        <w:spacing w:line="360" w:lineRule="auto"/>
        <w:jc w:val="both"/>
        <w:rPr>
          <w:del w:id="1902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03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48"/>
          <w:id w:val="236917796"/>
        </w:sdtPr>
        <w:sdtEndPr/>
        <w:sdtContent>
          <w:customXmlDelRangeEnd w:id="1903"/>
          <w:del w:id="1904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Ավելի խորը ուսումնասիրեք 5G ցանցերը IIoT-ի հետ ինտեգրելու տեխնիկական նկատառումները , ներառյալ՝</w:delText>
            </w:r>
          </w:del>
          <w:customXmlDelRangeStart w:id="1905" w:author="Derenik Petrosyan" w:date="2024-04-21T22:36:00Z"/>
        </w:sdtContent>
      </w:sdt>
      <w:customXmlDelRangeEnd w:id="1905"/>
    </w:p>
    <w:p w14:paraId="462E0876" w14:textId="56FFC2F7" w:rsidR="00E4298E" w:rsidRPr="00DC2830" w:rsidDel="00AB7B4E" w:rsidRDefault="00954D60">
      <w:pPr>
        <w:spacing w:line="360" w:lineRule="auto"/>
        <w:jc w:val="both"/>
        <w:rPr>
          <w:del w:id="1906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07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49"/>
          <w:id w:val="-391971065"/>
        </w:sdtPr>
        <w:sdtEndPr/>
        <w:sdtContent>
          <w:customXmlDelRangeEnd w:id="1907"/>
          <w:del w:id="1908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- Անվտանգության արձանագրություններ. Քննարկեք անվտանգության կարևորությունը IIoT տեղակայման մեջ և ուսումնասիրեք անվտանգության արձանագրություններն ու մեխանիզմները՝ ապահովելու տվյալների գաղտնիությունը, ամբողջականությունը և իսկությունը 5G-ով միացված IIoT համակարգերում:</w:delText>
            </w:r>
          </w:del>
          <w:customXmlDelRangeStart w:id="1909" w:author="Derenik Petrosyan" w:date="2024-04-21T22:36:00Z"/>
        </w:sdtContent>
      </w:sdt>
      <w:customXmlDelRangeEnd w:id="1909"/>
    </w:p>
    <w:p w14:paraId="6F077307" w14:textId="0AC5296B" w:rsidR="00E4298E" w:rsidRPr="00DC2830" w:rsidDel="00AB7B4E" w:rsidRDefault="00954D60">
      <w:pPr>
        <w:spacing w:line="360" w:lineRule="auto"/>
        <w:jc w:val="both"/>
        <w:rPr>
          <w:del w:id="1910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11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50"/>
          <w:id w:val="332808957"/>
        </w:sdtPr>
        <w:sdtEndPr/>
        <w:sdtContent>
          <w:customXmlDelRangeEnd w:id="1911"/>
          <w:del w:id="1912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IIoT էկոհամակարգերում տարասեռ սարքերի, սենսորների և հարթակների միջև անխափան հաղորդակցության և ինտեգրման համար :</w:delText>
            </w:r>
          </w:del>
          <w:customXmlDelRangeStart w:id="1913" w:author="Derenik Petrosyan" w:date="2024-04-21T22:36:00Z"/>
        </w:sdtContent>
      </w:sdt>
      <w:customXmlDelRangeEnd w:id="1913"/>
    </w:p>
    <w:p w14:paraId="0BD4BD6C" w14:textId="6B839FB5" w:rsidR="00E4298E" w:rsidRPr="00DC2830" w:rsidDel="00AB7B4E" w:rsidRDefault="00954D60">
      <w:pPr>
        <w:spacing w:line="360" w:lineRule="auto"/>
        <w:jc w:val="both"/>
        <w:rPr>
          <w:del w:id="1914" w:author="Derenik Petrosyan" w:date="2024-04-21T22:36:00Z"/>
          <w:rFonts w:ascii="Sylfaen" w:eastAsia="Arial" w:hAnsi="Sylfaen" w:cs="Arial"/>
          <w:sz w:val="24"/>
          <w:szCs w:val="24"/>
        </w:rPr>
      </w:pPr>
      <w:customXmlDelRangeStart w:id="1915" w:author="Derenik Petrosyan" w:date="2024-04-21T22:36:00Z"/>
      <w:sdt>
        <w:sdtPr>
          <w:rPr>
            <w:rFonts w:ascii="Sylfaen" w:hAnsi="Sylfaen"/>
            <w:sz w:val="24"/>
            <w:szCs w:val="24"/>
          </w:rPr>
          <w:tag w:val="goog_rdk_51"/>
          <w:id w:val="710157079"/>
        </w:sdtPr>
        <w:sdtEndPr/>
        <w:sdtContent>
          <w:customXmlDelRangeEnd w:id="1915"/>
          <w:del w:id="1916" w:author="Derenik Petrosyan" w:date="2024-04-21T22:36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IIoT հավելվածների հուսալիությունը, հասանելիությունը և կատարումը 5G ցանցերում, հատկապես առաքելության կարևոր և հետաձգման նկատմամբ զգայուն օգտագործման դեպքերի համար:</w:delText>
            </w:r>
          </w:del>
          <w:customXmlDelRangeStart w:id="1917" w:author="Derenik Petrosyan" w:date="2024-04-21T22:36:00Z"/>
        </w:sdtContent>
      </w:sdt>
      <w:customXmlDelRangeEnd w:id="1917"/>
    </w:p>
    <w:p w14:paraId="7B737EA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18" w:name="_Toc164793641"/>
    <w:p w14:paraId="18CF6D4B" w14:textId="3460EFDB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19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2"/>
          <w:id w:val="-200349541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3.3 </w:t>
          </w:r>
          <w:ins w:id="1920" w:author="Derenik Petrosyan" w:date="2024-04-21T22:37:00Z">
            <w:r w:rsidR="00AB7B4E">
              <w:rPr>
                <w:rFonts w:ascii="Sylfaen" w:eastAsia="Arial" w:hAnsi="Sylfaen" w:cs="Arial"/>
                <w:sz w:val="24"/>
                <w:szCs w:val="24"/>
                <w:lang w:val="hy-AM"/>
              </w:rPr>
              <w:t>Զ</w:t>
            </w:r>
            <w:r w:rsidR="00AB7B4E" w:rsidRPr="00636AC3">
              <w:rPr>
                <w:rFonts w:ascii="Sylfaen" w:eastAsia="Arial" w:hAnsi="Sylfaen" w:cs="Arial"/>
                <w:sz w:val="24"/>
                <w:szCs w:val="24"/>
              </w:rPr>
              <w:t>անգվածային մեքենայական տիպի հաղորդակցությունը (mMTC),</w:t>
            </w:r>
          </w:ins>
          <w:del w:id="1921" w:author="Derenik Petrosyan" w:date="2024-04-21T22:37:00Z">
            <w:r w:rsidR="0059570A" w:rsidRPr="00DC2830" w:rsidDel="00AB7B4E">
              <w:rPr>
                <w:rFonts w:ascii="Sylfaen" w:eastAsia="Tahoma" w:hAnsi="Sylfaen" w:cs="Tahoma"/>
                <w:sz w:val="24"/>
                <w:szCs w:val="24"/>
              </w:rPr>
              <w:delText>Ցանցի ճարտարապետության և տեղակայման նկատառումներ</w:delText>
            </w:r>
          </w:del>
        </w:sdtContent>
      </w:sdt>
      <w:bookmarkEnd w:id="1918"/>
    </w:p>
    <w:p w14:paraId="68A0A3CB" w14:textId="00C2F729" w:rsidR="00E4298E" w:rsidRPr="00BE2C29" w:rsidDel="002B6DB0" w:rsidRDefault="00E4298E">
      <w:pPr>
        <w:spacing w:line="360" w:lineRule="auto"/>
        <w:jc w:val="both"/>
        <w:rPr>
          <w:del w:id="1922" w:author="Derenik Petrosyan" w:date="2024-04-21T22:37:00Z"/>
          <w:rFonts w:ascii="Sylfaen" w:eastAsia="Arial" w:hAnsi="Sylfaen" w:cs="Arial"/>
          <w:sz w:val="24"/>
          <w:szCs w:val="24"/>
        </w:rPr>
      </w:pPr>
    </w:p>
    <w:p w14:paraId="3014D5BC" w14:textId="13010AFB" w:rsidR="00B97CF2" w:rsidRDefault="00BE2C29" w:rsidP="00027596">
      <w:pPr>
        <w:pStyle w:val="Heading3"/>
        <w:rPr>
          <w:rFonts w:ascii="Sylfaen" w:hAnsi="Sylfaen" w:cs="Times New Roman"/>
          <w:lang w:val="hy-AM"/>
        </w:rPr>
      </w:pPr>
      <w:bookmarkStart w:id="1923" w:name="_Toc164793642"/>
      <w:ins w:id="1924" w:author="Derenik Petrosyan" w:date="2024-04-23T19:26:00Z">
        <w:r w:rsidRPr="00BE2C29">
          <w:rPr>
            <w:rFonts w:ascii="Sylfaen" w:hAnsi="Sylfaen"/>
            <w:lang w:val="hy-AM"/>
          </w:rPr>
          <w:t>3</w:t>
        </w:r>
        <w:r w:rsidRPr="00BE2C29">
          <w:rPr>
            <w:rFonts w:ascii="Times New Roman" w:hAnsi="Times New Roman" w:cs="Times New Roman"/>
            <w:lang w:val="hy-AM"/>
          </w:rPr>
          <w:t>․</w:t>
        </w:r>
        <w:r w:rsidRPr="00BE2C29">
          <w:rPr>
            <w:rFonts w:ascii="Sylfaen" w:hAnsi="Sylfaen" w:cs="Times New Roman"/>
            <w:lang w:val="hy-AM"/>
            <w:rPrChange w:id="1925" w:author="Derenik Petrosyan" w:date="2024-04-23T19:27:00Z">
              <w:rPr>
                <w:rFonts w:ascii="Times New Roman" w:hAnsi="Times New Roman" w:cs="Times New Roman"/>
                <w:lang w:val="hy-AM"/>
              </w:rPr>
            </w:rPrChange>
          </w:rPr>
          <w:t>3</w:t>
        </w:r>
        <w:r w:rsidRPr="00BE2C29">
          <w:rPr>
            <w:rFonts w:ascii="Times New Roman" w:hAnsi="Times New Roman" w:cs="Times New Roman"/>
            <w:lang w:val="hy-AM"/>
          </w:rPr>
          <w:t>․</w:t>
        </w:r>
        <w:r w:rsidRPr="00BE2C29">
          <w:rPr>
            <w:rFonts w:ascii="Sylfaen" w:hAnsi="Sylfaen" w:cs="Times New Roman"/>
            <w:lang w:val="hy-AM"/>
            <w:rPrChange w:id="1926" w:author="Derenik Petrosyan" w:date="2024-04-23T19:27:00Z">
              <w:rPr>
                <w:rFonts w:ascii="Times New Roman" w:hAnsi="Times New Roman" w:cs="Times New Roman"/>
                <w:lang w:val="hy-AM"/>
              </w:rPr>
            </w:rPrChange>
          </w:rPr>
          <w:t>1 mMTC-ի ակնարկ</w:t>
        </w:r>
      </w:ins>
      <w:bookmarkEnd w:id="1923"/>
      <w:customXmlDelRangeStart w:id="1927" w:author="Derenik Petrosyan" w:date="2024-04-21T22:37:00Z"/>
      <w:sdt>
        <w:sdtPr>
          <w:rPr>
            <w:rFonts w:ascii="Sylfaen" w:hAnsi="Sylfaen"/>
          </w:rPr>
          <w:tag w:val="goog_rdk_53"/>
          <w:id w:val="1993371547"/>
        </w:sdtPr>
        <w:sdtEndPr/>
        <w:sdtContent>
          <w:customXmlDelRangeEnd w:id="1927"/>
          <w:del w:id="1928" w:author="Derenik Petrosyan" w:date="2024-04-21T22:37:00Z">
            <w:r w:rsidR="0059570A" w:rsidRPr="00BE2C29" w:rsidDel="00CE7F18">
              <w:rPr>
                <w:rFonts w:ascii="Sylfaen" w:eastAsia="Tahoma" w:hAnsi="Sylfaen" w:cs="Tahoma"/>
              </w:rPr>
              <w:delText>Քննարկեք ցանցի ճարտարապետությունը և տեղակայման նկատառումները 5G-ով միացված IIoT տեղակայումների համար, ներառյալ.</w:delText>
            </w:r>
          </w:del>
          <w:customXmlDelRangeStart w:id="1929" w:author="Derenik Petrosyan" w:date="2024-04-21T22:37:00Z"/>
        </w:sdtContent>
      </w:sdt>
      <w:customXmlDelRangeEnd w:id="1929"/>
    </w:p>
    <w:p w14:paraId="2A0EF954" w14:textId="5D0FAE70" w:rsidR="00F45BDB" w:rsidRPr="00F45BDB" w:rsidRDefault="00F45BDB" w:rsidP="00F45BDB">
      <w:pPr>
        <w:jc w:val="both"/>
        <w:rPr>
          <w:rFonts w:ascii="Sylfaen" w:hAnsi="Sylfaen"/>
          <w:sz w:val="24"/>
          <w:szCs w:val="24"/>
          <w:lang w:val="hy-AM"/>
        </w:rPr>
      </w:pPr>
      <w:r>
        <w:rPr>
          <w:rFonts w:ascii="Sylfaen" w:hAnsi="Sylfaen"/>
          <w:sz w:val="24"/>
          <w:szCs w:val="24"/>
          <w:lang w:val="hy-AM"/>
        </w:rPr>
        <w:tab/>
      </w:r>
      <w:r w:rsidRPr="00F45BDB">
        <w:rPr>
          <w:rFonts w:ascii="Sylfaen" w:hAnsi="Sylfaen"/>
          <w:sz w:val="24"/>
          <w:szCs w:val="24"/>
          <w:lang w:val="hy-AM"/>
        </w:rPr>
        <w:t>Massive Machine-Type Communication-ը (mMTC) 5G տեխնոլոգիայի հիմնական բաղադրիչն է, որը նախատեսված է աջակցելու մեծ թվով Իրերի ինտերնետի (IoT) սարքերի և սենսորների միացման կարիքները: Ի տարբերություն ավանդական հաղորդակցման համակարգերի, որոնք հիմնականում կենտրոնանում են մարդ-մարդ հաղորդակցության վրա, mMTC-ն օպտիմիզացված է մեքենա-մեքենա (M2M) հաղորդակցության համար՝ հնարավորություն տալով անխափան կապ ունենալ IoT հավելվածների լայն շրջանակի համար:</w:t>
      </w:r>
    </w:p>
    <w:p w14:paraId="7CD7D949" w14:textId="77777777" w:rsidR="003A6BFC" w:rsidRPr="003A6BFC" w:rsidDel="00BE2C29" w:rsidRDefault="003A6BFC" w:rsidP="003A6BFC">
      <w:pPr>
        <w:rPr>
          <w:del w:id="1930" w:author="Derenik Petrosyan" w:date="2024-04-21T22:37:00Z"/>
          <w:rFonts w:asciiTheme="minorHAnsi" w:hAnsiTheme="minorHAnsi"/>
          <w:lang w:val="hy-AM"/>
        </w:rPr>
      </w:pPr>
    </w:p>
    <w:p w14:paraId="3A57420F" w14:textId="17C79680" w:rsidR="002C5BBB" w:rsidRPr="002C5BBB" w:rsidRDefault="002C5BBB">
      <w:pPr>
        <w:pStyle w:val="Heading3"/>
        <w:rPr>
          <w:ins w:id="1931" w:author="Derenik Petrosyan" w:date="2024-04-23T19:34:00Z"/>
          <w:rFonts w:asciiTheme="minorHAnsi" w:hAnsiTheme="minorHAnsi"/>
          <w:lang w:val="hy-AM"/>
          <w:rPrChange w:id="1932" w:author="Derenik Petrosyan" w:date="2024-04-23T19:34:00Z">
            <w:rPr>
              <w:ins w:id="1933" w:author="Derenik Petrosyan" w:date="2024-04-23T19:34:00Z"/>
            </w:rPr>
          </w:rPrChange>
        </w:rPr>
        <w:pPrChange w:id="1934" w:author="Derenik Petrosyan" w:date="2024-04-23T19:34:00Z">
          <w:pPr/>
        </w:pPrChange>
      </w:pPr>
      <w:bookmarkStart w:id="1935" w:name="_Toc164793643"/>
      <w:ins w:id="1936" w:author="Derenik Petrosyan" w:date="2024-04-23T19:34:00Z">
        <w:r>
          <w:rPr>
            <w:rFonts w:asciiTheme="minorHAnsi" w:hAnsiTheme="minorHAnsi"/>
            <w:lang w:val="hy-AM"/>
          </w:rPr>
          <w:t xml:space="preserve">3․3․2 </w:t>
        </w:r>
        <w:r w:rsidR="00B97CF2" w:rsidRPr="00B97CF2">
          <w:rPr>
            <w:rFonts w:asciiTheme="minorHAnsi" w:hAnsiTheme="minorHAnsi"/>
            <w:lang w:val="hy-AM"/>
          </w:rPr>
          <w:t>Ծրագրեր արդյունաբերական IoT ինտեգրման մեջ</w:t>
        </w:r>
        <w:bookmarkEnd w:id="1935"/>
      </w:ins>
    </w:p>
    <w:p w14:paraId="261968F6" w14:textId="24ADCD47" w:rsidR="002C5BBB" w:rsidRDefault="00755192" w:rsidP="002C5BBB">
      <w:pPr>
        <w:rPr>
          <w:lang w:val="hy-AM"/>
        </w:rPr>
      </w:pPr>
      <w:r>
        <w:rPr>
          <w:lang w:val="hy-AM"/>
        </w:rPr>
        <w:t xml:space="preserve"> </w:t>
      </w:r>
    </w:p>
    <w:p w14:paraId="6EA727C0" w14:textId="77777777" w:rsidR="003A6BFC" w:rsidRPr="003A6BFC" w:rsidRDefault="00755192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>
        <w:rPr>
          <w:lang w:val="hy-AM"/>
        </w:rPr>
        <w:tab/>
      </w:r>
      <w:r w:rsidR="003A6BFC" w:rsidRPr="003A6BFC">
        <w:rPr>
          <w:rFonts w:ascii="Sylfaen" w:hAnsi="Sylfaen"/>
          <w:sz w:val="24"/>
          <w:szCs w:val="24"/>
          <w:lang w:val="hy-AM"/>
        </w:rPr>
        <w:t>mMTC-ն արդյունաբերական կազմակերպություններին հնարավորություն է տալիս տեղակայել սենսորների, ակտուատորների և արդյունաբերական սարքավորումների խիտ ցանցեր՝ հեշտացնելով իրական ժամանակի մոնիտորինգը, վերահսկումը և գործընթացների և գործառնությունների օպտիմալացումը: Արդյունաբերական պարամետրերում mMTC-ի որոշ հիմնական կիրառություններ ներառում են.</w:t>
      </w:r>
    </w:p>
    <w:p w14:paraId="1DACEBDC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0DE11B2F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3A6BFC">
        <w:rPr>
          <w:rFonts w:ascii="Sylfaen" w:hAnsi="Sylfaen"/>
          <w:sz w:val="24"/>
          <w:szCs w:val="24"/>
          <w:lang w:val="hy-AM"/>
        </w:rPr>
        <w:t>- **Smart Factory**. mMTC-ն հնարավորություն է տալիս սենսորների և ակտուատորների տեղակայումը արտադրական ձեռնարկություններում, ինչը թույլ է տալիս իրական ժամանակում վերահսկել սարքավորումների աշխատանքը, արտադրական գործընթացները և շրջակա միջավայրի պայմանները: Սա հնարավորություն է տալիս կանխատեսելի սպասարկում, ակտիվ օպտիմիզացում և արտադրության հարմարվողական ռազմավարություններ՝ բարձրացնելով արդյունավետությունն ու արտադրողականությունը խելացի գործարաններում:</w:t>
      </w:r>
    </w:p>
    <w:p w14:paraId="0FDC9FC3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1DE9AC79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3A6BFC">
        <w:rPr>
          <w:rFonts w:ascii="Sylfaen" w:hAnsi="Sylfaen"/>
          <w:sz w:val="24"/>
          <w:szCs w:val="24"/>
          <w:lang w:val="hy-AM"/>
        </w:rPr>
        <w:t>- **Խելացի Ցանց**. mMTC-ն հեշտացնում է սենսորների և խելացի հաշվիչների ինտեգրումը էլեկտրական ցանցերում՝ թույլ տալով կոմունալ ծառայություններին վերահսկել էներգիայի սպառումը, հայտնաբերել անսարքությունները և կառավարել բաշխված էներգիայի ռեսուրսները իրական ժամանակում: Սա թույլ է տալիս ավելի արդյունավետ էներգիայի բաշխում, բարելավված ցանցի հուսալիություն և վերականգնվող էներգիայի աղբյուրների ուժեղացված ինտեգրում՝ նպաստելով ավելի կայուն էներգետիկ համակարգի անցմանը:</w:t>
      </w:r>
    </w:p>
    <w:p w14:paraId="288A4D04" w14:textId="77777777" w:rsidR="003A6BFC" w:rsidRPr="003A6BFC" w:rsidRDefault="003A6BFC" w:rsidP="003A6BFC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7C58958F" w14:textId="5CB948A0" w:rsidR="00755192" w:rsidRPr="003A6BFC" w:rsidRDefault="003A6BFC" w:rsidP="003A6BFC">
      <w:pPr>
        <w:spacing w:line="360" w:lineRule="auto"/>
        <w:jc w:val="both"/>
        <w:rPr>
          <w:ins w:id="1937" w:author="Derenik Petrosyan" w:date="2024-04-23T19:34:00Z"/>
          <w:rFonts w:ascii="Sylfaen" w:hAnsi="Sylfaen"/>
          <w:sz w:val="24"/>
          <w:szCs w:val="24"/>
          <w:lang w:val="hy-AM"/>
          <w:rPrChange w:id="1938" w:author="Derenik Petrosyan" w:date="2024-04-23T19:34:00Z">
            <w:rPr>
              <w:ins w:id="1939" w:author="Derenik Petrosyan" w:date="2024-04-23T19:34:00Z"/>
              <w:rFonts w:ascii="Sylfaen" w:eastAsia="Arial" w:hAnsi="Sylfaen" w:cs="Arial"/>
              <w:sz w:val="24"/>
              <w:szCs w:val="24"/>
            </w:rPr>
          </w:rPrChange>
        </w:rPr>
      </w:pPr>
      <w:r w:rsidRPr="003A6BFC">
        <w:rPr>
          <w:rFonts w:ascii="Sylfaen" w:hAnsi="Sylfaen"/>
          <w:sz w:val="24"/>
          <w:szCs w:val="24"/>
          <w:lang w:val="hy-AM"/>
        </w:rPr>
        <w:t>- **Ակտիվների կառավարում**. mMTC-ն կազմակերպություններին հնարավորություն է տալիս հետևել և կառավարել ակտիվներն ու գույքագրումը իրական ժամանակում՝ նվազեցնելով գույքագրման ծախսերը, նվազագույնի հասցնելով կորուստները և բարելավելով ակտիվների օգտագործումը: Ներկառուցված սենսորներով և կապակցման հնարավորություններով IoT սարքեր տեղակայելով՝ կազմակերպությունները կարող են վերահսկել ակտիվների գտնվելու վայրը, վիճակը և կարգավիճակը իրենց կյանքի ցիկլի ընթացքում՝ օպտիմալացնելով ռեսուրսների բաշխումը և պարզեցնելով գործողությունները:</w:t>
      </w:r>
    </w:p>
    <w:p w14:paraId="36D9219B" w14:textId="77777777" w:rsidR="00E4298E" w:rsidRDefault="00E4298E" w:rsidP="003A6BFC">
      <w:pPr>
        <w:spacing w:line="360" w:lineRule="auto"/>
        <w:rPr>
          <w:rFonts w:ascii="Sylfaen" w:eastAsia="Arial" w:hAnsi="Sylfaen" w:cs="Arial"/>
          <w:sz w:val="24"/>
          <w:szCs w:val="24"/>
        </w:rPr>
      </w:pPr>
    </w:p>
    <w:p w14:paraId="520CC988" w14:textId="45E5E45D" w:rsidR="003A6BFC" w:rsidRDefault="003A6BFC" w:rsidP="003A6BFC">
      <w:pPr>
        <w:pStyle w:val="Heading3"/>
        <w:rPr>
          <w:rFonts w:ascii="Times New Roman" w:eastAsia="Arial" w:hAnsi="Times New Roman" w:cs="Times New Roman"/>
          <w:lang w:val="hy-AM"/>
        </w:rPr>
      </w:pPr>
      <w:bookmarkStart w:id="1940" w:name="_Toc164793644"/>
      <w:r>
        <w:rPr>
          <w:rFonts w:ascii="Sylfaen" w:eastAsia="Arial" w:hAnsi="Sylfaen" w:cs="Arial"/>
          <w:lang w:val="hy-AM"/>
        </w:rPr>
        <w:t>3</w:t>
      </w:r>
      <w:r>
        <w:rPr>
          <w:rFonts w:ascii="Times New Roman" w:eastAsia="Arial" w:hAnsi="Times New Roman" w:cs="Times New Roman"/>
          <w:lang w:val="hy-AM"/>
        </w:rPr>
        <w:t xml:space="preserve">․3․3 </w:t>
      </w:r>
      <w:r w:rsidR="003D1A18" w:rsidRPr="003D1A18">
        <w:rPr>
          <w:rFonts w:ascii="Times New Roman" w:eastAsia="Arial" w:hAnsi="Times New Roman" w:cs="Times New Roman"/>
          <w:lang w:val="hy-AM"/>
        </w:rPr>
        <w:t>mMTC-ի առավելությունները IIoT ինտեգրման մեջ</w:t>
      </w:r>
      <w:bookmarkEnd w:id="1940"/>
    </w:p>
    <w:p w14:paraId="5B56ECE3" w14:textId="30CA9728" w:rsidR="003D1A18" w:rsidRDefault="003D1A18" w:rsidP="003D1A18">
      <w:pPr>
        <w:rPr>
          <w:lang w:val="hy-AM"/>
        </w:rPr>
      </w:pPr>
      <w:r>
        <w:rPr>
          <w:lang w:val="hy-AM"/>
        </w:rPr>
        <w:tab/>
      </w:r>
    </w:p>
    <w:p w14:paraId="03AEBB38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>
        <w:rPr>
          <w:lang w:val="hy-AM"/>
        </w:rPr>
        <w:tab/>
      </w:r>
      <w:r w:rsidRPr="004B41C4">
        <w:rPr>
          <w:rFonts w:ascii="Sylfaen" w:hAnsi="Sylfaen"/>
          <w:sz w:val="24"/>
          <w:szCs w:val="24"/>
          <w:lang w:val="hy-AM"/>
        </w:rPr>
        <w:t>mMTC-ի ինտեգրումը իրերի արդյունաբերական ինտերնետի (IIoT) էկոհամակարգերին առաջարկում է մի քանի հիմնական առավելություններ արդյունաբերական կազմակերպությունների համար.</w:t>
      </w:r>
    </w:p>
    <w:p w14:paraId="6150FC07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7AE18A95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>- **Scalable Connectivity**. mMTC-ն արդյունաբերական կազմակերպություններին հնարավորություն է տալիս միացնել հսկայական թվով IoT սարքեր և սենսորներ՝ թույլ տալով խիտ ցանցեր տեղակայել հազարավոր կամ նույնիսկ միլիոնավոր միացված սարքերով: Այս մասշտաբային կապի հնարավորությունը էական է IIoT հավելվածների համար, որոնք պահանջում են սենսորների և ակտուատորների լայնածավալ տեղակայում արդյունաբերական օբյեկտներում և ենթակառուցվածքներում:</w:t>
      </w:r>
    </w:p>
    <w:p w14:paraId="398E6180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263F5095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>- **Իրական ժամանակի մոնիտորինգ և վերահսկում**. mMTC-ն հեշտացնում է իրական ժամանակի մոնիտորինգը, վերահսկումը և օպտիմիզացումը արդյունաբերական միջավայրերում գործընթացների և գործողությունների համար: IoT սարքերի համար անխափան կապ ապահովելով, mMTC-ն կազմակերպություններին հնարավորություն է տալիս հավաքել և վերլուծել տվյալները իրական ժամանակում՝ թույլ տալով ակտիվ որոշումներ կայացնել, կանխատեսելի սպասարկում և հարմարվողական վերահսկման ռազմավարություններ:</w:t>
      </w:r>
    </w:p>
    <w:p w14:paraId="660318E0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1FDE44C9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  <w:r w:rsidRPr="004B41C4">
        <w:rPr>
          <w:rFonts w:ascii="Sylfaen" w:hAnsi="Sylfaen"/>
          <w:sz w:val="24"/>
          <w:szCs w:val="24"/>
          <w:lang w:val="hy-AM"/>
        </w:rPr>
        <w:t>- **Ավելացված արդյունավետություն և արտադրողականություն**. mMTC-ն արդյունաբերական կազմակերպություններին հնարավորություն է տալիս բարելավել արդյունավետությունն ու արտադրողականությունը՝ օպտիմալացնելով ռեսուրսների բաշխումը, նվազագույնի հասցնելով պարապուրդը և նվազեցնելով գործառնական ծախսերը: Օգտագործելով իրական ժամանակի տվյալները IoT սարքերից՝ կազմակերպությունները կարող են բացահայտել անարդյունավետությունները, պարզեցնել աշխատանքային հոսքերը և օպտիմալացնել գործընթացները՝ հանգեցնելով բարելավված կատարողականության և մրցունակության:</w:t>
      </w:r>
    </w:p>
    <w:p w14:paraId="2D018CB7" w14:textId="77777777" w:rsidR="004B41C4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</w:rPr>
      </w:pPr>
    </w:p>
    <w:p w14:paraId="4777EAB5" w14:textId="2F801D13" w:rsidR="003D1A18" w:rsidRPr="004B41C4" w:rsidRDefault="004B41C4" w:rsidP="004B41C4">
      <w:pPr>
        <w:spacing w:line="360" w:lineRule="auto"/>
        <w:jc w:val="both"/>
        <w:rPr>
          <w:rFonts w:ascii="Sylfaen" w:hAnsi="Sylfaen"/>
          <w:sz w:val="24"/>
          <w:szCs w:val="24"/>
          <w:lang w:val="hy-AM"/>
          <w:rPrChange w:id="1941" w:author="Derenik Petrosyan" w:date="2024-04-23T19:31:00Z">
            <w:rPr>
              <w:rFonts w:ascii="Sylfaen" w:eastAsia="Arial" w:hAnsi="Sylfaen" w:cs="Arial"/>
              <w:sz w:val="24"/>
              <w:szCs w:val="24"/>
            </w:rPr>
          </w:rPrChange>
        </w:rPr>
      </w:pPr>
      <w:r w:rsidRPr="004B41C4">
        <w:rPr>
          <w:rFonts w:ascii="Sylfaen" w:hAnsi="Sylfaen"/>
          <w:sz w:val="24"/>
          <w:szCs w:val="24"/>
          <w:lang w:val="hy-AM"/>
        </w:rPr>
        <w:t>Ամփոփելով, Massive Machine-Type Communication-ը (mMTC) 5G տեխնոլոգիայի առանցքային հենասյունն է, որը թույլ է տալիս անխափան միացում արդյունաբերական միջավայրում հսկայական թվով IoT սարքերի և սենսորների համար: Տրամադրելով մասշտաբային կապ, իրական ժամանակի մոնիտորինգ և բարելավված արդյունավետություն՝ mMTC-ն արդյունաբերական կազմակերպություններին հնարավորություն է տալիս բացելու նոր հնարավորություններ Արդյունաբերական Ինտերնետ Իրերի (IIoT) էկոհամակարգում նորարարության, օպտիմալացման և աճի համար:</w:t>
      </w:r>
    </w:p>
    <w:bookmarkStart w:id="1942" w:name="_Toc164793645"/>
    <w:p w14:paraId="42EB0DC7" w14:textId="3556860A" w:rsidR="00E4298E" w:rsidRPr="00DC2830" w:rsidRDefault="00954D60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43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59"/>
          <w:id w:val="-8571956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4. 5G-IIoT ինտեգրման մարտահրավերներն ու հնարավորությունները</w:t>
          </w:r>
        </w:sdtContent>
      </w:sdt>
      <w:bookmarkEnd w:id="1942"/>
    </w:p>
    <w:p w14:paraId="4E7C564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44" w:name="_Toc164793646"/>
    <w:p w14:paraId="130774A2" w14:textId="23F78B9B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45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60"/>
          <w:id w:val="19925246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4.1 Մարտահրավերներ </w:t>
          </w:r>
        </w:sdtContent>
      </w:sdt>
      <w:bookmarkEnd w:id="1944"/>
    </w:p>
    <w:p w14:paraId="2012283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46" w:name="_Toc164793647"/>
    <w:p w14:paraId="739DBD1D" w14:textId="37381A6A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47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1"/>
          <w:id w:val="1157263378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4.1.1 Ենթակառուցվածքային ներդրումներ.</w:t>
          </w:r>
        </w:sdtContent>
      </w:sdt>
      <w:bookmarkEnd w:id="1946"/>
    </w:p>
    <w:p w14:paraId="056CFA66" w14:textId="52884645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2"/>
          <w:id w:val="-9547851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զգալի ներդրումները, որոնք անհրաժեշտ են 5G ենթակառուցվածքի տեղակայման համար, որոնք կարող են աջակցել IIoT հավելվածներին, ներառյալ բազային կայանների կառուցումը, արդիականացման backhaul ցանցերը և ներդրման եզրային հաշվողական հնարավորությունները:</w:t>
          </w:r>
        </w:sdtContent>
      </w:sdt>
    </w:p>
    <w:p w14:paraId="40CECE1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48" w:name="_Toc164793648"/>
    <w:p w14:paraId="58C4C9DA" w14:textId="49958A44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4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3"/>
          <w:id w:val="12987231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4.1.2 Փոխգործունակության խնդիրներ:</w:t>
          </w:r>
        </w:sdtContent>
      </w:sdt>
      <w:bookmarkEnd w:id="1948"/>
    </w:p>
    <w:p w14:paraId="1080A250" w14:textId="26F2E791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4"/>
          <w:id w:val="-125274228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էկոհամակարգի տարբեր սարքերի, արձանագրությունների և հարթակների միջև անխափան փոխգործունակության ապահովման հետ կապված մարտահրավերները և քննարկեք ստանդարտացված արձանագրությունների և միջերեսների կարևորությունը:</w:t>
          </w:r>
        </w:sdtContent>
      </w:sdt>
    </w:p>
    <w:p w14:paraId="31DFA30A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50" w:name="_Toc164793649"/>
    <w:p w14:paraId="6B7E9783" w14:textId="56279EFC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5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5"/>
          <w:id w:val="-10904530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4.1.3 Անվտանգության մտահոգություններ.</w:t>
          </w:r>
        </w:sdtContent>
      </w:sdt>
      <w:bookmarkEnd w:id="1950"/>
    </w:p>
    <w:p w14:paraId="72877778" w14:textId="5CB924B4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6"/>
          <w:id w:val="-8826399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տեղակայման հետ կապված անվտանգության խոցելիությունը և ռիսկերը , ներառյալ տվյալների խախտումները, չարտոնված մուտքը և չարամիտ ծրագրերի հարձակումները, և քննարկեք անվտանգության կայուն միջոցների կարևորությունը, ինչպիսիք են գաղտնագրումը, նույնականացումը և անվտանգ սարքի կառավարումը:</w:t>
          </w:r>
        </w:sdtContent>
      </w:sdt>
    </w:p>
    <w:p w14:paraId="51FF329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52" w:name="_Toc164793650"/>
    <w:p w14:paraId="46450919" w14:textId="690E742B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5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7"/>
          <w:id w:val="-14879401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4.1.4 Տվյալների կառավարում և վերլուծություն:</w:t>
          </w:r>
        </w:sdtContent>
      </w:sdt>
      <w:bookmarkEnd w:id="1952"/>
    </w:p>
    <w:p w14:paraId="617AE50A" w14:textId="4B33CB5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8"/>
          <w:id w:val="-212869339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մարտահրավերները՝ կապված 5G-ով ապահովված IIoT սարքերի կողմից ստեղծված հսկայական քանակությամբ տվյալների կառավարման և վերլուծության հետ, ներառյալ պահեստավորումը, մշակումը և գործնական պատկերացումների արդյունահանումը, և քննարկեք առաջադեմ վերլուծական գործիքների և տեխնիկայի անհրաժեշտությունը:</w:t>
          </w:r>
        </w:sdtContent>
      </w:sdt>
    </w:p>
    <w:p w14:paraId="42B18C1F" w14:textId="77777777" w:rsidR="00E4298E" w:rsidRPr="00DC2830" w:rsidRDefault="0059570A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54" w:name="_Toc164793651"/>
    <w:p w14:paraId="305952C9" w14:textId="330D6E6F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55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69"/>
          <w:id w:val="-45163357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4.1.5 Կարգավորման և Համապատասխանության հարցեր.</w:t>
          </w:r>
        </w:sdtContent>
      </w:sdt>
      <w:bookmarkEnd w:id="1954"/>
    </w:p>
    <w:p w14:paraId="6DC9B478" w14:textId="7899D4B6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0"/>
          <w:id w:val="9112801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պահանջները և արդյունաբերության ստանդարտները՝ կապված տվյալների գաղտնիության, անվտանգության և բնապահպանական կանոնակարգերի հետ, և ուսումնասիրեք մարտահրավերները՝ կապված այնպիսի կանոնակարգերի, ինչպիսիք են GDPR-ը, HIPAA-ն և ոլորտի հատուկ ստանդարտներին համապատասխանությունն ապահովելու համար:</w:t>
          </w:r>
        </w:sdtContent>
      </w:sdt>
    </w:p>
    <w:p w14:paraId="6E1D5C6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56" w:name="_Toc164793652"/>
    <w:p w14:paraId="776F8CBF" w14:textId="79BFCA1F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57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71"/>
          <w:id w:val="-4006704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4.2 Հնարավորություններ </w:t>
          </w:r>
        </w:sdtContent>
      </w:sdt>
      <w:bookmarkEnd w:id="1956"/>
    </w:p>
    <w:p w14:paraId="0D7782C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58" w:name="_Toc164793653"/>
    <w:p w14:paraId="3CE11530" w14:textId="1B393272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59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2"/>
          <w:id w:val="582881279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4.2.1 Բարելավված միացում:</w:t>
          </w:r>
        </w:sdtContent>
      </w:sdt>
      <w:bookmarkEnd w:id="1958"/>
    </w:p>
    <w:p w14:paraId="21F6A6CF" w14:textId="168BD9DB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3"/>
          <w:id w:val="-42612391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5G ցանցերն առաջարկում տվյալների ավելի բարձր արագություն, ավելի ցածր ուշացում և ավելի մեծ հզորություն՝ համեմատած նախորդ սերունդների հետ՝ թույլ տալով անխափան կապ և հաղորդակցություն IIoT հավելվածների համար արդյունաբերական միջավայրերում:</w:t>
          </w:r>
        </w:sdtContent>
      </w:sdt>
    </w:p>
    <w:p w14:paraId="0E6A1AE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60" w:name="_Toc164793654"/>
    <w:p w14:paraId="1797099B" w14:textId="3D39F6AF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61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4"/>
          <w:id w:val="1355774083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4.2.2 Իրական ժամանակում որոշումների կայացում.</w:t>
          </w:r>
        </w:sdtContent>
      </w:sdt>
      <w:bookmarkEnd w:id="1960"/>
    </w:p>
    <w:p w14:paraId="18583230" w14:textId="248A214D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5"/>
          <w:id w:val="-17518094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ցանցերի ծայրահեղ ցածր հետաձգումը և բարձր հուսալիությունը հնարավորություն են տալիս իրական ժամանակում մոնիտորինգ, վերահսկում և որոշումներ կայացնել արդյունաբերական գործընթացներում՝ բարձրացնելով գործառնական արդյունավետությունն ու արձագանքողությունը:</w:t>
          </w:r>
        </w:sdtContent>
      </w:sdt>
    </w:p>
    <w:p w14:paraId="0A8A1BBB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62" w:name="_Toc164793655"/>
    <w:p w14:paraId="6F568290" w14:textId="6A032A82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63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6"/>
          <w:id w:val="-1428204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4.2.3 Ընդլայնված ավտոմատացում:</w:t>
          </w:r>
        </w:sdtContent>
      </w:sdt>
      <w:bookmarkEnd w:id="1962"/>
    </w:p>
    <w:p w14:paraId="64DBBFE7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7"/>
          <w:id w:val="564222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5G-ով միացված IIoT-ն նպաստում արդյունաբերական գործընթացների ավտոմատացման ավելի մեծ մակարդակներին՝ նվազեցնելով ձեռքի միջամտությունից կախվածությունը և բարելավելով արդյունավետությունն ու արտադրողականությունը:</w:t>
          </w:r>
        </w:sdtContent>
      </w:sdt>
    </w:p>
    <w:p w14:paraId="5D5DE8D8" w14:textId="77777777" w:rsidR="00E4298E" w:rsidRPr="00DC2830" w:rsidRDefault="0059570A">
      <w:pPr>
        <w:pStyle w:val="Heading3"/>
        <w:spacing w:line="360" w:lineRule="auto"/>
        <w:rPr>
          <w:rFonts w:ascii="Sylfaen" w:eastAsia="Arial" w:hAnsi="Sylfaen" w:cs="Arial"/>
        </w:rPr>
        <w:pPrChange w:id="1964" w:author="Derenik Petrosyan" w:date="2024-04-16T14:15:00Z">
          <w:pPr>
            <w:pStyle w:val="Heading3"/>
          </w:pPr>
        </w:pPrChange>
      </w:pPr>
      <w:r w:rsidRPr="00DC2830">
        <w:rPr>
          <w:rFonts w:ascii="Sylfaen" w:eastAsia="Arial" w:hAnsi="Sylfaen" w:cs="Arial"/>
        </w:rPr>
        <w:t xml:space="preserve">   </w:t>
      </w:r>
    </w:p>
    <w:bookmarkStart w:id="1965" w:name="_Toc164793656"/>
    <w:p w14:paraId="76BA7DD5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6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78"/>
          <w:id w:val="-777719711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4.2.4 Նորարար օգտագործման դեպքեր:</w:t>
          </w:r>
        </w:sdtContent>
      </w:sdt>
      <w:bookmarkEnd w:id="1965"/>
    </w:p>
    <w:p w14:paraId="6B7A4CA3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9"/>
          <w:id w:val="8785243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նորարարական օգտագործման դեպքերն ու հավելվածները, որոնք միացված են 5G-ով միացված IIoT- ով , ինչպիսիք են կանխատեսելի սպասարկումը, ինքնավար գործառնությունները, հեռակառավարման մոնիտորինգը և մատակարարման շղթայի օպտիմալացումը, և քննարկեք դրանց հնարավոր ազդեցությունը արդյունաբերական գործունեության վրա:</w:t>
          </w:r>
        </w:sdtContent>
      </w:sdt>
    </w:p>
    <w:p w14:paraId="4DDAF79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67" w:name="_Toc164793657"/>
    <w:p w14:paraId="6458FE65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6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0"/>
          <w:id w:val="-89458950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4.2.5 Ընդարձակություն և ճկունություն:</w:t>
          </w:r>
        </w:sdtContent>
      </w:sdt>
      <w:bookmarkEnd w:id="1967"/>
    </w:p>
    <w:p w14:paraId="45245EC7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1"/>
          <w:id w:val="1730815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ցանցերը նախագծված՝ բավարարելու IIoT տեղակայման աճող պահանջները՝ աջակցելով միացված սարքերի և հավելվածների զանգվածային թվով տարբեր պահանջներով, և ընձեռելով ընդլայնելիություն և ճկունություն արդյունաբերական պարամետրերում:</w:t>
          </w:r>
        </w:sdtContent>
      </w:sdt>
    </w:p>
    <w:p w14:paraId="1F54DC5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69" w:name="_Toc164793658"/>
    <w:p w14:paraId="15952270" w14:textId="77777777" w:rsidR="00E4298E" w:rsidRPr="00DC2830" w:rsidRDefault="00954D60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70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2"/>
          <w:id w:val="-15808202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 5G-միացված IIoT- ի դեպքերի ուսումնասիրություններ և կիրառություններ </w:t>
          </w:r>
        </w:sdtContent>
      </w:sdt>
      <w:bookmarkEnd w:id="1969"/>
    </w:p>
    <w:p w14:paraId="1556E4B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1" w:name="_Toc164793659"/>
    <w:p w14:paraId="419081D7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7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3"/>
          <w:id w:val="141443638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5.1 Արտադրական արդյունաբերություն </w:t>
          </w:r>
        </w:sdtContent>
      </w:sdt>
      <w:bookmarkEnd w:id="1971"/>
    </w:p>
    <w:p w14:paraId="5FD1F4A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3" w:name="_Toc164793660"/>
    <w:p w14:paraId="14A301C3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7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4"/>
          <w:id w:val="1358755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5.1.1 Կանխատեսող սպասարկում:</w:t>
          </w:r>
        </w:sdtContent>
      </w:sdt>
      <w:bookmarkEnd w:id="1973"/>
    </w:p>
    <w:p w14:paraId="4C874292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5"/>
          <w:id w:val="-47505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արտադրողները օգտագործում 5G-ով միացված IIoT-ը կանխատեսելի սպասարկման համար՝ օգտագործելով մեքենաների մեջ ներկառուցված սենսորների իրական ժամանակի տվյալները՝ կանխատեսելու և կանխելու սարքավորումների խափանումները, նվազագույնի հասցնելու պարապուրդը և օպտիմալացնելու սպասարկման գրաֆիկները:</w:t>
          </w:r>
        </w:sdtContent>
      </w:sdt>
    </w:p>
    <w:p w14:paraId="7C11C5B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5" w:name="_Toc164793661"/>
    <w:p w14:paraId="50DBB050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7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6"/>
          <w:id w:val="-102271036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5.1.2 Խելացի գործարաններ:</w:t>
          </w:r>
        </w:sdtContent>
      </w:sdt>
      <w:bookmarkEnd w:id="1975"/>
    </w:p>
    <w:p w14:paraId="1707C003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7"/>
          <w:id w:val="55967646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խելացի գործարանների հայեցակարգը, որոնք սնուցվում են 5G-ով միացված IIoT- ով , որտեղ փոխկապակցված սարքերը, սենսորները և կառավարման համակարգերը հնարավորություն են տալիս անխափան հաղորդակցություն, իրական ժամանակի մոնիտորինգ և հարմարվողական արտադրական գործընթացներ՝ հանգեցնելով բարելավված արդյունավետության և արտադրողականության:</w:t>
          </w:r>
        </w:sdtContent>
      </w:sdt>
    </w:p>
    <w:p w14:paraId="1F5DE97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7" w:name="_Toc164793662"/>
    <w:p w14:paraId="70D3354D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7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88"/>
          <w:id w:val="-8278208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5.2 Տրանսպորտային արդյունաբերություն</w:t>
          </w:r>
        </w:sdtContent>
      </w:sdt>
      <w:bookmarkEnd w:id="1977"/>
    </w:p>
    <w:p w14:paraId="71B0C37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79" w:name="_Toc164793663"/>
    <w:p w14:paraId="25473C58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8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89"/>
          <w:id w:val="176433549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5.2.1 Ինքնավար Տրանսպորտ :</w:t>
          </w:r>
        </w:sdtContent>
      </w:sdt>
      <w:bookmarkEnd w:id="1979"/>
    </w:p>
    <w:p w14:paraId="38E2B18B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0"/>
          <w:id w:val="-15146068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 կապը հեշտացնում հաղորդակցությունը ինքնավար մեքենաների և ենթակառուցվածքների միջև՝ հնարավորություն տալով իրական ժամանակում նավիգացիան, բախումներից խուսափելը և երթևեկության կառավարումը և քննարկել ճանապարհային անվտանգության և երթևեկության արդյունավետության վրա հնարավոր ազդեցությունը:</w:t>
          </w:r>
        </w:sdtContent>
      </w:sdt>
    </w:p>
    <w:p w14:paraId="6BC1F67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1" w:name="_Toc164793664"/>
    <w:p w14:paraId="0B190C53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8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1"/>
          <w:id w:val="-897008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5.2.2 Նավատորմի կառավարում:</w:t>
          </w:r>
        </w:sdtContent>
      </w:sdt>
      <w:bookmarkEnd w:id="1981"/>
    </w:p>
    <w:p w14:paraId="5AFA7E94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2"/>
          <w:id w:val="-63449129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IIoT-ն հնարավորություն է տալիս իրական ժամանակում հետևել և վերահսկել տրանսպորտային միջոցների և բեռնափոխադրումների ոլորտում տրանսպորտային ոլորտում, օպտիմալացնելով երթուղու պլանավորումը, բարելավելով վառելիքի արդյունավետությունը և ընդլայնելով լոգիստիկ գործողությունները:</w:t>
          </w:r>
        </w:sdtContent>
      </w:sdt>
    </w:p>
    <w:p w14:paraId="56D6D6F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3" w:name="_Toc164793665"/>
    <w:p w14:paraId="0B01D4D1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8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3"/>
          <w:id w:val="-20761191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5.3 Առողջապահության արդյունաբերություն </w:t>
          </w:r>
        </w:sdtContent>
      </w:sdt>
      <w:bookmarkEnd w:id="1983"/>
    </w:p>
    <w:p w14:paraId="604E1EE7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5" w:name="_Toc164793666"/>
    <w:p w14:paraId="300480F9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8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4"/>
          <w:id w:val="297737035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5.3.1 Հեռավոր հիվանդի մոնիտորինգ :</w:t>
          </w:r>
        </w:sdtContent>
      </w:sdt>
      <w:bookmarkEnd w:id="1985"/>
    </w:p>
    <w:p w14:paraId="37D4B05E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5"/>
          <w:id w:val="138837428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առողջապահական ծառայություններ մատուցողները օգտագործում 5G-ով միացված IIoT-ը հիվանդների հեռավոր մոնիտորինգի համար՝ օգտագործելով կրելի սարքեր և սենսորներ՝ իրական ժամանակում կենսական նշաններ և առողջական տվյալներ հավաքելու համար՝ հնարավորություն տալով առողջապահական պրոակտիվ միջամտություններին և բարելավելով հիվանդների արդյունքները:</w:t>
          </w:r>
        </w:sdtContent>
      </w:sdt>
    </w:p>
    <w:p w14:paraId="757ECCCE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7" w:name="_Toc164793667"/>
    <w:p w14:paraId="1C83DFB1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8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6"/>
          <w:id w:val="-1525395164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5.3.2 Հեռաբժշկություն:</w:t>
          </w:r>
        </w:sdtContent>
      </w:sdt>
      <w:bookmarkEnd w:id="1987"/>
    </w:p>
    <w:p w14:paraId="0A294FA9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7"/>
          <w:id w:val="4008748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դերը հեռաբժշկության կիրառությունները, ինչպիսիք են հեռահար խորհրդատվությունները, վիրտուալ կլինիկաները և վիրաբուժական պրոցեդուրաները, առողջապահական ծառայությունների հասանելիությունը բարելավելու և առողջապահական անհամամասնությունները նվազեցնելու գործում:</w:t>
          </w:r>
        </w:sdtContent>
      </w:sdt>
    </w:p>
    <w:p w14:paraId="6DE1CF5F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89" w:name="_Toc164793668"/>
    <w:p w14:paraId="0ADD6C92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9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98"/>
          <w:id w:val="145290299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5.4 Էներգետիկ արդյունաբերություն</w:t>
          </w:r>
        </w:sdtContent>
      </w:sdt>
      <w:bookmarkEnd w:id="1989"/>
    </w:p>
    <w:p w14:paraId="6B9AD6A8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1" w:name="_Toc164793669"/>
    <w:p w14:paraId="2E29DF06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9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99"/>
          <w:id w:val="16631951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5.4.1 Խելացի ցանցեր:</w:t>
          </w:r>
        </w:sdtContent>
      </w:sdt>
      <w:bookmarkEnd w:id="1991"/>
    </w:p>
    <w:p w14:paraId="175DA38D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0"/>
          <w:id w:val="87280084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են կոմունալ ծառայությունները օգտագործում 5G-ով միացված IIoT-ը խելացի ցանցերի կիրառման համար, ինչպիսիք են էներգիայի արտադրության, բաշխման և սպառման իրական ժամանակի մոնիտորինգը, էներգաարդյունավետության օպտիմալացումը և ցանցի հուսալիությունն ու ճկունությունը:</w:t>
          </w:r>
        </w:sdtContent>
      </w:sdt>
    </w:p>
    <w:p w14:paraId="7E581EC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3" w:name="_Toc164793670"/>
    <w:p w14:paraId="15A2A2B9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199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1"/>
          <w:id w:val="-1634018286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5.4.2 Ակտիվների կառավարում:</w:t>
          </w:r>
        </w:sdtContent>
      </w:sdt>
      <w:bookmarkEnd w:id="1993"/>
    </w:p>
    <w:p w14:paraId="1B495D9D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2"/>
          <w:id w:val="36356198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էներգետիկ ընկերությունները օգտագործում 5G-ով միացված IIoT ակտիվների կառավարման համար, հետևում են ենթակառուցվածքային ակտիվների վիճակին և կատարողականին, ինչպիսիք են էլեկտրակայանները, ենթակայանները և խողովակաշարերը, օպտիմալացնելով սպասարկման ժամանակացույցերը և երկարացնելով ակտիվների կյանքի ցիկլերը:</w:t>
          </w:r>
        </w:sdtContent>
      </w:sdt>
    </w:p>
    <w:p w14:paraId="689911A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5" w:name="_Toc164793671"/>
    <w:p w14:paraId="5347D1D1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199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3"/>
          <w:id w:val="-4147023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5.5 Ամփոփում և վերլուծություն </w:t>
          </w:r>
        </w:sdtContent>
      </w:sdt>
      <w:bookmarkEnd w:id="1995"/>
    </w:p>
    <w:p w14:paraId="05493312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438DB7B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4"/>
          <w:id w:val="-97722901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ուսումնասիրություններից և կիրառություններից տարբեր ոլորտներում:</w:t>
          </w:r>
        </w:sdtContent>
      </w:sdt>
    </w:p>
    <w:p w14:paraId="7448E262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5"/>
          <w:id w:val="4398130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ընդհանուր թեմաները, հաջողության գործոնները և մարտահրավերները, որոնց բախվում են 5G-ով ապահովված IIoT լուծումներ տեղակայող կազմակերպությունները և քննարկեք արդյունաբերական վերափոխման և նորարարության հետևանքները:</w:t>
          </w:r>
        </w:sdtContent>
      </w:sdt>
    </w:p>
    <w:p w14:paraId="2B21CE9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7" w:name="_Toc164793672"/>
    <w:p w14:paraId="4AFFAD4E" w14:textId="77777777" w:rsidR="00E4298E" w:rsidRPr="00DC2830" w:rsidRDefault="00954D60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1998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6"/>
          <w:id w:val="-17184253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 5G-IIoT ինտեգրման ապագա ուղղություններն ու հետևանքները</w:t>
          </w:r>
        </w:sdtContent>
      </w:sdt>
      <w:bookmarkEnd w:id="1997"/>
    </w:p>
    <w:p w14:paraId="4DA86E7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999" w:name="_Toc164793673"/>
    <w:p w14:paraId="51A3937E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0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07"/>
          <w:id w:val="35239684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6.1 Զարգացող տեխնոլոգիաներ և միտումներ</w:t>
          </w:r>
        </w:sdtContent>
      </w:sdt>
      <w:bookmarkEnd w:id="1999"/>
    </w:p>
    <w:p w14:paraId="0B5E19B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1" w:name="_Toc164793674"/>
    <w:p w14:paraId="340CA219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200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08"/>
          <w:id w:val="1361240534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6.1.1 Եզրային հաշվարկ:</w:t>
          </w:r>
        </w:sdtContent>
      </w:sdt>
      <w:bookmarkEnd w:id="2001"/>
    </w:p>
    <w:p w14:paraId="63B36A27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9"/>
          <w:id w:val="8193890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եզրային հաշվարկների աճող կարևորությունը 5G-ով միացված IIoT տեղակայումներում և ուսումնասիրեք զարգացող միտումները, ինչպիսիք են եզրային AI-ն և եզրային վերլուծությունը, որոնք հնարավորություն են տալիս իրական ժամանակում մշակել և վերլուծել տվյալների ցանցի եզրին, նվազեցնելով ուշացումը և բարձրացնելով արձագանքման հնարավորությունը:</w:t>
          </w:r>
        </w:sdtContent>
      </w:sdt>
    </w:p>
    <w:p w14:paraId="74FC4889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3" w:name="_Toc164793675"/>
    <w:p w14:paraId="0D779EF7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200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0"/>
          <w:id w:val="30790961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6.1.2 AI և մեքենայական ուսուցում :</w:t>
          </w:r>
        </w:sdtContent>
      </w:sdt>
      <w:bookmarkEnd w:id="2003"/>
    </w:p>
    <w:p w14:paraId="411A327C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1"/>
          <w:id w:val="-6834364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AI-ի և մեքենայական ուսուցման դերը 5G-ով միացված IIoT հավելվածներում, ինչպիսիք են կանխատեսելի սպասարկումը, անոմալիաների հայտնաբերումը և օպտիմալացումը, և քննարկեք, թե ինչպես են այս տեխնոլոգիաները թույլ տալիս ինքնուրույն որոշումներ կայացնել և օպտիմալացնել արդյունաբերական գործընթացներում:</w:t>
          </w:r>
        </w:sdtContent>
      </w:sdt>
    </w:p>
    <w:p w14:paraId="250FA733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5" w:name="_Toc164793676"/>
    <w:p w14:paraId="648E156F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06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2"/>
          <w:id w:val="-73870883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6.2 Արդյունաբերական տրանսֆորմացիայի հետևանքները</w:t>
          </w:r>
        </w:sdtContent>
      </w:sdt>
      <w:bookmarkEnd w:id="2005"/>
    </w:p>
    <w:p w14:paraId="39D92F39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7" w:name="_Toc164793677"/>
    <w:p w14:paraId="5BF566C3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2008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3"/>
          <w:id w:val="65557794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6.2.1 Թվային փոխակերպում:</w:t>
          </w:r>
        </w:sdtContent>
      </w:sdt>
      <w:bookmarkEnd w:id="2007"/>
    </w:p>
    <w:p w14:paraId="7074247F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4"/>
          <w:id w:val="192929980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5G-IIoT ինտեգրման ավելի լայն հետևանքները արդյունաբերական վերափոխման համար, ներառյալ դեպի թվայնացում, ավտոմատացում և արդյունաբերական գործընթացներում և գործառնություններում տվյալների վրա հիմնված որոշումների կայացման անցումը:</w:t>
          </w:r>
        </w:sdtContent>
      </w:sdt>
    </w:p>
    <w:p w14:paraId="32A91E4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09" w:name="_Toc164793678"/>
    <w:p w14:paraId="1CFBC3FE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201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5"/>
          <w:id w:val="56376418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6.2.2 Բիզնես մոդելներ և արժեքային շղթաներ.</w:t>
          </w:r>
        </w:sdtContent>
      </w:sdt>
      <w:bookmarkEnd w:id="2009"/>
    </w:p>
    <w:p w14:paraId="019AA937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6"/>
          <w:id w:val="-19923230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IIoT-ը վերափոխում ավանդական բիզնես մոդելները և արժեքային շղթաները այնպիսի ոլորտներում, ինչպիսիք են արտադրությունը, տրանսպորտը և առողջապահությունը, և ուսումնասիրեք եկամուտների ստեղծման և արժեքի ստեղծման նոր հնարավորություններ:</w:t>
          </w:r>
        </w:sdtContent>
      </w:sdt>
    </w:p>
    <w:p w14:paraId="255A507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1" w:name="_Toc164793679"/>
    <w:p w14:paraId="14CDA287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1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17"/>
          <w:id w:val="9882085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6.3 Մարտահրավերներ և նկատառումներ</w:t>
          </w:r>
        </w:sdtContent>
      </w:sdt>
      <w:bookmarkEnd w:id="2011"/>
    </w:p>
    <w:p w14:paraId="2FE0C3F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3" w:name="_Toc164793680"/>
    <w:p w14:paraId="5CCB7FD0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2014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18"/>
          <w:id w:val="-1254122545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6.3.1 Կիբերանվտանգություն:</w:t>
          </w:r>
        </w:sdtContent>
      </w:sdt>
      <w:bookmarkEnd w:id="2013"/>
    </w:p>
    <w:p w14:paraId="05F327EB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9"/>
          <w:id w:val="-111775163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տեղակայման համատեքստում և քննարկեք կիբերանվտանգության ռիսկերն ու խոցելիությունները, ներառյալ սպառնալիքների հայտնաբերումը, կանխարգելումը և միջադեպերին արձագանքելու ռազմավարությունները:</w:t>
          </w:r>
        </w:sdtContent>
      </w:sdt>
    </w:p>
    <w:p w14:paraId="5C4F19F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5" w:name="_Toc164793681"/>
    <w:p w14:paraId="61A41064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2016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0"/>
          <w:id w:val="79842655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6.3.2 Կարգավորող շրջանակներ.</w:t>
          </w:r>
        </w:sdtContent>
      </w:sdt>
      <w:bookmarkEnd w:id="2015"/>
    </w:p>
    <w:p w14:paraId="6E15A93D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1"/>
          <w:id w:val="-9603354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շրջանակների և ստանդարտների անհրաժեշտությունը՝ կարգավորելու 5G-ով միացված IIoT-ի տեղակայումները, ապահովելով տվյալների գաղտնիության, անվտանգության և փոխգործունակության պահանջներին համապատասխանությունը, ինչպես նաև խրախուսելով վստահությունն ու վստահությունը այս տեխնոլոգիաների ընդունման նկատմամբ:</w:t>
          </w:r>
        </w:sdtContent>
      </w:sdt>
    </w:p>
    <w:p w14:paraId="500A6BF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7" w:name="_Toc164793682"/>
    <w:p w14:paraId="3ADDB93A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1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2"/>
          <w:id w:val="-3714606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6.4 Էթիկական և սոցիալական հետևանքներ</w:t>
          </w:r>
        </w:sdtContent>
      </w:sdt>
      <w:bookmarkEnd w:id="2017"/>
    </w:p>
    <w:p w14:paraId="6717CA9F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19" w:name="_Toc164793683"/>
    <w:p w14:paraId="16C52CD3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2020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3"/>
          <w:id w:val="-1094621103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6.4.1 Գաղտնիություն և տվյալների կառավարում:</w:t>
          </w:r>
        </w:sdtContent>
      </w:sdt>
      <w:bookmarkEnd w:id="2019"/>
    </w:p>
    <w:p w14:paraId="2555662F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4"/>
          <w:id w:val="8777472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Ուսումնասիրեք էթիկական նկատառումները՝ կապված տվյալների հավաքագրման, օգտագործման և փոխանակման հետ 5G-ով միացված IIoT տեղակայումներում և քննարկեք գաղտնիության, թափանցիկության և հաշվետվողականության կարևորությունը տվյալների կառավարման շրջանակներում:</w:t>
          </w:r>
        </w:sdtContent>
      </w:sdt>
    </w:p>
    <w:p w14:paraId="583DD02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1" w:name="_Toc164793684"/>
    <w:p w14:paraId="566708B0" w14:textId="77777777" w:rsidR="00E4298E" w:rsidRPr="00DC2830" w:rsidRDefault="00954D60">
      <w:pPr>
        <w:pStyle w:val="Heading3"/>
        <w:spacing w:line="360" w:lineRule="auto"/>
        <w:rPr>
          <w:rFonts w:ascii="Sylfaen" w:eastAsia="Arial" w:hAnsi="Sylfaen" w:cs="Arial"/>
        </w:rPr>
        <w:pPrChange w:id="2022" w:author="Derenik Petrosyan" w:date="2024-04-16T14:15:00Z">
          <w:pPr>
            <w:pStyle w:val="Heading3"/>
          </w:pPr>
        </w:pPrChange>
      </w:pPr>
      <w:sdt>
        <w:sdtPr>
          <w:rPr>
            <w:rFonts w:ascii="Sylfaen" w:hAnsi="Sylfaen"/>
          </w:rPr>
          <w:tag w:val="goog_rdk_125"/>
          <w:id w:val="-693531501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6.4.2 Ազդեցություն աշխատուժի վրա.</w:t>
          </w:r>
        </w:sdtContent>
      </w:sdt>
      <w:bookmarkEnd w:id="2021"/>
    </w:p>
    <w:p w14:paraId="49C51B55" w14:textId="77777777" w:rsidR="00E4298E" w:rsidRPr="00DC2830" w:rsidRDefault="00954D60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6"/>
          <w:id w:val="12546304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հնարավոր ազդեցությունը աշխատուժի վրա, ներառյալ աշխատանքի դերերի, հմտությունների պահանջների և աշխատավայրի դինամիկայի փոփոխությունները և քննարկել աշխատուժի վերապատրաստման, վերապատրաստման և նոր տեխնոլոգիաներին հարմարվելու ռազմավարությունները:</w:t>
          </w:r>
        </w:sdtContent>
      </w:sdt>
    </w:p>
    <w:p w14:paraId="29B66C1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3" w:name="_Toc164793685"/>
    <w:p w14:paraId="565D6A86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2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27"/>
          <w:id w:val="-56704123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6.5 Ամփոփում և եզրակացություն </w:t>
          </w:r>
        </w:sdtContent>
      </w:sdt>
      <w:bookmarkEnd w:id="2023"/>
    </w:p>
    <w:p w14:paraId="58CC6B0C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3533996E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8"/>
          <w:id w:val="-16034907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Ամփոփեք 5G-IIoT ինտեգրման հիմնական պատկերացումներն ու հետևանքները արդյունաբերական վերափոխման, տեխնոլոգիաների ընդունման և հասարակության ազդեցության համար:</w:t>
          </w:r>
        </w:sdtContent>
      </w:sdt>
    </w:p>
    <w:p w14:paraId="1791E449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9"/>
          <w:id w:val="16106301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կողմից ներկայացված հնարավորությունների և մարտահրավերների մասին և առաջարկություններ տրամադրեք արդյունաբերական կազմակերպություններին, քաղաքականություն մշակողներին և հետազոտողներին՝ նավարկելու այս զարգացող լանդշաֆտը:</w:t>
          </w:r>
        </w:sdtContent>
      </w:sdt>
    </w:p>
    <w:p w14:paraId="52EF776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5" w:name="_Toc164793686"/>
    <w:p w14:paraId="47C44458" w14:textId="77777777" w:rsidR="00E4298E" w:rsidRPr="00DC2830" w:rsidRDefault="00954D60">
      <w:pPr>
        <w:pStyle w:val="Heading1"/>
        <w:spacing w:line="360" w:lineRule="auto"/>
        <w:rPr>
          <w:rFonts w:ascii="Sylfaen" w:eastAsia="Arial" w:hAnsi="Sylfaen" w:cs="Arial"/>
          <w:sz w:val="24"/>
          <w:szCs w:val="24"/>
        </w:rPr>
        <w:pPrChange w:id="2026" w:author="Derenik Petrosyan" w:date="2024-04-16T14:15:00Z">
          <w:pPr>
            <w:pStyle w:val="Heading1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0"/>
          <w:id w:val="444203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 Եզրակացություն </w:t>
          </w:r>
        </w:sdtContent>
      </w:sdt>
      <w:bookmarkEnd w:id="2025"/>
    </w:p>
    <w:p w14:paraId="4F7EB7F6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7" w:name="_Toc164793687"/>
    <w:p w14:paraId="4B6449F5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28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1"/>
          <w:id w:val="6327480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7.1 Հիմնական բացահայտումների ամփոփում </w:t>
          </w:r>
        </w:sdtContent>
      </w:sdt>
      <w:bookmarkEnd w:id="2027"/>
    </w:p>
    <w:p w14:paraId="617623ED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0C4D38D5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2"/>
          <w:id w:val="-11212193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Ամփոփեք թեզի հիմնական բացահայտումները և պատկերացումները՝ ընդգծելով յուրաքանչյուր բաժնում քննարկված հիմնական կետերը, ներառյալ.</w:t>
          </w:r>
        </w:sdtContent>
      </w:sdt>
    </w:p>
    <w:p w14:paraId="0989EEEA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3"/>
          <w:id w:val="9196858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և իրերի արդյունաբերական ինտերնետի ակնարկ ( IIoT ):</w:t>
          </w:r>
        </w:sdtContent>
      </w:sdt>
    </w:p>
    <w:p w14:paraId="0B9F4EF1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4"/>
          <w:id w:val="9235432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տեխնիկական ասպեկտները, մարտահրավերները և հնարավորությունները:</w:t>
          </w:r>
        </w:sdtContent>
      </w:sdt>
    </w:p>
    <w:p w14:paraId="79A43569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5"/>
          <w:id w:val="-3258185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- 5G-ով միացված IIoT-ի դեպքերի ուսումնասիրություններ և կիրառություններ տարբեր ոլորտներում:</w:t>
          </w:r>
        </w:sdtContent>
      </w:sdt>
    </w:p>
    <w:p w14:paraId="2BA1F063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6"/>
          <w:id w:val="8674879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վերափոխման համար 5G-IIoT ինտեգրման ապագա ուղղություններն ու հետևանքները:</w:t>
          </w:r>
        </w:sdtContent>
      </w:sdt>
    </w:p>
    <w:p w14:paraId="7E8FC78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29" w:name="_Toc164793688"/>
    <w:p w14:paraId="6CE65D68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30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37"/>
          <w:id w:val="-133752159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7.2 Ներդրումներ և նշանակություն </w:t>
          </w:r>
        </w:sdtContent>
      </w:sdt>
      <w:bookmarkEnd w:id="2029"/>
    </w:p>
    <w:p w14:paraId="5C9A5731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80FC8BF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8"/>
          <w:id w:val="-5472301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թեզի ներդրումը 5G-IIoT ինտեգրման ոլորտում, ներառյալ.</w:t>
          </w:r>
        </w:sdtContent>
      </w:sdt>
    </w:p>
    <w:p w14:paraId="009507FB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9"/>
          <w:id w:val="-11691703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ինտեգրման հետ կապված տեխնիկական ասպեկտների, մարտահրավերների և հնարավորությունների ըմբռնումը IIoT- ի հետ :</w:t>
          </w:r>
        </w:sdtContent>
      </w:sdt>
    </w:p>
    <w:p w14:paraId="705FCB53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0"/>
          <w:id w:val="10832688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վերաբերյալ տարբեր ոլորտներում:</w:t>
          </w:r>
        </w:sdtContent>
      </w:sdt>
    </w:p>
    <w:p w14:paraId="26081043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1"/>
          <w:id w:val="-15954216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ապագա ուղղությունների և հետևանքների բացահայտում արդյունաբերական վերափոխման, տեխնոլոգիաների ընդունման և հասարակության վրա ազդեցության համար:</w:t>
          </w:r>
        </w:sdtContent>
      </w:sdt>
    </w:p>
    <w:p w14:paraId="1E64A8F1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31" w:name="_Toc164793689"/>
    <w:p w14:paraId="16B1EDC9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32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2"/>
          <w:id w:val="13480567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7.3 Առաջարկություններ </w:t>
          </w:r>
        </w:sdtContent>
      </w:sdt>
      <w:bookmarkEnd w:id="2031"/>
    </w:p>
    <w:p w14:paraId="42FBEF64" w14:textId="77777777" w:rsidR="00E4298E" w:rsidRPr="00DC2830" w:rsidRDefault="00E4298E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61BB215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3"/>
          <w:id w:val="-149439996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Տրամադրել առաջարկություններ արդյունաբերական կազմակերպություններին, քաղաքականություն մշակողներին և հետազոտողներին՝ հիմնվելով թեզի արդյունքների և պատկերացումների վրա, ներառյալ.</w:t>
          </w:r>
        </w:sdtContent>
      </w:sdt>
    </w:p>
    <w:p w14:paraId="7F8BB8E6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4"/>
          <w:id w:val="-132565146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մարտահրավերների հաղթահարման և հնարավորությունների հաղթահարման ռազմավարություններ:</w:t>
          </w:r>
        </w:sdtContent>
      </w:sdt>
    </w:p>
    <w:p w14:paraId="2E4157A0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5"/>
          <w:id w:val="-32759743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Արդյունաբերական միջավայրում 5G-ով ապահովված IIoT համակարգերի տեղակայման և շահագործման լավագույն փորձը :</w:t>
          </w:r>
        </w:sdtContent>
      </w:sdt>
    </w:p>
    <w:p w14:paraId="1BCB6992" w14:textId="77777777" w:rsidR="00E4298E" w:rsidRPr="00DC2830" w:rsidRDefault="00954D60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6"/>
          <w:id w:val="-152447290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Հետագա հետազոտությունների և հետախուզման ոլորտներ՝ 5G-IIoT ինտեգրման ոլորտը առաջ մղելու և մնացած բացերն ու մարտահրավերները լուծելու համար:</w:t>
          </w:r>
        </w:sdtContent>
      </w:sdt>
    </w:p>
    <w:p w14:paraId="659DD4B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033" w:name="_Toc164793690"/>
    <w:p w14:paraId="72F63FAD" w14:textId="77777777" w:rsidR="00E4298E" w:rsidRPr="00DC2830" w:rsidRDefault="00954D60">
      <w:pPr>
        <w:pStyle w:val="Heading2"/>
        <w:spacing w:line="360" w:lineRule="auto"/>
        <w:rPr>
          <w:rFonts w:ascii="Sylfaen" w:eastAsia="Arial" w:hAnsi="Sylfaen" w:cs="Arial"/>
          <w:sz w:val="24"/>
          <w:szCs w:val="24"/>
        </w:rPr>
        <w:pPrChange w:id="2034" w:author="Derenik Petrosyan" w:date="2024-04-16T14:15:00Z">
          <w:pPr>
            <w:pStyle w:val="Heading2"/>
          </w:pPr>
        </w:pPrChange>
      </w:pPr>
      <w:sdt>
        <w:sdtPr>
          <w:rPr>
            <w:rFonts w:ascii="Sylfaen" w:hAnsi="Sylfaen"/>
            <w:sz w:val="24"/>
            <w:szCs w:val="24"/>
          </w:rPr>
          <w:tag w:val="goog_rdk_147"/>
          <w:id w:val="-17035530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7.4 Եզրակացություն </w:t>
          </w:r>
        </w:sdtContent>
      </w:sdt>
      <w:bookmarkEnd w:id="2033"/>
    </w:p>
    <w:p w14:paraId="6BF5CFD3" w14:textId="77777777" w:rsidR="00E4298E" w:rsidRDefault="00E4298E" w:rsidP="00F26AD1">
      <w:pPr>
        <w:spacing w:line="360" w:lineRule="auto"/>
        <w:jc w:val="both"/>
        <w:rPr>
          <w:ins w:id="2035" w:author="Derenik Petrosyan" w:date="2024-04-15T12:14:00Z"/>
          <w:rFonts w:ascii="Sylfaen" w:eastAsia="Arial" w:hAnsi="Sylfaen" w:cs="Arial"/>
          <w:sz w:val="24"/>
          <w:szCs w:val="24"/>
        </w:rPr>
      </w:pPr>
    </w:p>
    <w:p w14:paraId="5F98AC4F" w14:textId="77777777" w:rsidR="00365502" w:rsidRPr="001A4BF5" w:rsidRDefault="00365502">
      <w:pPr>
        <w:spacing w:line="360" w:lineRule="auto"/>
        <w:jc w:val="both"/>
        <w:rPr>
          <w:ins w:id="2036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2037" w:author="Derenik Petrosyan" w:date="2024-04-16T14:15:00Z">
          <w:pPr>
            <w:spacing w:line="240" w:lineRule="auto"/>
            <w:jc w:val="both"/>
          </w:pPr>
        </w:pPrChange>
      </w:pPr>
      <w:proofErr w:type="spellStart"/>
      <w:ins w:id="2038" w:author="Derenik Petrosyan" w:date="2024-04-15T12:14:00Z">
        <w:r w:rsidRPr="001A4BF5">
          <w:rPr>
            <w:rFonts w:ascii="Sylfaen" w:eastAsia="Times New Roman" w:hAnsi="Sylfaen" w:cs="Times New Roman"/>
            <w:b/>
            <w:bCs/>
            <w:color w:val="767171" w:themeColor="background2" w:themeShade="80"/>
            <w:sz w:val="24"/>
            <w:szCs w:val="24"/>
            <w:lang w:val="en-US"/>
          </w:rPr>
          <w:t>Եզրակացություն</w:t>
        </w:r>
        <w:proofErr w:type="spellEnd"/>
      </w:ins>
    </w:p>
    <w:p w14:paraId="7F174410" w14:textId="77777777" w:rsidR="00365502" w:rsidRPr="001A4BF5" w:rsidRDefault="00365502">
      <w:pPr>
        <w:spacing w:line="360" w:lineRule="auto"/>
        <w:jc w:val="both"/>
        <w:rPr>
          <w:ins w:id="2039" w:author="Derenik Petrosyan" w:date="2024-04-15T12:14:00Z"/>
          <w:rFonts w:ascii="Sylfaen" w:eastAsia="Times New Roman" w:hAnsi="Sylfaen" w:cs="Times New Roman"/>
          <w:color w:val="767171" w:themeColor="background2" w:themeShade="80"/>
          <w:sz w:val="24"/>
          <w:szCs w:val="24"/>
        </w:rPr>
        <w:pPrChange w:id="2040" w:author="Derenik Petrosyan" w:date="2024-04-16T14:15:00Z">
          <w:pPr>
            <w:spacing w:line="240" w:lineRule="auto"/>
            <w:jc w:val="both"/>
          </w:pPr>
        </w:pPrChange>
      </w:pPr>
      <w:ins w:id="2041" w:author="Derenik Petrosyan" w:date="2024-04-15T12:14:00Z"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զարգացման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ժամանակացույցը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բնութագրվում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նորարարության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ցիկլով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պայմանավորված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անողոք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տեմպերով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Լարային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ցանցերի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վաղ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օրերից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մինչև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սերնդի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կապի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ստանդարտների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սկիզբը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յուրաքանչյուր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կարևոր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իրադարձություն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մղել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բացելով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արդյունաբերական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միջավայրերում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ավտոմատացման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արդյունավետության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տվյալների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վրա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հիմնված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որոշումների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կայացման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նոր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հնարավորություններ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: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Մինչ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IIoT-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ճանապարհորդությունը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շարունակվում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,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կազմակերպությունները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պետք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է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ընդունեն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այս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առաջընթացները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միաժամանակ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անդրադառնալով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անվտանգության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և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փոխգործունակության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մարտահրավերներին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՝</w:t>
        </w:r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միացված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տեխնոլոգիայի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փոխակերպող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ներուժը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լիովին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իրացնելու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 xml:space="preserve"> </w:t>
        </w:r>
        <w:proofErr w:type="spellStart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</w:rPr>
          <w:t>համար</w:t>
        </w:r>
        <w:proofErr w:type="spellEnd"/>
        <w:r w:rsidRPr="001A4BF5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</w:rPr>
          <w:t>:</w:t>
        </w:r>
      </w:ins>
    </w:p>
    <w:p w14:paraId="56072410" w14:textId="77777777" w:rsidR="00C45D34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42" w:author="Derenik Petrosyan" w:date="2024-04-15T12:16:00Z"/>
          <w:rStyle w:val="rynqvb"/>
          <w:rFonts w:ascii="Sylfaen" w:hAnsi="Sylfaen"/>
          <w:color w:val="3C4043"/>
          <w:sz w:val="24"/>
          <w:szCs w:val="24"/>
          <w:lang w:val="hy-AM"/>
        </w:rPr>
        <w:pPrChange w:id="2043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RangeStart w:id="2044" w:author="Derenik Petrosyan" w:date="2024-04-15T12:16:00Z" w:name="move164075808"/>
      <w:moveTo w:id="2045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</w:t>
        </w:r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:</w:t>
        </w:r>
      </w:moveTo>
    </w:p>
    <w:p w14:paraId="6AFF6A3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46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2047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</w:p>
    <w:p w14:paraId="639BA862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48" w:author="Derenik Petrosyan" w:date="2024-04-15T12:16:00Z"/>
          <w:rStyle w:val="rynqvb"/>
          <w:rFonts w:ascii="Sylfaen" w:hAnsi="Sylfaen"/>
          <w:i/>
          <w:iCs/>
          <w:color w:val="3C4043"/>
          <w:sz w:val="24"/>
          <w:szCs w:val="24"/>
          <w:lang w:val="hy-AM"/>
        </w:rPr>
        <w:pPrChange w:id="2049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2050" w:author="Derenik Petrosyan" w:date="2024-04-15T12:16:00Z">
        <w:r w:rsidRPr="001A4BF5">
          <w:rPr>
            <w:rStyle w:val="rynqvb"/>
            <w:rFonts w:ascii="Sylfaen" w:hAnsi="Sylfaen"/>
            <w:i/>
            <w:iCs/>
            <w:color w:val="3C4043"/>
            <w:sz w:val="24"/>
            <w:szCs w:val="24"/>
            <w:lang w:val="hy-AM"/>
          </w:rPr>
  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 ձգտումը:</w:t>
        </w:r>
        <w:r w:rsidRPr="001A4BF5">
          <w:rPr>
            <w:rFonts w:ascii="Sylfaen" w:eastAsia="Times New Roman" w:hAnsi="Sylfaen" w:cs="Segoe UI"/>
            <w:b/>
            <w:bCs/>
            <w:i/>
            <w:iCs/>
            <w:color w:val="333333"/>
            <w:sz w:val="24"/>
            <w:szCs w:val="24"/>
            <w:lang w:val="hy-AM"/>
          </w:rPr>
          <w:t> </w:t>
        </w:r>
      </w:moveTo>
    </w:p>
    <w:p w14:paraId="6597AC1D" w14:textId="77777777" w:rsidR="00C45D34" w:rsidRPr="001A4BF5" w:rsidRDefault="00C45D34">
      <w:pPr>
        <w:shd w:val="clear" w:color="auto" w:fill="FFFFFF"/>
        <w:spacing w:after="0" w:line="360" w:lineRule="auto"/>
        <w:jc w:val="both"/>
        <w:textAlignment w:val="baseline"/>
        <w:rPr>
          <w:moveTo w:id="2051" w:author="Derenik Petrosyan" w:date="2024-04-15T12:16:00Z"/>
          <w:rFonts w:ascii="Sylfaen" w:eastAsia="Times New Roman" w:hAnsi="Sylfaen" w:cs="Segoe UI"/>
          <w:b/>
          <w:bCs/>
          <w:color w:val="333333"/>
          <w:sz w:val="24"/>
          <w:szCs w:val="24"/>
          <w:lang w:val="hy-AM"/>
        </w:rPr>
        <w:pPrChange w:id="2052" w:author="Derenik Petrosyan" w:date="2024-04-16T14:15:00Z">
          <w:pPr>
            <w:shd w:val="clear" w:color="auto" w:fill="FFFFFF"/>
            <w:spacing w:after="0" w:line="240" w:lineRule="auto"/>
            <w:jc w:val="both"/>
            <w:textAlignment w:val="baseline"/>
          </w:pPr>
        </w:pPrChange>
      </w:pPr>
      <w:moveTo w:id="2053" w:author="Derenik Petrosyan" w:date="2024-04-15T12:16:00Z">
        <w:r w:rsidRPr="00B737E0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</w:t>
        </w:r>
      </w:moveTo>
    </w:p>
    <w:moveToRangeEnd w:id="2044"/>
    <w:p w14:paraId="45A97A30" w14:textId="77777777" w:rsidR="00365502" w:rsidRPr="00DC2830" w:rsidRDefault="00365502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032B4C8" w14:textId="77777777" w:rsidR="00E4298E" w:rsidRPr="00DC2830" w:rsidRDefault="00954D60">
      <w:pPr>
        <w:spacing w:line="360" w:lineRule="auto"/>
        <w:jc w:val="both"/>
        <w:rPr>
          <w:rFonts w:ascii="Sylfaen" w:hAnsi="Sylfaen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8"/>
          <w:id w:val="3790565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Ավարտեք թեզը` կրկնելով 5G-IIoT ինտեգրման կարևորությունը արդյունաբերական վերափոխման և նորարարության համար և ընդգծելով հնարավոր օգուտներն ու մարտահրավերները, որոնք կապված են արդյունաբերական միջավայրում 5G-ով միացված IIoT համակարգերի տեղակայման և շահագործման հետ: Մտածեք 5G-IIoT ինտեգրման ավելի լայն հետևանքների և սոցիալական ազդեցության մասին և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լավատեսություն արտահայտեք Արդյունաբերություն 4.0-ի դարաշրջանում կապված արդյունաբերությունների ապագայի համար:</w:t>
          </w:r>
        </w:sdtContent>
      </w:sdt>
    </w:p>
    <w:p w14:paraId="3F6438CF" w14:textId="1854310F" w:rsidR="001D2A07" w:rsidRDefault="001D2A07">
      <w:pPr>
        <w:spacing w:line="360" w:lineRule="auto"/>
        <w:jc w:val="both"/>
        <w:rPr>
          <w:ins w:id="2054" w:author="Derenik Petrosyan" w:date="2024-04-16T19:00:00Z"/>
          <w:rFonts w:ascii="Sylfaen" w:hAnsi="Sylfaen"/>
          <w:sz w:val="24"/>
          <w:szCs w:val="24"/>
        </w:rPr>
      </w:pPr>
    </w:p>
    <w:p w14:paraId="70EAB8BB" w14:textId="6D305F9F" w:rsidR="006478C4" w:rsidRDefault="006478C4">
      <w:pPr>
        <w:spacing w:line="360" w:lineRule="auto"/>
        <w:jc w:val="both"/>
        <w:rPr>
          <w:ins w:id="2055" w:author="Derenik Petrosyan" w:date="2024-04-16T19:00:00Z"/>
          <w:rFonts w:ascii="Sylfaen" w:hAnsi="Sylfaen"/>
          <w:sz w:val="24"/>
          <w:szCs w:val="24"/>
        </w:rPr>
      </w:pPr>
    </w:p>
    <w:p w14:paraId="73D1505E" w14:textId="748A1A7E" w:rsidR="006478C4" w:rsidRDefault="006478C4">
      <w:pPr>
        <w:spacing w:line="360" w:lineRule="auto"/>
        <w:jc w:val="both"/>
        <w:rPr>
          <w:ins w:id="2056" w:author="Derenik Petrosyan" w:date="2024-04-16T19:00:00Z"/>
          <w:rFonts w:ascii="Sylfaen" w:hAnsi="Sylfaen"/>
          <w:sz w:val="24"/>
          <w:szCs w:val="24"/>
        </w:rPr>
      </w:pPr>
    </w:p>
    <w:p w14:paraId="71274CA1" w14:textId="538F0782" w:rsidR="006478C4" w:rsidRDefault="006478C4">
      <w:pPr>
        <w:spacing w:line="360" w:lineRule="auto"/>
        <w:jc w:val="both"/>
        <w:rPr>
          <w:ins w:id="2057" w:author="Derenik Petrosyan" w:date="2024-04-16T19:00:00Z"/>
          <w:rFonts w:ascii="Sylfaen" w:hAnsi="Sylfaen"/>
          <w:sz w:val="24"/>
          <w:szCs w:val="24"/>
        </w:rPr>
      </w:pPr>
    </w:p>
    <w:p w14:paraId="311FF98B" w14:textId="2A0A3766" w:rsidR="006478C4" w:rsidRDefault="006478C4">
      <w:pPr>
        <w:spacing w:line="360" w:lineRule="auto"/>
        <w:jc w:val="both"/>
        <w:rPr>
          <w:ins w:id="2058" w:author="Derenik Petrosyan" w:date="2024-04-16T19:00:00Z"/>
          <w:rFonts w:ascii="Sylfaen" w:hAnsi="Sylfaen"/>
          <w:sz w:val="24"/>
          <w:szCs w:val="24"/>
        </w:rPr>
      </w:pPr>
    </w:p>
    <w:p w14:paraId="64FC0E28" w14:textId="6AC2DC3A" w:rsidR="006478C4" w:rsidRDefault="006478C4">
      <w:pPr>
        <w:spacing w:line="360" w:lineRule="auto"/>
        <w:jc w:val="both"/>
        <w:rPr>
          <w:ins w:id="2059" w:author="Derenik Petrosyan" w:date="2024-04-16T19:00:00Z"/>
          <w:rFonts w:ascii="Sylfaen" w:hAnsi="Sylfaen"/>
          <w:sz w:val="24"/>
          <w:szCs w:val="24"/>
        </w:rPr>
      </w:pPr>
    </w:p>
    <w:p w14:paraId="5087982D" w14:textId="3E0F96BF" w:rsidR="006478C4" w:rsidRDefault="006478C4">
      <w:pPr>
        <w:spacing w:line="360" w:lineRule="auto"/>
        <w:jc w:val="both"/>
        <w:rPr>
          <w:ins w:id="2060" w:author="Derenik Petrosyan" w:date="2024-04-16T19:00:00Z"/>
          <w:rFonts w:ascii="Sylfaen" w:hAnsi="Sylfaen"/>
          <w:sz w:val="24"/>
          <w:szCs w:val="24"/>
        </w:rPr>
      </w:pPr>
    </w:p>
    <w:p w14:paraId="7716F619" w14:textId="77777777" w:rsidR="006478C4" w:rsidRPr="00DC2830" w:rsidRDefault="006478C4">
      <w:pPr>
        <w:spacing w:line="360" w:lineRule="auto"/>
        <w:jc w:val="both"/>
        <w:rPr>
          <w:rFonts w:ascii="Sylfaen" w:hAnsi="Sylfaen"/>
          <w:sz w:val="24"/>
          <w:szCs w:val="24"/>
        </w:rPr>
      </w:pPr>
    </w:p>
    <w:bookmarkStart w:id="2061" w:name="_Toc164793691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id w:val="1618102958"/>
        <w:docPartObj>
          <w:docPartGallery w:val="Bibliographies"/>
          <w:docPartUnique/>
        </w:docPartObj>
      </w:sdtPr>
      <w:sdtEndPr/>
      <w:sdtContent>
        <w:p w14:paraId="74BF7689" w14:textId="6E9DCDB4" w:rsidR="00263BA6" w:rsidRPr="00DC2830" w:rsidRDefault="00263BA6">
          <w:pPr>
            <w:pStyle w:val="Heading1"/>
            <w:spacing w:line="360" w:lineRule="auto"/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pPrChange w:id="2062" w:author="Derenik Petrosyan" w:date="2024-04-16T14:15:00Z">
              <w:pPr>
                <w:pStyle w:val="Heading1"/>
              </w:pPr>
            </w:pPrChange>
          </w:pPr>
          <w:r w:rsidRPr="00DC2830"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t>Օգտագործված գրականության ցանկ</w:t>
          </w:r>
          <w:bookmarkEnd w:id="2061"/>
        </w:p>
        <w:sdt>
          <w:sdtPr>
            <w:rPr>
              <w:rFonts w:ascii="Sylfaen" w:hAnsi="Sylfaen"/>
              <w:sz w:val="24"/>
              <w:szCs w:val="24"/>
            </w:rPr>
            <w:id w:val="-573587230"/>
            <w:bibliography/>
          </w:sdtPr>
          <w:sdtEndPr/>
          <w:sdtContent>
            <w:p w14:paraId="72544D55" w14:textId="77777777" w:rsidR="00574C4D" w:rsidRDefault="00263BA6">
              <w:pPr>
                <w:spacing w:line="360" w:lineRule="auto"/>
                <w:rPr>
                  <w:noProof/>
                </w:rPr>
              </w:pPr>
              <w:r w:rsidRPr="00DC2830">
                <w:rPr>
                  <w:rFonts w:ascii="Sylfaen" w:hAnsi="Sylfaen"/>
                  <w:sz w:val="24"/>
                  <w:szCs w:val="24"/>
                </w:rPr>
                <w:fldChar w:fldCharType="begin"/>
              </w:r>
              <w:r w:rsidRPr="00DC2830">
                <w:rPr>
                  <w:rFonts w:ascii="Sylfaen" w:hAnsi="Sylfaen"/>
                  <w:sz w:val="24"/>
                  <w:szCs w:val="24"/>
                </w:rPr>
                <w:instrText xml:space="preserve"> BIBLIOGRAPHY </w:instrText>
              </w:r>
              <w:r w:rsidRPr="00DC2830">
                <w:rPr>
                  <w:rFonts w:ascii="Sylfaen" w:hAnsi="Sylfaen"/>
                  <w:sz w:val="24"/>
                  <w:szCs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2"/>
              </w:tblGrid>
              <w:tr w:rsidR="00574C4D" w14:paraId="1332F0B2" w14:textId="77777777">
                <w:trPr>
                  <w:divId w:val="128157122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85C968" w14:textId="2EBF0CA1" w:rsidR="00574C4D" w:rsidRDefault="00574C4D">
                    <w:pPr>
                      <w:pStyle w:val="Bibliography"/>
                      <w:rPr>
                        <w:noProof/>
                        <w:sz w:val="24"/>
                        <w:szCs w:val="24"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8C4B56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H. Kadia, “TeckNexus,” 16 March 2024. [Առցանց]. Available: https://tecknexus.com/5g-network/5g-networks-know-about-5g.</w:t>
                    </w:r>
                  </w:p>
                </w:tc>
              </w:tr>
              <w:tr w:rsidR="00574C4D" w14:paraId="571BF130" w14:textId="77777777">
                <w:trPr>
                  <w:divId w:val="128157122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44896F6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D41AFC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A. H. R. P. S. S. R. R. S. Mohd Javaid *, “Upgrading the manufacturing sector via applications of Industrial Internet of Things (IIoT),”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Sensors International, </w:t>
                    </w:r>
                    <w:r>
                      <w:rPr>
                        <w:noProof/>
                        <w:lang w:val="hy-AM"/>
                      </w:rPr>
                      <w:t xml:space="preserve">p. 17, September 2021. </w:t>
                    </w:r>
                  </w:p>
                </w:tc>
              </w:tr>
              <w:tr w:rsidR="00574C4D" w14:paraId="17359ED2" w14:textId="77777777">
                <w:trPr>
                  <w:divId w:val="128157122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00AEC1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3D06AB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Rajiv, “RF Page,” 4 July 2023 . [Առցանց]. Available: https://www.rfpage.com/evolution-of-wireless-technologies-1g-to-5g-in-mobile-communication/.</w:t>
                    </w:r>
                  </w:p>
                </w:tc>
              </w:tr>
              <w:tr w:rsidR="00574C4D" w14:paraId="1AD57ABF" w14:textId="77777777">
                <w:trPr>
                  <w:divId w:val="128157122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1AA9D0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CF1945D" w14:textId="77777777" w:rsidR="00574C4D" w:rsidRDefault="00574C4D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J. Haiston, “Symmetry Electronics,” 12 September 2022. [Առցանց]. Available: https://www.symmetryelectronics.com/blog/how-will-5g-transform-industrial-iot/.</w:t>
                    </w:r>
                  </w:p>
                </w:tc>
              </w:tr>
            </w:tbl>
            <w:p w14:paraId="0AD2A564" w14:textId="77777777" w:rsidR="00574C4D" w:rsidRDefault="00574C4D">
              <w:pPr>
                <w:divId w:val="1281571221"/>
                <w:rPr>
                  <w:rFonts w:eastAsia="Times New Roman"/>
                  <w:noProof/>
                </w:rPr>
              </w:pPr>
            </w:p>
            <w:p w14:paraId="70335423" w14:textId="1D181A51" w:rsidR="00263BA6" w:rsidRPr="00DC2830" w:rsidRDefault="00263BA6">
              <w:pPr>
                <w:spacing w:line="360" w:lineRule="auto"/>
                <w:rPr>
                  <w:rFonts w:ascii="Sylfaen" w:hAnsi="Sylfaen"/>
                  <w:sz w:val="24"/>
                  <w:szCs w:val="24"/>
                </w:rPr>
                <w:pPrChange w:id="2063" w:author="Derenik Petrosyan" w:date="2024-04-16T14:15:00Z">
                  <w:pPr/>
                </w:pPrChange>
              </w:pPr>
              <w:r w:rsidRPr="00DC2830">
                <w:rPr>
                  <w:rFonts w:ascii="Sylfaen" w:hAnsi="Sylfae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0842CAC2" w14:textId="77777777" w:rsidR="001D2A07" w:rsidRPr="00DC2830" w:rsidRDefault="001D2A07" w:rsidP="00F26AD1">
      <w:pPr>
        <w:spacing w:line="360" w:lineRule="auto"/>
        <w:jc w:val="both"/>
        <w:rPr>
          <w:rFonts w:ascii="Sylfaen" w:eastAsia="Arial" w:hAnsi="Sylfaen" w:cs="Arial"/>
          <w:sz w:val="24"/>
          <w:szCs w:val="24"/>
          <w:lang w:val="en-US"/>
        </w:rPr>
      </w:pPr>
    </w:p>
    <w:sectPr w:rsidR="001D2A07" w:rsidRPr="00DC2830">
      <w:pgSz w:w="11906" w:h="16838"/>
      <w:pgMar w:top="1134" w:right="851" w:bottom="1418" w:left="1701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86" w:author="Derenik Petrosyan" w:date="2024-04-14T22:45:00Z" w:initials="DP">
    <w:p w14:paraId="5F26023E" w14:textId="205BDFB9" w:rsidR="00DF17AC" w:rsidRDefault="00DF17AC">
      <w:pPr>
        <w:pStyle w:val="CommentText"/>
      </w:pPr>
      <w:r>
        <w:rPr>
          <w:rStyle w:val="CommentReference"/>
        </w:rPr>
        <w:annotationRef/>
      </w:r>
      <w:r w:rsidRPr="00DF17AC">
        <w:t>asset</w:t>
      </w:r>
    </w:p>
  </w:comment>
  <w:comment w:id="141" w:author="Derenik Petrosyan" w:date="2024-04-09T19:25:00Z" w:initials="DP">
    <w:p w14:paraId="75CED2FD" w14:textId="77777777" w:rsidR="00164DFA" w:rsidRPr="00EE5E95" w:rsidRDefault="00164DFA" w:rsidP="00164DFA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1" w:history="1">
        <w:r w:rsidRPr="00401C14">
          <w:rPr>
            <w:rStyle w:val="Hyperlink"/>
          </w:rPr>
          <w:t>https://www.rfpage.com/evolution-of-wireless-technologies-1g-to-5g-in-mobile-communication/</w:t>
        </w:r>
      </w:hyperlink>
    </w:p>
  </w:comment>
  <w:comment w:id="377" w:author="Derenik Petrosyan" w:date="2024-04-09T19:23:00Z" w:initials="DP">
    <w:p w14:paraId="3372F514" w14:textId="145C1F54" w:rsidR="00C07338" w:rsidRPr="005A04D2" w:rsidRDefault="00C07338" w:rsidP="00C07338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2" w:history="1">
        <w:r w:rsidRPr="008E62AC">
          <w:rPr>
            <w:rStyle w:val="Hyperlink"/>
          </w:rPr>
          <w:t>https://www.techrepublic.com/article/brief-history-industrial-iot/</w:t>
        </w:r>
      </w:hyperlink>
    </w:p>
  </w:comment>
  <w:comment w:id="555" w:author="Derenik Petrosyan" w:date="2024-04-16T14:03:00Z" w:initials="DP">
    <w:p w14:paraId="40C3E83B" w14:textId="0905B6A5" w:rsidR="00514BE7" w:rsidRDefault="00514BE7">
      <w:pPr>
        <w:pStyle w:val="CommentText"/>
      </w:pPr>
      <w:r>
        <w:rPr>
          <w:rStyle w:val="CommentReference"/>
        </w:rPr>
        <w:annotationRef/>
      </w:r>
      <w:hyperlink r:id="rId3" w:history="1">
        <w:r w:rsidRPr="00B03BEA">
          <w:rPr>
            <w:rStyle w:val="Hyperlink"/>
          </w:rPr>
          <w:t>https://www.emqx.com/en/blog/iiot-vs-iot-examples-and-5-key-differences</w:t>
        </w:r>
      </w:hyperlink>
    </w:p>
    <w:p w14:paraId="0B507DA2" w14:textId="7EF965D0" w:rsidR="00514BE7" w:rsidRDefault="00514BE7">
      <w:pPr>
        <w:pStyle w:val="CommentText"/>
      </w:pPr>
    </w:p>
  </w:comment>
  <w:comment w:id="612" w:author="Sargis Sargsyan" w:date="2024-04-10T19:38:00Z" w:initials="SS">
    <w:p w14:paraId="1F420EDA" w14:textId="77777777" w:rsidR="00F75B77" w:rsidRDefault="005C094E" w:rsidP="00F75B77">
      <w:pPr>
        <w:pStyle w:val="CommentText"/>
      </w:pPr>
      <w:r>
        <w:rPr>
          <w:rStyle w:val="CommentReference"/>
        </w:rPr>
        <w:annotationRef/>
      </w:r>
      <w:r w:rsidR="00F75B77">
        <w:rPr>
          <w:lang w:val="hy-AM"/>
        </w:rPr>
        <w:t xml:space="preserve">Ավելացնել ներածություն մինչև բուն թեմային անցնելը։ </w:t>
      </w:r>
    </w:p>
  </w:comment>
  <w:comment w:id="613" w:author="Sargis Sargsyan" w:date="2024-04-10T19:53:00Z" w:initials="SS">
    <w:p w14:paraId="5A2CA185" w14:textId="02360C0F" w:rsidR="00D25005" w:rsidRDefault="00D25005" w:rsidP="00D25005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 xml:space="preserve">նշել </w:t>
      </w:r>
      <w:r>
        <w:t xml:space="preserve">IoT </w:t>
      </w:r>
      <w:r>
        <w:rPr>
          <w:lang w:val="hy-AM"/>
        </w:rPr>
        <w:t xml:space="preserve">և </w:t>
      </w:r>
      <w:r>
        <w:t xml:space="preserve">IIoT </w:t>
      </w:r>
      <w:r>
        <w:rPr>
          <w:lang w:val="hy-AM"/>
        </w:rPr>
        <w:t xml:space="preserve">հիմնական տարբերությունները </w:t>
      </w:r>
    </w:p>
  </w:comment>
  <w:comment w:id="1018" w:author="Derenik Petrosyan" w:date="2024-04-15T12:19:00Z" w:initials="DP">
    <w:p w14:paraId="08CDAFD2" w14:textId="77777777" w:rsidR="00111CDA" w:rsidRDefault="00111CDA" w:rsidP="00111CDA">
      <w:pPr>
        <w:pStyle w:val="CommentText"/>
      </w:pPr>
      <w:r>
        <w:rPr>
          <w:rStyle w:val="CommentReference"/>
        </w:rPr>
        <w:annotationRef/>
      </w:r>
      <w:r>
        <w:t xml:space="preserve">Ultra-Reliable Low-Latency Communication </w:t>
      </w:r>
    </w:p>
  </w:comment>
  <w:comment w:id="1038" w:author="Derenik Petrosyan" w:date="2024-04-15T12:20:00Z" w:initials="DP">
    <w:p w14:paraId="711B4F6B" w14:textId="77777777" w:rsidR="00061961" w:rsidRDefault="00061961" w:rsidP="00061961">
      <w:pPr>
        <w:pStyle w:val="CommentText"/>
      </w:pPr>
      <w:r>
        <w:rPr>
          <w:rStyle w:val="CommentReference"/>
        </w:rPr>
        <w:annotationRef/>
      </w:r>
      <w:r>
        <w:t xml:space="preserve">Massive Machine-Type Communication </w:t>
      </w:r>
    </w:p>
  </w:comment>
  <w:comment w:id="1047" w:author="Derenik Petrosyan" w:date="2024-04-28T20:10:00Z" w:initials="DP">
    <w:p w14:paraId="34C5E662" w14:textId="4E63812B" w:rsidR="00C86A8C" w:rsidRDefault="00C86A8C">
      <w:pPr>
        <w:pStyle w:val="CommentText"/>
      </w:pPr>
      <w:r>
        <w:rPr>
          <w:rStyle w:val="CommentReference"/>
        </w:rPr>
        <w:annotationRef/>
      </w:r>
      <w:hyperlink r:id="rId4" w:history="1">
        <w:r w:rsidRPr="00564898">
          <w:rPr>
            <w:rStyle w:val="Hyperlink"/>
          </w:rPr>
          <w:t>https://www.researchgate.net/publication/335937022_Machine_Learning_for_5GB5G_Mobile_and_Wireless_Communications_Potential_Limitations_and_Future_Directions</w:t>
        </w:r>
      </w:hyperlink>
    </w:p>
    <w:p w14:paraId="3E90E048" w14:textId="08B577E9" w:rsidR="00C86A8C" w:rsidRDefault="00C86A8C">
      <w:pPr>
        <w:pStyle w:val="CommentText"/>
      </w:pPr>
    </w:p>
  </w:comment>
  <w:comment w:id="1054" w:author="Derenik Petrosyan" w:date="2024-04-21T11:13:00Z" w:initials="DP">
    <w:p w14:paraId="1DD0DBCD" w14:textId="78D05B37" w:rsidR="00E9088D" w:rsidRPr="00E9088D" w:rsidRDefault="00E9088D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r>
        <w:rPr>
          <w:lang w:val="hy-AM"/>
        </w:rPr>
        <w:t>Կարևոր կետ որը նախկինում չէի գրել</w:t>
      </w:r>
    </w:p>
  </w:comment>
  <w:comment w:id="1067" w:author="Derenik Petrosyan" w:date="2024-04-28T20:26:00Z" w:initials="DP">
    <w:p w14:paraId="192AE623" w14:textId="01FCAE4E" w:rsidR="005C3262" w:rsidRDefault="005C3262">
      <w:pPr>
        <w:pStyle w:val="CommentText"/>
      </w:pPr>
      <w:r>
        <w:rPr>
          <w:rStyle w:val="CommentReference"/>
        </w:rPr>
        <w:annotationRef/>
      </w:r>
      <w:r w:rsidRPr="005C3262">
        <w:t>https://www.cryingtech.com/2023/07/enhanced-mobile-broadband-embb.html</w:t>
      </w:r>
    </w:p>
  </w:comment>
  <w:comment w:id="1085" w:author="Derenik Petrosyan" w:date="2024-04-28T19:44:00Z" w:initials="DP">
    <w:p w14:paraId="3DDB39A8" w14:textId="51CD840B" w:rsidR="00B8116D" w:rsidRPr="00B8116D" w:rsidRDefault="00B8116D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r w:rsidRPr="00B8116D">
        <w:rPr>
          <w:lang w:val="hy-AM"/>
        </w:rPr>
        <w:t>https://forum.huawei.com/enterprise/en/5-key-terms-associated-with-5g-everyone-needs-to-know/thread/667263735040983040-667213872962088960</w:t>
      </w:r>
    </w:p>
  </w:comment>
  <w:comment w:id="1086" w:author="Derenik Petrosyan" w:date="2024-04-28T20:12:00Z" w:initials="DP">
    <w:p w14:paraId="6B129E79" w14:textId="00EF069C" w:rsidR="00C86A8C" w:rsidRDefault="00C86A8C">
      <w:pPr>
        <w:pStyle w:val="CommentText"/>
      </w:pPr>
      <w:r>
        <w:rPr>
          <w:rStyle w:val="CommentReference"/>
        </w:rPr>
        <w:annotationRef/>
      </w:r>
      <w:r w:rsidRPr="00C86A8C">
        <w:t>https://www.blueplanet.com/resources/what-is-network-slicing.html</w:t>
      </w:r>
    </w:p>
  </w:comment>
  <w:comment w:id="1089" w:author="Derenik Petrosyan" w:date="2024-04-15T12:30:00Z" w:initials="DP">
    <w:p w14:paraId="5B6C9511" w14:textId="77777777" w:rsidR="007C3808" w:rsidRDefault="007C3808" w:rsidP="007C3808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>Թարգմանությունը ՞</w:t>
      </w:r>
    </w:p>
  </w:comment>
  <w:comment w:id="1112" w:author="Derenik Petrosyan" w:date="2024-04-28T20:14:00Z" w:initials="DP">
    <w:p w14:paraId="44E5E0F3" w14:textId="57C53BB5" w:rsidR="009F54C1" w:rsidRDefault="009F54C1">
      <w:pPr>
        <w:pStyle w:val="CommentText"/>
      </w:pPr>
      <w:r>
        <w:rPr>
          <w:rStyle w:val="CommentReference"/>
        </w:rPr>
        <w:annotationRef/>
      </w:r>
      <w:r w:rsidRPr="009F54C1">
        <w:t>https://www.techtarget.com/searchdatacenter/definition/edge-computing</w:t>
      </w:r>
    </w:p>
  </w:comment>
  <w:comment w:id="1136" w:author="Derenik Petrosyan" w:date="2024-04-15T12:32:00Z" w:initials="DP">
    <w:p w14:paraId="7080F721" w14:textId="77777777" w:rsidR="0062125D" w:rsidRDefault="0062125D" w:rsidP="0062125D">
      <w:pPr>
        <w:pStyle w:val="CommentText"/>
      </w:pPr>
      <w:r>
        <w:rPr>
          <w:rStyle w:val="CommentReference"/>
        </w:rPr>
        <w:annotationRef/>
      </w:r>
      <w:r>
        <w:t>Network Coverage and Reliability:</w:t>
      </w:r>
    </w:p>
  </w:comment>
  <w:comment w:id="1145" w:author="Derenik Petrosyan" w:date="2024-04-15T12:33:00Z" w:initials="DP">
    <w:p w14:paraId="3CE456EE" w14:textId="77777777" w:rsidR="00F871CC" w:rsidRDefault="00F871CC" w:rsidP="00F871CC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color w:val="0D0D0D"/>
          <w:highlight w:val="white"/>
        </w:rPr>
        <w:t>Scalability and Resource Management</w:t>
      </w:r>
      <w:r>
        <w:rPr>
          <w:color w:val="0D0D0D"/>
          <w:highlight w:val="white"/>
        </w:rPr>
        <w:t>:</w:t>
      </w:r>
      <w:r>
        <w:t xml:space="preserve"> </w:t>
      </w:r>
    </w:p>
  </w:comment>
  <w:comment w:id="1168" w:author="Derenik Petrosyan" w:date="2024-04-15T12:43:00Z" w:initials="DP">
    <w:p w14:paraId="43D670BD" w14:textId="77777777" w:rsidR="007E3486" w:rsidRDefault="007E3486" w:rsidP="007E3486">
      <w:pPr>
        <w:pStyle w:val="CommentText"/>
      </w:pPr>
      <w:r>
        <w:rPr>
          <w:rStyle w:val="CommentReference"/>
        </w:rPr>
        <w:annotationRef/>
      </w:r>
      <w:hyperlink r:id="rId5" w:history="1">
        <w:r w:rsidRPr="0031403E">
          <w:rPr>
            <w:rStyle w:val="Hyperlink"/>
          </w:rPr>
          <w:t>https://gdpr-info.eu/</w:t>
        </w:r>
      </w:hyperlink>
    </w:p>
  </w:comment>
  <w:comment w:id="1173" w:author="Derenik Petrosyan" w:date="2024-04-15T13:14:00Z" w:initials="DP">
    <w:p w14:paraId="2FF3F45F" w14:textId="77777777" w:rsidR="00ED03DF" w:rsidRDefault="00ED03DF" w:rsidP="00ED03DF">
      <w:pPr>
        <w:pStyle w:val="CommentText"/>
      </w:pPr>
      <w:r>
        <w:rPr>
          <w:rStyle w:val="CommentReference"/>
        </w:rPr>
        <w:annotationRef/>
      </w:r>
      <w:hyperlink r:id="rId6" w:history="1">
        <w:r w:rsidRPr="00BE4CFE">
          <w:rPr>
            <w:rStyle w:val="Hyperlink"/>
          </w:rPr>
          <w:t>https://www.ama-assn.org/practice-management/hipaa/hipaa-privacy-rule</w:t>
        </w:r>
      </w:hyperlink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26023E" w15:done="0"/>
  <w15:commentEx w15:paraId="75CED2FD" w15:done="0"/>
  <w15:commentEx w15:paraId="3372F514" w15:done="0"/>
  <w15:commentEx w15:paraId="0B507DA2" w15:done="0"/>
  <w15:commentEx w15:paraId="1F420EDA" w15:done="0"/>
  <w15:commentEx w15:paraId="5A2CA185" w15:paraIdParent="1F420EDA" w15:done="0"/>
  <w15:commentEx w15:paraId="08CDAFD2" w15:done="0"/>
  <w15:commentEx w15:paraId="711B4F6B" w15:done="0"/>
  <w15:commentEx w15:paraId="3E90E048" w15:done="0"/>
  <w15:commentEx w15:paraId="1DD0DBCD" w15:done="0"/>
  <w15:commentEx w15:paraId="192AE623" w15:done="0"/>
  <w15:commentEx w15:paraId="3DDB39A8" w15:done="0"/>
  <w15:commentEx w15:paraId="6B129E79" w15:paraIdParent="3DDB39A8" w15:done="0"/>
  <w15:commentEx w15:paraId="5B6C9511" w15:done="0"/>
  <w15:commentEx w15:paraId="44E5E0F3" w15:done="0"/>
  <w15:commentEx w15:paraId="7080F721" w15:done="0"/>
  <w15:commentEx w15:paraId="3CE456EE" w15:done="0"/>
  <w15:commentEx w15:paraId="43D670BD" w15:done="0"/>
  <w15:commentEx w15:paraId="2FF3F45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C6DB20" w16cex:dateUtc="2024-04-14T18:45:00Z"/>
  <w16cex:commentExtensible w16cex:durableId="1CF33D6B" w16cex:dateUtc="2024-04-09T15:25:00Z"/>
  <w16cex:commentExtensible w16cex:durableId="340CB60C" w16cex:dateUtc="2024-04-09T15:23:00Z"/>
  <w16cex:commentExtensible w16cex:durableId="29C903CF" w16cex:dateUtc="2024-04-16T10:03:00Z"/>
  <w16cex:commentExtensible w16cex:durableId="2E525711" w16cex:dateUtc="2024-04-10T15:38:00Z"/>
  <w16cex:commentExtensible w16cex:durableId="0335AC1D" w16cex:dateUtc="2024-04-10T15:53:00Z"/>
  <w16cex:commentExtensible w16cex:durableId="7C558E66" w16cex:dateUtc="2024-04-15T08:19:00Z"/>
  <w16cex:commentExtensible w16cex:durableId="12A2021D" w16cex:dateUtc="2024-04-15T08:20:00Z"/>
  <w16cex:commentExtensible w16cex:durableId="29D92BBE" w16cex:dateUtc="2024-04-28T16:10:00Z"/>
  <w16cex:commentExtensible w16cex:durableId="29CF7372" w16cex:dateUtc="2024-04-21T07:13:00Z"/>
  <w16cex:commentExtensible w16cex:durableId="29D92F84" w16cex:dateUtc="2024-04-28T16:26:00Z"/>
  <w16cex:commentExtensible w16cex:durableId="29D92584" w16cex:dateUtc="2024-04-28T15:44:00Z"/>
  <w16cex:commentExtensible w16cex:durableId="29D92C31" w16cex:dateUtc="2024-04-28T16:12:00Z"/>
  <w16cex:commentExtensible w16cex:durableId="73F029D5" w16cex:dateUtc="2024-04-15T08:30:00Z"/>
  <w16cex:commentExtensible w16cex:durableId="29D92C8D" w16cex:dateUtc="2024-04-28T16:14:00Z"/>
  <w16cex:commentExtensible w16cex:durableId="0C3FFF04" w16cex:dateUtc="2024-04-15T08:32:00Z"/>
  <w16cex:commentExtensible w16cex:durableId="2219FEE0" w16cex:dateUtc="2024-04-15T08:33:00Z"/>
  <w16cex:commentExtensible w16cex:durableId="0657C19C" w16cex:dateUtc="2024-04-15T08:43:00Z"/>
  <w16cex:commentExtensible w16cex:durableId="33217B61" w16cex:dateUtc="2024-04-15T09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26023E" w16cid:durableId="29C6DB20"/>
  <w16cid:commentId w16cid:paraId="75CED2FD" w16cid:durableId="1CF33D6B"/>
  <w16cid:commentId w16cid:paraId="3372F514" w16cid:durableId="340CB60C"/>
  <w16cid:commentId w16cid:paraId="0B507DA2" w16cid:durableId="29C903CF"/>
  <w16cid:commentId w16cid:paraId="1F420EDA" w16cid:durableId="2E525711"/>
  <w16cid:commentId w16cid:paraId="5A2CA185" w16cid:durableId="0335AC1D"/>
  <w16cid:commentId w16cid:paraId="08CDAFD2" w16cid:durableId="7C558E66"/>
  <w16cid:commentId w16cid:paraId="711B4F6B" w16cid:durableId="12A2021D"/>
  <w16cid:commentId w16cid:paraId="3E90E048" w16cid:durableId="29D92BBE"/>
  <w16cid:commentId w16cid:paraId="1DD0DBCD" w16cid:durableId="29CF7372"/>
  <w16cid:commentId w16cid:paraId="192AE623" w16cid:durableId="29D92F84"/>
  <w16cid:commentId w16cid:paraId="3DDB39A8" w16cid:durableId="29D92584"/>
  <w16cid:commentId w16cid:paraId="6B129E79" w16cid:durableId="29D92C31"/>
  <w16cid:commentId w16cid:paraId="5B6C9511" w16cid:durableId="73F029D5"/>
  <w16cid:commentId w16cid:paraId="44E5E0F3" w16cid:durableId="29D92C8D"/>
  <w16cid:commentId w16cid:paraId="7080F721" w16cid:durableId="0C3FFF04"/>
  <w16cid:commentId w16cid:paraId="3CE456EE" w16cid:durableId="2219FEE0"/>
  <w16cid:commentId w16cid:paraId="43D670BD" w16cid:durableId="0657C19C"/>
  <w16cid:commentId w16cid:paraId="2FF3F45F" w16cid:durableId="33217B6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29600A" w14:textId="77777777" w:rsidR="00954D60" w:rsidRDefault="00954D60" w:rsidP="00E57159">
      <w:pPr>
        <w:spacing w:after="0" w:line="240" w:lineRule="auto"/>
      </w:pPr>
      <w:r>
        <w:separator/>
      </w:r>
    </w:p>
  </w:endnote>
  <w:endnote w:type="continuationSeparator" w:id="0">
    <w:p w14:paraId="048E0A30" w14:textId="77777777" w:rsidR="00954D60" w:rsidRDefault="00954D60" w:rsidP="00E57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DE89154F-1B36-431B-A056-E43BA37C175D}"/>
    <w:embedBold r:id="rId2" w:fontKey="{BCB8A971-A290-435B-89B6-C7F8E8DA264F}"/>
    <w:embedItalic r:id="rId3" w:fontKey="{7F1E44C5-D991-4BF3-8949-99234D883E30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4" w:fontKey="{5486B7A8-D875-40EF-8B24-A32E4D7D3D4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5A1BE2D-C8D8-4FB0-AF27-AF4C665D6E72}"/>
    <w:embedItalic r:id="rId6" w:fontKey="{368729E0-80BD-4466-A59E-AF140885168F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7" w:fontKey="{4BD78D3D-901E-4DBC-A940-416BD70651B3}"/>
    <w:embedBold r:id="rId8" w:fontKey="{A2246ECB-2B9D-4642-A95B-2D83285999FD}"/>
    <w:embedItalic r:id="rId9" w:fontKey="{5D6E7EA5-040B-4F28-8EEB-10922C0F0FD3}"/>
    <w:embedBoldItalic r:id="rId10" w:fontKey="{B659A31D-1D42-447A-B86B-04AD3788D35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99327292-6EF8-4889-910F-5F7DB6E66D00}"/>
    <w:embedBold r:id="rId12" w:fontKey="{5FF3331E-3533-4B5D-8DAE-9AB2464D02F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A88F40E1-453F-48BB-89EA-46138BB7D73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71C81DE4-88B7-48FB-AAA8-90E07DC6E69F}"/>
    <w:embedBold r:id="rId15" w:fontKey="{053AF4FD-9970-4E8F-A817-09A1056ADAB1}"/>
    <w:embedBoldItalic r:id="rId16" w:fontKey="{CE654071-C2C3-4CEF-BF9A-7FBC6A826B6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F12EA" w14:textId="77777777" w:rsidR="00954D60" w:rsidRDefault="00954D60" w:rsidP="00E57159">
      <w:pPr>
        <w:spacing w:after="0" w:line="240" w:lineRule="auto"/>
      </w:pPr>
      <w:r>
        <w:separator/>
      </w:r>
    </w:p>
  </w:footnote>
  <w:footnote w:type="continuationSeparator" w:id="0">
    <w:p w14:paraId="22139671" w14:textId="77777777" w:rsidR="00954D60" w:rsidRDefault="00954D60" w:rsidP="00E571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B53A3"/>
    <w:multiLevelType w:val="multilevel"/>
    <w:tmpl w:val="BA8AF3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1BC3"/>
    <w:multiLevelType w:val="multilevel"/>
    <w:tmpl w:val="7E982C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287790"/>
    <w:multiLevelType w:val="multilevel"/>
    <w:tmpl w:val="27EE18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144D48"/>
    <w:multiLevelType w:val="multilevel"/>
    <w:tmpl w:val="1D6058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142660"/>
    <w:multiLevelType w:val="multilevel"/>
    <w:tmpl w:val="CCDA3E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393A79"/>
    <w:multiLevelType w:val="multilevel"/>
    <w:tmpl w:val="F4CCFE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A74B66"/>
    <w:multiLevelType w:val="multilevel"/>
    <w:tmpl w:val="780CE5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BA139E"/>
    <w:multiLevelType w:val="multilevel"/>
    <w:tmpl w:val="92F2E4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74273D"/>
    <w:multiLevelType w:val="multilevel"/>
    <w:tmpl w:val="337464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572FB6"/>
    <w:multiLevelType w:val="multilevel"/>
    <w:tmpl w:val="185247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1E10A4"/>
    <w:multiLevelType w:val="multilevel"/>
    <w:tmpl w:val="0EB6B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0"/>
  </w:num>
  <w:num w:numId="6">
    <w:abstractNumId w:val="5"/>
  </w:num>
  <w:num w:numId="7">
    <w:abstractNumId w:val="4"/>
  </w:num>
  <w:num w:numId="8">
    <w:abstractNumId w:val="2"/>
  </w:num>
  <w:num w:numId="9">
    <w:abstractNumId w:val="7"/>
  </w:num>
  <w:num w:numId="10">
    <w:abstractNumId w:val="1"/>
  </w:num>
  <w:num w:numId="11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renik Petrosyan">
    <w15:presenceInfo w15:providerId="Windows Live" w15:userId="55242f20ad5ff820"/>
  </w15:person>
  <w15:person w15:author="Sargis Sargsyan">
    <w15:presenceInfo w15:providerId="Windows Live" w15:userId="175aa0e7be5953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98E"/>
    <w:rsid w:val="00002EEE"/>
    <w:rsid w:val="000233F1"/>
    <w:rsid w:val="00027596"/>
    <w:rsid w:val="00040D2B"/>
    <w:rsid w:val="0004242C"/>
    <w:rsid w:val="00056A53"/>
    <w:rsid w:val="00061961"/>
    <w:rsid w:val="00065223"/>
    <w:rsid w:val="00080F64"/>
    <w:rsid w:val="000877EA"/>
    <w:rsid w:val="000A2CCD"/>
    <w:rsid w:val="000B2C74"/>
    <w:rsid w:val="000B7D7B"/>
    <w:rsid w:val="000C2831"/>
    <w:rsid w:val="000C3BAE"/>
    <w:rsid w:val="000C674C"/>
    <w:rsid w:val="000F00DF"/>
    <w:rsid w:val="000F4995"/>
    <w:rsid w:val="00111CDA"/>
    <w:rsid w:val="00145CCD"/>
    <w:rsid w:val="00164DFA"/>
    <w:rsid w:val="00167845"/>
    <w:rsid w:val="0017664F"/>
    <w:rsid w:val="001803F9"/>
    <w:rsid w:val="00191646"/>
    <w:rsid w:val="001A71D7"/>
    <w:rsid w:val="001B5FE3"/>
    <w:rsid w:val="001B7B67"/>
    <w:rsid w:val="001C781D"/>
    <w:rsid w:val="001D2A07"/>
    <w:rsid w:val="001F28DF"/>
    <w:rsid w:val="002134C4"/>
    <w:rsid w:val="002165CC"/>
    <w:rsid w:val="002213B9"/>
    <w:rsid w:val="00240C1C"/>
    <w:rsid w:val="0024122B"/>
    <w:rsid w:val="00263BA6"/>
    <w:rsid w:val="0028256D"/>
    <w:rsid w:val="00283909"/>
    <w:rsid w:val="00296C59"/>
    <w:rsid w:val="002A0068"/>
    <w:rsid w:val="002B6DB0"/>
    <w:rsid w:val="002C0B61"/>
    <w:rsid w:val="002C5BBB"/>
    <w:rsid w:val="002D497D"/>
    <w:rsid w:val="002D6339"/>
    <w:rsid w:val="003012F0"/>
    <w:rsid w:val="0030539B"/>
    <w:rsid w:val="0031394C"/>
    <w:rsid w:val="00345BBA"/>
    <w:rsid w:val="00353022"/>
    <w:rsid w:val="0036447D"/>
    <w:rsid w:val="00365502"/>
    <w:rsid w:val="003727EC"/>
    <w:rsid w:val="00387245"/>
    <w:rsid w:val="003A5B3B"/>
    <w:rsid w:val="003A6BFC"/>
    <w:rsid w:val="003B4B45"/>
    <w:rsid w:val="003D1A18"/>
    <w:rsid w:val="003D5B81"/>
    <w:rsid w:val="003E5135"/>
    <w:rsid w:val="003F6438"/>
    <w:rsid w:val="00402A57"/>
    <w:rsid w:val="00406AA7"/>
    <w:rsid w:val="00407AEE"/>
    <w:rsid w:val="004237D8"/>
    <w:rsid w:val="00427A06"/>
    <w:rsid w:val="0043674A"/>
    <w:rsid w:val="00440322"/>
    <w:rsid w:val="00444B6D"/>
    <w:rsid w:val="00461AD7"/>
    <w:rsid w:val="0046672F"/>
    <w:rsid w:val="00474608"/>
    <w:rsid w:val="00495345"/>
    <w:rsid w:val="004B25EE"/>
    <w:rsid w:val="004B41C4"/>
    <w:rsid w:val="004B4847"/>
    <w:rsid w:val="004C2D42"/>
    <w:rsid w:val="00514BE7"/>
    <w:rsid w:val="005174B5"/>
    <w:rsid w:val="005628DA"/>
    <w:rsid w:val="00567C51"/>
    <w:rsid w:val="00574C4D"/>
    <w:rsid w:val="0059570A"/>
    <w:rsid w:val="005A04D2"/>
    <w:rsid w:val="005A333E"/>
    <w:rsid w:val="005C094E"/>
    <w:rsid w:val="005C3262"/>
    <w:rsid w:val="005C681F"/>
    <w:rsid w:val="005E1308"/>
    <w:rsid w:val="005E1569"/>
    <w:rsid w:val="005E7E0B"/>
    <w:rsid w:val="005F2AA8"/>
    <w:rsid w:val="0060168F"/>
    <w:rsid w:val="00605B84"/>
    <w:rsid w:val="006210B6"/>
    <w:rsid w:val="0062125D"/>
    <w:rsid w:val="00636AC3"/>
    <w:rsid w:val="00637B01"/>
    <w:rsid w:val="006436B2"/>
    <w:rsid w:val="00646F91"/>
    <w:rsid w:val="006477A4"/>
    <w:rsid w:val="006478C4"/>
    <w:rsid w:val="00672CA2"/>
    <w:rsid w:val="00692F01"/>
    <w:rsid w:val="006A4528"/>
    <w:rsid w:val="006A5F3F"/>
    <w:rsid w:val="006A73AB"/>
    <w:rsid w:val="006B4DE0"/>
    <w:rsid w:val="006C3772"/>
    <w:rsid w:val="006E64E5"/>
    <w:rsid w:val="006E7D37"/>
    <w:rsid w:val="006F6BD3"/>
    <w:rsid w:val="00715E21"/>
    <w:rsid w:val="00716079"/>
    <w:rsid w:val="00717260"/>
    <w:rsid w:val="007243C8"/>
    <w:rsid w:val="007340D1"/>
    <w:rsid w:val="00746EB7"/>
    <w:rsid w:val="00750985"/>
    <w:rsid w:val="00755192"/>
    <w:rsid w:val="00757412"/>
    <w:rsid w:val="00771F30"/>
    <w:rsid w:val="0079051F"/>
    <w:rsid w:val="0079105D"/>
    <w:rsid w:val="00796B8E"/>
    <w:rsid w:val="007A3D00"/>
    <w:rsid w:val="007C3808"/>
    <w:rsid w:val="007E3486"/>
    <w:rsid w:val="007F1CCC"/>
    <w:rsid w:val="00803FF1"/>
    <w:rsid w:val="00815432"/>
    <w:rsid w:val="00815611"/>
    <w:rsid w:val="008318C2"/>
    <w:rsid w:val="00833B82"/>
    <w:rsid w:val="00840943"/>
    <w:rsid w:val="00857FC0"/>
    <w:rsid w:val="008744AC"/>
    <w:rsid w:val="008800AD"/>
    <w:rsid w:val="00884352"/>
    <w:rsid w:val="008A19CE"/>
    <w:rsid w:val="008A771E"/>
    <w:rsid w:val="008D31FA"/>
    <w:rsid w:val="008D6B65"/>
    <w:rsid w:val="00914079"/>
    <w:rsid w:val="00932B87"/>
    <w:rsid w:val="00954D60"/>
    <w:rsid w:val="00981B53"/>
    <w:rsid w:val="00984C8F"/>
    <w:rsid w:val="009B0ECF"/>
    <w:rsid w:val="009C238D"/>
    <w:rsid w:val="009C62F6"/>
    <w:rsid w:val="009D7710"/>
    <w:rsid w:val="009E23B2"/>
    <w:rsid w:val="009F3A35"/>
    <w:rsid w:val="009F54C1"/>
    <w:rsid w:val="00A06C20"/>
    <w:rsid w:val="00A12D73"/>
    <w:rsid w:val="00A34401"/>
    <w:rsid w:val="00A36BB8"/>
    <w:rsid w:val="00A457F1"/>
    <w:rsid w:val="00A47F53"/>
    <w:rsid w:val="00A55A70"/>
    <w:rsid w:val="00A62B16"/>
    <w:rsid w:val="00A6558D"/>
    <w:rsid w:val="00A6677D"/>
    <w:rsid w:val="00A667C0"/>
    <w:rsid w:val="00A858DE"/>
    <w:rsid w:val="00A86B5E"/>
    <w:rsid w:val="00AA12B6"/>
    <w:rsid w:val="00AA4DF5"/>
    <w:rsid w:val="00AB7B4E"/>
    <w:rsid w:val="00AC365F"/>
    <w:rsid w:val="00AE7C3D"/>
    <w:rsid w:val="00B04F92"/>
    <w:rsid w:val="00B2665F"/>
    <w:rsid w:val="00B37E27"/>
    <w:rsid w:val="00B737E0"/>
    <w:rsid w:val="00B8116D"/>
    <w:rsid w:val="00B97CF2"/>
    <w:rsid w:val="00BB6273"/>
    <w:rsid w:val="00BD3520"/>
    <w:rsid w:val="00BD7B5C"/>
    <w:rsid w:val="00BE2658"/>
    <w:rsid w:val="00BE2C29"/>
    <w:rsid w:val="00C0216B"/>
    <w:rsid w:val="00C07338"/>
    <w:rsid w:val="00C20D0E"/>
    <w:rsid w:val="00C2735D"/>
    <w:rsid w:val="00C3098E"/>
    <w:rsid w:val="00C45B09"/>
    <w:rsid w:val="00C45D34"/>
    <w:rsid w:val="00C5054A"/>
    <w:rsid w:val="00C55063"/>
    <w:rsid w:val="00C65A52"/>
    <w:rsid w:val="00C84258"/>
    <w:rsid w:val="00C86A8C"/>
    <w:rsid w:val="00C871AB"/>
    <w:rsid w:val="00C904BE"/>
    <w:rsid w:val="00C90793"/>
    <w:rsid w:val="00CC15F8"/>
    <w:rsid w:val="00CC4FDE"/>
    <w:rsid w:val="00CE7F18"/>
    <w:rsid w:val="00CF16B8"/>
    <w:rsid w:val="00D03011"/>
    <w:rsid w:val="00D03A3E"/>
    <w:rsid w:val="00D0505F"/>
    <w:rsid w:val="00D14ADE"/>
    <w:rsid w:val="00D21AFD"/>
    <w:rsid w:val="00D25005"/>
    <w:rsid w:val="00D27701"/>
    <w:rsid w:val="00D31EB9"/>
    <w:rsid w:val="00D32497"/>
    <w:rsid w:val="00D54004"/>
    <w:rsid w:val="00D76C4D"/>
    <w:rsid w:val="00D7758C"/>
    <w:rsid w:val="00D815A7"/>
    <w:rsid w:val="00DC2830"/>
    <w:rsid w:val="00DD2B84"/>
    <w:rsid w:val="00DD6269"/>
    <w:rsid w:val="00DD7E97"/>
    <w:rsid w:val="00DE68FA"/>
    <w:rsid w:val="00DF17AC"/>
    <w:rsid w:val="00DF3723"/>
    <w:rsid w:val="00DF7914"/>
    <w:rsid w:val="00E03FA8"/>
    <w:rsid w:val="00E15A00"/>
    <w:rsid w:val="00E4298E"/>
    <w:rsid w:val="00E44C92"/>
    <w:rsid w:val="00E44DD9"/>
    <w:rsid w:val="00E57159"/>
    <w:rsid w:val="00E72050"/>
    <w:rsid w:val="00E80EFA"/>
    <w:rsid w:val="00E86368"/>
    <w:rsid w:val="00E90117"/>
    <w:rsid w:val="00E9088D"/>
    <w:rsid w:val="00EA6CCE"/>
    <w:rsid w:val="00EC418D"/>
    <w:rsid w:val="00ED03DF"/>
    <w:rsid w:val="00ED4C7F"/>
    <w:rsid w:val="00EE006F"/>
    <w:rsid w:val="00EE5E95"/>
    <w:rsid w:val="00EE7BE7"/>
    <w:rsid w:val="00EF1140"/>
    <w:rsid w:val="00F11055"/>
    <w:rsid w:val="00F142CB"/>
    <w:rsid w:val="00F26AD1"/>
    <w:rsid w:val="00F3133B"/>
    <w:rsid w:val="00F41AFB"/>
    <w:rsid w:val="00F440BE"/>
    <w:rsid w:val="00F45BDB"/>
    <w:rsid w:val="00F4743A"/>
    <w:rsid w:val="00F63443"/>
    <w:rsid w:val="00F7429C"/>
    <w:rsid w:val="00F75B77"/>
    <w:rsid w:val="00F76F40"/>
    <w:rsid w:val="00F871CC"/>
    <w:rsid w:val="00F93B3A"/>
    <w:rsid w:val="00FA5492"/>
    <w:rsid w:val="00FC3230"/>
    <w:rsid w:val="00FC3AEB"/>
    <w:rsid w:val="00FD02F3"/>
    <w:rsid w:val="00FD7CA1"/>
    <w:rsid w:val="00FE5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3EF7E"/>
  <w15:docId w15:val="{8D1B6879-E854-4C70-8AD6-7EC51D3C0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34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4C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0F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va-legacy-e-listitem">
    <w:name w:val="nova-legacy-e-list__item"/>
    <w:basedOn w:val="Normal"/>
    <w:rsid w:val="00D571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D57109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5710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5710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5710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D571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710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A0E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C34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C347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D4CB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4CB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D4CB1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4C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D4CB1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A03B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A03B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A03B7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05352"/>
  </w:style>
  <w:style w:type="paragraph" w:styleId="Caption">
    <w:name w:val="caption"/>
    <w:basedOn w:val="Normal"/>
    <w:next w:val="Normal"/>
    <w:uiPriority w:val="35"/>
    <w:semiHidden/>
    <w:unhideWhenUsed/>
    <w:qFormat/>
    <w:rsid w:val="00B053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F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normaltextrun">
    <w:name w:val="normaltextrun"/>
    <w:basedOn w:val="DefaultParagraphFont"/>
    <w:rsid w:val="009E23B2"/>
  </w:style>
  <w:style w:type="character" w:customStyle="1" w:styleId="contentcontrolboundarysink">
    <w:name w:val="contentcontrolboundarysink"/>
    <w:basedOn w:val="DefaultParagraphFont"/>
    <w:rsid w:val="009E23B2"/>
  </w:style>
  <w:style w:type="paragraph" w:customStyle="1" w:styleId="msonormal0">
    <w:name w:val="msonormal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paragraph">
    <w:name w:val="paragraph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wacimagegroupcontainer">
    <w:name w:val="wacimagegroupcontainer"/>
    <w:basedOn w:val="DefaultParagraphFont"/>
    <w:rsid w:val="009C238D"/>
  </w:style>
  <w:style w:type="character" w:customStyle="1" w:styleId="wacimagecontainer">
    <w:name w:val="wacimagecontainer"/>
    <w:basedOn w:val="DefaultParagraphFont"/>
    <w:rsid w:val="009C238D"/>
  </w:style>
  <w:style w:type="character" w:customStyle="1" w:styleId="textrun">
    <w:name w:val="textrun"/>
    <w:basedOn w:val="DefaultParagraphFont"/>
    <w:rsid w:val="009C238D"/>
  </w:style>
  <w:style w:type="character" w:customStyle="1" w:styleId="contentcontrol">
    <w:name w:val="contentcontrol"/>
    <w:basedOn w:val="DefaultParagraphFont"/>
    <w:rsid w:val="009C238D"/>
  </w:style>
  <w:style w:type="character" w:customStyle="1" w:styleId="fieldrange">
    <w:name w:val="fieldrange"/>
    <w:basedOn w:val="DefaultParagraphFont"/>
    <w:rsid w:val="009C238D"/>
  </w:style>
  <w:style w:type="character" w:customStyle="1" w:styleId="eop">
    <w:name w:val="eop"/>
    <w:basedOn w:val="DefaultParagraphFont"/>
    <w:rsid w:val="009C238D"/>
  </w:style>
  <w:style w:type="paragraph" w:customStyle="1" w:styleId="outlineelement">
    <w:name w:val="outlineelement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linebreakblob">
    <w:name w:val="linebreakblob"/>
    <w:basedOn w:val="DefaultParagraphFont"/>
    <w:rsid w:val="009C238D"/>
  </w:style>
  <w:style w:type="character" w:customStyle="1" w:styleId="scxw112907714">
    <w:name w:val="scxw112907714"/>
    <w:basedOn w:val="DefaultParagraphFont"/>
    <w:rsid w:val="009C238D"/>
  </w:style>
  <w:style w:type="character" w:customStyle="1" w:styleId="wacimageborder">
    <w:name w:val="wacimageborder"/>
    <w:basedOn w:val="DefaultParagraphFont"/>
    <w:rsid w:val="009C238D"/>
  </w:style>
  <w:style w:type="character" w:styleId="CommentReference">
    <w:name w:val="annotation reference"/>
    <w:basedOn w:val="DefaultParagraphFont"/>
    <w:uiPriority w:val="99"/>
    <w:semiHidden/>
    <w:unhideWhenUsed/>
    <w:rsid w:val="00C073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073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073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3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338"/>
    <w:rPr>
      <w:b/>
      <w:bCs/>
      <w:sz w:val="20"/>
      <w:szCs w:val="20"/>
    </w:rPr>
  </w:style>
  <w:style w:type="character" w:customStyle="1" w:styleId="ztplmc">
    <w:name w:val="ztplmc"/>
    <w:basedOn w:val="DefaultParagraphFont"/>
    <w:rsid w:val="00EE5E95"/>
  </w:style>
  <w:style w:type="character" w:customStyle="1" w:styleId="hwtze">
    <w:name w:val="hwtze"/>
    <w:basedOn w:val="DefaultParagraphFont"/>
    <w:rsid w:val="00EE5E95"/>
  </w:style>
  <w:style w:type="character" w:customStyle="1" w:styleId="rynqvb">
    <w:name w:val="rynqvb"/>
    <w:basedOn w:val="DefaultParagraphFont"/>
    <w:rsid w:val="00EE5E95"/>
  </w:style>
  <w:style w:type="paragraph" w:styleId="Header">
    <w:name w:val="header"/>
    <w:basedOn w:val="Normal"/>
    <w:link w:val="Head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159"/>
  </w:style>
  <w:style w:type="paragraph" w:styleId="Footer">
    <w:name w:val="footer"/>
    <w:basedOn w:val="Normal"/>
    <w:link w:val="Foot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159"/>
  </w:style>
  <w:style w:type="paragraph" w:styleId="Revision">
    <w:name w:val="Revision"/>
    <w:hidden/>
    <w:uiPriority w:val="99"/>
    <w:semiHidden/>
    <w:rsid w:val="00E5715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5A33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7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0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6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5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098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emqx.com/en/blog/iiot-vs-iot-examples-and-5-key-differences" TargetMode="External"/><Relationship Id="rId2" Type="http://schemas.openxmlformats.org/officeDocument/2006/relationships/hyperlink" Target="https://www.techrepublic.com/article/brief-history-industrial-iot/" TargetMode="External"/><Relationship Id="rId1" Type="http://schemas.openxmlformats.org/officeDocument/2006/relationships/hyperlink" Target="https://www.rfpage.com/evolution-of-wireless-technologies-1g-to-5g-in-mobile-communication/" TargetMode="External"/><Relationship Id="rId6" Type="http://schemas.openxmlformats.org/officeDocument/2006/relationships/hyperlink" Target="https://www.ama-assn.org/practice-management/hipaa/hipaa-privacy-rule" TargetMode="External"/><Relationship Id="rId5" Type="http://schemas.openxmlformats.org/officeDocument/2006/relationships/hyperlink" Target="https://gdpr-info.eu/" TargetMode="External"/><Relationship Id="rId4" Type="http://schemas.openxmlformats.org/officeDocument/2006/relationships/hyperlink" Target="https://www.researchgate.net/publication/335937022_Machine_Learning_for_5GB5G_Mobile_and_Wireless_Communications_Potential_Limitations_and_Future_Directions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image" Target="media/image6.png"/><Relationship Id="rId3" Type="http://schemas.openxmlformats.org/officeDocument/2006/relationships/numbering" Target="numbering.xml"/><Relationship Id="rId21" Type="http://schemas.openxmlformats.org/officeDocument/2006/relationships/image" Target="media/image9.jpeg"/><Relationship Id="rId7" Type="http://schemas.openxmlformats.org/officeDocument/2006/relationships/footnotes" Target="footnotes.xml"/><Relationship Id="rId12" Type="http://schemas.microsoft.com/office/2011/relationships/commentsExtended" Target="commentsExtended.xm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24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18/08/relationships/commentsExtensible" Target="commentsExtensible.xml"/><Relationship Id="rId22" Type="http://schemas.openxmlformats.org/officeDocument/2006/relationships/image" Target="media/image10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twf5SvEfYL/WFgsr0R5EtPlCAg==">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DWgudWlqdDQyNDNzdDYyCWguMmRsb2x5YjgAciExdkRkaTJXVTFlTzR1N2duUjNKc2N6WG8tVmNCRDBwLX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Hem24</b:Tag>
    <b:SourceType>DocumentFromInternetSite</b:SourceType>
    <b:Guid>{13CDB3BC-499C-49D5-A5E2-5BC29582E235}</b:Guid>
    <b:Author>
      <b:Author>
        <b:NameList>
          <b:Person>
            <b:Last>Kadia</b:Last>
            <b:First>Hema</b:First>
          </b:Person>
        </b:NameList>
      </b:Author>
    </b:Author>
    <b:Title>TeckNexus</b:Title>
    <b:Year>2024</b:Year>
    <b:Month> March</b:Month>
    <b:Day>16</b:Day>
    <b:URL>https://tecknexus.com/5g-network/5g-networks-know-about-5g</b:URL>
    <b:RefOrder>1</b:RefOrder>
  </b:Source>
  <b:Source>
    <b:Tag>Moh21</b:Tag>
    <b:SourceType>JournalArticle</b:SourceType>
    <b:Guid>{6C38CC6B-8207-481D-A709-C72D4F98A5B3}</b:Guid>
    <b:Title>Upgrading the manufacturing sector via applications of Industrial Internet of Things (IIoT)</b:Title>
    <b:Year>2021</b:Year>
    <b:Month>September</b:Month>
    <b:URL>https://www.researchgate.net/publication/354877289</b:URL>
    <b:Author>
      <b:Author>
        <b:NameList>
          <b:Person>
            <b:Last>Mohd Javaid *</b:Last>
            <b:First>Abid</b:First>
            <b:Middle>Haleem, Ravi Pratap Singh, Shanay Rab, Rajiv Suman</b:Middle>
          </b:Person>
        </b:NameList>
      </b:Author>
    </b:Author>
    <b:JournalName>Sensors International</b:JournalName>
    <b:Pages>17</b:Pages>
    <b:DOI>10.1016/j.sintl.2021.100129</b:DOI>
    <b:RefOrder>2</b:RefOrder>
  </b:Source>
  <b:Source>
    <b:Tag>Raj23</b:Tag>
    <b:SourceType>DocumentFromInternetSite</b:SourceType>
    <b:Guid>{0F6B5BF0-BE96-45ED-A144-A5C35249EB57}</b:Guid>
    <b:Title>RF Page</b:Title>
    <b:Year> 2023 </b:Year>
    <b:Month> July</b:Month>
    <b:Day>4</b:Day>
    <b:URL>https://www.rfpage.com/evolution-of-wireless-technologies-1g-to-5g-in-mobile-communication/</b:URL>
    <b:Author>
      <b:Author>
        <b:NameList>
          <b:Person>
            <b:Last>Rajiv</b:Last>
          </b:Person>
        </b:NameList>
      </b:Author>
    </b:Author>
    <b:RefOrder>3</b:RefOrder>
  </b:Source>
  <b:Source>
    <b:Tag>Hai22</b:Tag>
    <b:SourceType>InternetSite</b:SourceType>
    <b:Guid>{89526EBB-9E98-403F-B9FD-CDDFB5B30BE8}</b:Guid>
    <b:Title>Symmetry Electronics</b:Title>
    <b:Year>2022</b:Year>
    <b:Author>
      <b:Author>
        <b:NameList>
          <b:Person>
            <b:Last>Haiston</b:Last>
            <b:First>Jari</b:First>
          </b:Person>
        </b:NameList>
      </b:Author>
    </b:Author>
    <b:Month>September</b:Month>
    <b:Day>12</b:Day>
    <b:URL>https://www.symmetryelectronics.com/blog/how-will-5g-transform-industrial-iot/</b:URL>
    <b:RefOrder>4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92F01AC-7C7C-450B-93F3-9F701B5A43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9887</Words>
  <Characters>56362</Characters>
  <Application>Microsoft Office Word</Application>
  <DocSecurity>0</DocSecurity>
  <Lines>469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ICNT IChPh</dc:creator>
  <cp:keywords/>
  <dc:description/>
  <cp:lastModifiedBy>Derenik Petrosyan</cp:lastModifiedBy>
  <cp:revision>2</cp:revision>
  <dcterms:created xsi:type="dcterms:W3CDTF">2024-04-28T16:41:00Z</dcterms:created>
  <dcterms:modified xsi:type="dcterms:W3CDTF">2024-04-28T16:41:00Z</dcterms:modified>
</cp:coreProperties>
</file>