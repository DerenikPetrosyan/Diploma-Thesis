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92E726" w14:textId="77777777" w:rsidR="0049065B" w:rsidRPr="008949BB" w:rsidRDefault="0049065B" w:rsidP="008949B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Sylfaen" w:hAnsi="Sylfaen"/>
          <w:b/>
          <w:bCs/>
          <w:color w:val="2F5496"/>
          <w:sz w:val="32"/>
          <w:szCs w:val="32"/>
          <w:lang w:val="en-US"/>
        </w:rPr>
      </w:pPr>
      <w:r w:rsidRPr="008949BB">
        <w:rPr>
          <w:rFonts w:ascii="Sylfaen" w:hAnsi="Sylfaen"/>
          <w:b/>
          <w:bCs/>
          <w:color w:val="2F5496"/>
          <w:sz w:val="32"/>
          <w:szCs w:val="32"/>
          <w:lang w:val="en-US"/>
        </w:rPr>
        <w:t>ԵՐԵՎԱՆԻ ՊԵՏԱԿԱՆ ՀԱՄԱԼՍԱՐԱՆ</w:t>
      </w:r>
    </w:p>
    <w:p w14:paraId="07BAA70D" w14:textId="77777777" w:rsidR="0049065B" w:rsidRPr="008949BB" w:rsidRDefault="0049065B" w:rsidP="008949B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Sylfaen" w:hAnsi="Sylfaen"/>
          <w:b/>
          <w:bCs/>
          <w:color w:val="2F5496"/>
          <w:sz w:val="32"/>
          <w:szCs w:val="32"/>
          <w:lang w:val="en-US"/>
        </w:rPr>
      </w:pPr>
      <w:r w:rsidRPr="008949BB">
        <w:rPr>
          <w:rFonts w:ascii="Sylfaen" w:hAnsi="Sylfaen"/>
          <w:b/>
          <w:bCs/>
          <w:color w:val="2F5496"/>
          <w:sz w:val="32"/>
          <w:szCs w:val="32"/>
          <w:lang w:val="en-US"/>
        </w:rPr>
        <w:t>ՖԻԶԻԿԱՅԻ ԻՆՍՏԻՏՈՒՏ</w:t>
      </w:r>
    </w:p>
    <w:p w14:paraId="1EA75625" w14:textId="77777777" w:rsidR="0049065B" w:rsidRPr="008949BB" w:rsidRDefault="0049065B" w:rsidP="008949B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Sylfaen" w:hAnsi="Sylfaen"/>
          <w:b/>
          <w:bCs/>
          <w:color w:val="2F5496"/>
          <w:sz w:val="32"/>
          <w:szCs w:val="32"/>
          <w:lang w:val="en-US"/>
        </w:rPr>
      </w:pPr>
      <w:r w:rsidRPr="008949BB">
        <w:rPr>
          <w:rFonts w:ascii="Sylfaen" w:hAnsi="Sylfaen"/>
          <w:b/>
          <w:bCs/>
          <w:color w:val="2F5496"/>
          <w:sz w:val="32"/>
          <w:szCs w:val="32"/>
          <w:lang w:val="en-US"/>
        </w:rPr>
        <w:t>ՀԵՌԱՀԱՂՈՐԴԱԿՑՈՒԹՅԱՆ և ԱԶԴԱՆՇԱՆՆԵՐԻ ՄՇԱԿՄՈՒՆ ԱՄԲԻՈՆ</w:t>
      </w:r>
    </w:p>
    <w:p w14:paraId="14A09AAB" w14:textId="77777777" w:rsidR="0049065B" w:rsidRPr="008949BB" w:rsidRDefault="0049065B" w:rsidP="008949B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Sylfaen" w:hAnsi="Sylfaen"/>
          <w:b/>
          <w:bCs/>
          <w:color w:val="2F5496"/>
          <w:sz w:val="32"/>
          <w:szCs w:val="32"/>
          <w:lang w:val="en-US"/>
        </w:rPr>
      </w:pPr>
      <w:r w:rsidRPr="008949BB">
        <w:rPr>
          <w:rFonts w:ascii="Sylfaen" w:hAnsi="Sylfaen"/>
          <w:b/>
          <w:bCs/>
          <w:color w:val="2F5496"/>
          <w:sz w:val="32"/>
          <w:szCs w:val="32"/>
          <w:lang w:val="en-US"/>
        </w:rPr>
        <w:t>«ՀԵՌԱՀԱՂՈՐԴԱԿՑՈՒԹՅՈՒՆ և ԱԶԴԱՆՇԱՆՆԵՐԻ ՄՇԱԿՈՒՄ» ԿՐԹԱԿԱՆ ԾՐԱԳԻՐ</w:t>
      </w:r>
    </w:p>
    <w:p w14:paraId="705A41B3" w14:textId="484D7948" w:rsidR="0049065B" w:rsidRPr="008949BB" w:rsidRDefault="0049065B" w:rsidP="008949B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Sylfaen" w:hAnsi="Sylfaen"/>
          <w:b/>
          <w:bCs/>
          <w:color w:val="2F5496"/>
          <w:sz w:val="24"/>
          <w:szCs w:val="24"/>
          <w:lang w:val="en-US"/>
        </w:rPr>
      </w:pPr>
    </w:p>
    <w:p w14:paraId="519756FA" w14:textId="6C7CBF4E" w:rsidR="0049065B" w:rsidRPr="008949BB" w:rsidRDefault="008949BB" w:rsidP="008949B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Sylfaen" w:hAnsi="Sylfaen"/>
          <w:b/>
          <w:bCs/>
          <w:color w:val="2F5496"/>
          <w:sz w:val="36"/>
          <w:szCs w:val="36"/>
          <w:lang w:val="hy-AM"/>
        </w:rPr>
      </w:pPr>
      <w:r>
        <w:rPr>
          <w:rFonts w:ascii="Sylfaen" w:hAnsi="Sylfaen"/>
          <w:b/>
          <w:bCs/>
          <w:color w:val="2F5496"/>
          <w:sz w:val="36"/>
          <w:szCs w:val="36"/>
          <w:lang w:val="hy-AM"/>
        </w:rPr>
        <w:t>Դերենիկ Պետրոսյան Կարմենի</w:t>
      </w:r>
    </w:p>
    <w:p w14:paraId="35F0A4D7" w14:textId="5F32AD26" w:rsidR="0049065B" w:rsidRPr="008949BB" w:rsidRDefault="0049065B" w:rsidP="008949B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Sylfaen" w:hAnsi="Sylfaen"/>
          <w:b/>
          <w:bCs/>
          <w:color w:val="2F5496"/>
          <w:sz w:val="24"/>
          <w:szCs w:val="24"/>
          <w:lang w:val="en-US"/>
        </w:rPr>
      </w:pPr>
    </w:p>
    <w:p w14:paraId="6BF094C9" w14:textId="77777777" w:rsidR="0049065B" w:rsidRPr="008949BB" w:rsidRDefault="0049065B" w:rsidP="008949B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Sylfaen" w:hAnsi="Sylfaen"/>
          <w:b/>
          <w:bCs/>
          <w:color w:val="2F5496"/>
          <w:sz w:val="60"/>
          <w:szCs w:val="60"/>
          <w:lang w:val="en-US"/>
        </w:rPr>
      </w:pPr>
      <w:r w:rsidRPr="008949BB">
        <w:rPr>
          <w:rFonts w:ascii="Sylfaen" w:hAnsi="Sylfaen"/>
          <w:b/>
          <w:bCs/>
          <w:color w:val="2F5496"/>
          <w:sz w:val="60"/>
          <w:szCs w:val="60"/>
          <w:lang w:val="en-US"/>
        </w:rPr>
        <w:t>ԱՎԱՐՏԱԿԱՆ ԱՇԽԱՏԱՆՔ</w:t>
      </w:r>
    </w:p>
    <w:p w14:paraId="638D99B4" w14:textId="01D7C1C5" w:rsidR="008949BB" w:rsidRPr="008949BB" w:rsidRDefault="008949BB" w:rsidP="008949B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Sylfaen" w:hAnsi="Sylfaen"/>
          <w:b/>
          <w:bCs/>
          <w:color w:val="2F5496"/>
          <w:sz w:val="32"/>
          <w:szCs w:val="32"/>
          <w:lang w:val="hy-AM"/>
        </w:rPr>
      </w:pPr>
      <w:r>
        <w:rPr>
          <w:rFonts w:ascii="Sylfaen" w:hAnsi="Sylfaen"/>
          <w:b/>
          <w:bCs/>
          <w:color w:val="2F5496"/>
          <w:sz w:val="32"/>
          <w:szCs w:val="32"/>
          <w:lang w:val="hy-AM"/>
        </w:rPr>
        <w:t>Արդյունաբերական բանացանցերում 5</w:t>
      </w:r>
      <w:r>
        <w:rPr>
          <w:rFonts w:ascii="Sylfaen" w:hAnsi="Sylfaen"/>
          <w:b/>
          <w:bCs/>
          <w:color w:val="2F5496"/>
          <w:sz w:val="32"/>
          <w:szCs w:val="32"/>
          <w:lang w:val="en-US"/>
        </w:rPr>
        <w:t>G</w:t>
      </w:r>
      <w:r>
        <w:rPr>
          <w:rFonts w:ascii="Sylfaen" w:hAnsi="Sylfaen"/>
          <w:b/>
          <w:bCs/>
          <w:color w:val="2F5496"/>
          <w:sz w:val="32"/>
          <w:szCs w:val="32"/>
          <w:lang w:val="hy-AM"/>
        </w:rPr>
        <w:t xml:space="preserve"> ցանցի ինտեգրման հետազոտություն</w:t>
      </w:r>
    </w:p>
    <w:p w14:paraId="24DBC8FF" w14:textId="08C408AD" w:rsidR="0049065B" w:rsidRPr="008949BB" w:rsidRDefault="0049065B" w:rsidP="008949B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Sylfaen" w:hAnsi="Sylfaen"/>
          <w:b/>
          <w:bCs/>
          <w:color w:val="2F5496"/>
          <w:sz w:val="32"/>
          <w:szCs w:val="32"/>
          <w:lang w:val="hy-AM"/>
        </w:rPr>
      </w:pPr>
      <w:r w:rsidRPr="008949BB">
        <w:rPr>
          <w:rFonts w:ascii="Sylfaen" w:hAnsi="Sylfaen"/>
          <w:b/>
          <w:bCs/>
          <w:color w:val="2F5496"/>
          <w:sz w:val="32"/>
          <w:szCs w:val="32"/>
          <w:lang w:val="hy-AM"/>
        </w:rPr>
        <w:t>«Ռադիոտեխնիկա և կապ» մասնագիտությամբ</w:t>
      </w:r>
    </w:p>
    <w:p w14:paraId="1EBAAAC4" w14:textId="77777777" w:rsidR="0049065B" w:rsidRPr="008949BB" w:rsidRDefault="0049065B" w:rsidP="008949B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Sylfaen" w:hAnsi="Sylfaen"/>
          <w:b/>
          <w:bCs/>
          <w:color w:val="2F5496"/>
          <w:sz w:val="32"/>
          <w:szCs w:val="32"/>
          <w:lang w:val="hy-AM"/>
        </w:rPr>
      </w:pPr>
      <w:r w:rsidRPr="008949BB">
        <w:rPr>
          <w:rFonts w:ascii="Sylfaen" w:hAnsi="Sylfaen"/>
          <w:b/>
          <w:bCs/>
          <w:color w:val="2F5496"/>
          <w:sz w:val="32"/>
          <w:szCs w:val="32"/>
          <w:lang w:val="hy-AM"/>
        </w:rPr>
        <w:t>Ճարտարագետի բակալավրի որակավորման աստիճանի հայցման համար</w:t>
      </w:r>
    </w:p>
    <w:p w14:paraId="0151C4AD" w14:textId="70C134AD" w:rsidR="0049065B" w:rsidRPr="008949BB" w:rsidRDefault="0049065B" w:rsidP="008949B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Sylfaen" w:hAnsi="Sylfaen"/>
          <w:b/>
          <w:bCs/>
          <w:color w:val="2F5496"/>
          <w:sz w:val="24"/>
          <w:szCs w:val="24"/>
          <w:lang w:val="hy-AM"/>
        </w:rPr>
      </w:pPr>
    </w:p>
    <w:p w14:paraId="68116151" w14:textId="3F0EB720" w:rsidR="0049065B" w:rsidRPr="008949BB" w:rsidRDefault="0049065B" w:rsidP="008949B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Sylfaen" w:hAnsi="Sylfaen"/>
          <w:b/>
          <w:bCs/>
          <w:color w:val="2F5496"/>
          <w:sz w:val="32"/>
          <w:szCs w:val="32"/>
        </w:rPr>
      </w:pPr>
      <w:r w:rsidRPr="008949BB">
        <w:rPr>
          <w:rFonts w:ascii="Sylfaen" w:hAnsi="Sylfaen"/>
          <w:b/>
          <w:bCs/>
          <w:color w:val="2F5496"/>
          <w:sz w:val="32"/>
          <w:szCs w:val="32"/>
          <w:lang w:val="en-US"/>
        </w:rPr>
        <w:t>ԵՐԵՎԱՆ 2024</w:t>
      </w:r>
    </w:p>
    <w:p w14:paraId="719B6329" w14:textId="5649CB84" w:rsidR="00E4298E" w:rsidRPr="00DC2830" w:rsidRDefault="0059570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rPr>
          <w:rFonts w:ascii="Sylfaen" w:hAnsi="Sylfaen"/>
          <w:color w:val="2F5496"/>
          <w:sz w:val="24"/>
          <w:szCs w:val="24"/>
        </w:rPr>
        <w:pPrChange w:id="0" w:author="Derenik Petrosyan" w:date="2024-04-16T14:15:00Z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before="240" w:after="0"/>
          </w:pPr>
        </w:pPrChange>
      </w:pPr>
      <w:r w:rsidRPr="00DC2830">
        <w:rPr>
          <w:rFonts w:ascii="Sylfaen" w:hAnsi="Sylfaen"/>
          <w:color w:val="2F5496"/>
          <w:sz w:val="24"/>
          <w:szCs w:val="24"/>
        </w:rPr>
        <w:lastRenderedPageBreak/>
        <w:t>Բովանդակությունը</w:t>
      </w:r>
    </w:p>
    <w:sdt>
      <w:sdtPr>
        <w:rPr>
          <w:rFonts w:ascii="Sylfaen" w:eastAsia="Calibri" w:hAnsi="Sylfaen" w:cs="Calibri"/>
          <w:sz w:val="24"/>
          <w:szCs w:val="24"/>
          <w:lang w:val="hy"/>
        </w:rPr>
        <w:id w:val="-683049050"/>
        <w:docPartObj>
          <w:docPartGallery w:val="Table of Contents"/>
          <w:docPartUnique/>
        </w:docPartObj>
      </w:sdtPr>
      <w:sdtEndPr/>
      <w:sdtContent>
        <w:p w14:paraId="45DE5982" w14:textId="2BB3A948" w:rsidR="008949BB" w:rsidRDefault="0059570A" w:rsidP="008949BB">
          <w:pPr>
            <w:pStyle w:val="TOC1"/>
            <w:tabs>
              <w:tab w:val="left" w:pos="440"/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r w:rsidRPr="00DC2830">
            <w:rPr>
              <w:rFonts w:ascii="Sylfaen" w:hAnsi="Sylfaen"/>
              <w:sz w:val="24"/>
              <w:szCs w:val="24"/>
            </w:rPr>
            <w:fldChar w:fldCharType="begin"/>
          </w:r>
          <w:r w:rsidRPr="00DC2830">
            <w:rPr>
              <w:rFonts w:ascii="Sylfaen" w:hAnsi="Sylfaen"/>
              <w:sz w:val="24"/>
              <w:szCs w:val="24"/>
            </w:rPr>
            <w:instrText xml:space="preserve"> TOC \h \u \z \t "Heading 1,1,Heading 2,2,Heading 3,3,"</w:instrText>
          </w:r>
          <w:r w:rsidRPr="00DC2830">
            <w:rPr>
              <w:rFonts w:ascii="Sylfaen" w:hAnsi="Sylfaen"/>
              <w:sz w:val="24"/>
              <w:szCs w:val="24"/>
            </w:rPr>
            <w:fldChar w:fldCharType="separate"/>
          </w:r>
          <w:hyperlink w:anchor="_Toc165300589" w:history="1">
            <w:r w:rsidR="008949BB" w:rsidRPr="00BF72A5">
              <w:rPr>
                <w:rStyle w:val="Hyperlink"/>
                <w:rFonts w:ascii="Sylfaen" w:eastAsia="Arial" w:hAnsi="Sylfaen" w:cs="Arial"/>
                <w:bCs/>
                <w:noProof/>
              </w:rPr>
              <w:t>1.</w:t>
            </w:r>
            <w:r w:rsidR="008949BB">
              <w:rPr>
                <w:rFonts w:asciiTheme="minorHAnsi" w:hAnsiTheme="minorHAnsi" w:cstheme="minorBidi"/>
                <w:noProof/>
              </w:rPr>
              <w:tab/>
            </w:r>
            <w:r w:rsidR="008949BB" w:rsidRPr="00BF72A5">
              <w:rPr>
                <w:rStyle w:val="Hyperlink"/>
                <w:rFonts w:ascii="Sylfaen" w:eastAsia="Tahoma" w:hAnsi="Sylfaen" w:cs="Tahoma"/>
                <w:bCs/>
                <w:noProof/>
              </w:rPr>
              <w:t xml:space="preserve">Ներածություն 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_Toc165300589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4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7E1CB5FA" w14:textId="7FD2E72E" w:rsidR="008949BB" w:rsidRDefault="00D14FD6" w:rsidP="008949BB">
          <w:pPr>
            <w:pStyle w:val="TOC1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590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2. Գրական ակնարկ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_Toc165300590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4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2E7E2B49" w14:textId="4D58ED4B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591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2.1 Անլար կապի տեխնոլոգիաների էվոլյուցիան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_Toc165300591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4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394F65EA" w14:textId="396A8029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592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2.2 Իրերի արդյունաբերական ինտերնետի առաջացումը ( IIoT )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_Toc165300592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4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3605860B" w14:textId="74248F08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593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2.3 Հիմնական հասկացություններ և մարտահրավերներ 5G-IIoT ինտեգրման մեջ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_Toc165300593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4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0CF42B24" w14:textId="68B141C0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594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2.4 5G-IIoT ինտեգրման հնարավորություններն ու առավելությունները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_Toc165300594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11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0E27C113" w14:textId="372D5135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595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 xml:space="preserve">2.5 Դեպքերի ուսումնասիրություն և օգտագործման դեպքեր 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_Toc165300595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12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2626A3D6" w14:textId="3DB4874E" w:rsidR="008949BB" w:rsidRDefault="00D14FD6" w:rsidP="008949BB">
          <w:pPr>
            <w:pStyle w:val="TOC1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596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3. 5G-IIoT ինտեգրման տեխնիկական ասպեկտները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_Toc165300596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16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3368097B" w14:textId="0B4A2C5E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597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 xml:space="preserve">3.1 Ընդլայնված շարժական լայնաշերտ </w:t>
            </w:r>
            <w:r w:rsidR="008949BB" w:rsidRPr="00BF72A5">
              <w:rPr>
                <w:rStyle w:val="Hyperlink"/>
                <w:rFonts w:ascii="Sylfaen" w:eastAsia="Tahoma" w:hAnsi="Sylfaen" w:cs="Tahoma"/>
                <w:noProof/>
                <w:lang w:val="hy-AM"/>
              </w:rPr>
              <w:t>կապ</w:t>
            </w:r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 xml:space="preserve"> (eMBB)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_Toc165300597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18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39408B20" w14:textId="622094C7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598" w:history="1">
            <w:r w:rsidR="008949BB" w:rsidRPr="00BF72A5">
              <w:rPr>
                <w:rStyle w:val="Hyperlink"/>
                <w:rFonts w:ascii="Sylfaen" w:eastAsia="Arial" w:hAnsi="Sylfaen" w:cs="Arial"/>
                <w:noProof/>
                <w:lang w:val="hy-AM"/>
              </w:rPr>
              <w:t>3</w:t>
            </w:r>
            <w:r w:rsidR="008949BB" w:rsidRPr="00BF72A5">
              <w:rPr>
                <w:rStyle w:val="Hyperlink"/>
                <w:rFonts w:ascii="Times New Roman" w:eastAsia="Arial" w:hAnsi="Times New Roman"/>
                <w:noProof/>
                <w:lang w:val="hy-AM"/>
              </w:rPr>
              <w:t>․1․1</w:t>
            </w:r>
            <w:r w:rsidR="008949BB" w:rsidRPr="00BF72A5">
              <w:rPr>
                <w:rStyle w:val="Hyperlink"/>
                <w:rFonts w:ascii="Sylfaen" w:eastAsia="Arial" w:hAnsi="Sylfaen" w:cs="Arial"/>
                <w:noProof/>
              </w:rPr>
              <w:t xml:space="preserve"> eMBB-ի ակնարկ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_Toc165300598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18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7C26237D" w14:textId="55D5844C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599" w:history="1">
            <w:r w:rsidR="008949BB" w:rsidRPr="00BF72A5">
              <w:rPr>
                <w:rStyle w:val="Hyperlink"/>
                <w:rFonts w:ascii="Sylfaen" w:eastAsia="Arial" w:hAnsi="Sylfaen" w:cs="Arial"/>
                <w:noProof/>
                <w:lang w:val="hy-AM"/>
              </w:rPr>
              <w:t>3</w:t>
            </w:r>
            <w:r w:rsidR="008949BB" w:rsidRPr="00BF72A5">
              <w:rPr>
                <w:rStyle w:val="Hyperlink"/>
                <w:rFonts w:ascii="Times New Roman" w:eastAsia="Arial" w:hAnsi="Times New Roman"/>
                <w:noProof/>
                <w:lang w:val="hy-AM"/>
              </w:rPr>
              <w:t>․</w:t>
            </w:r>
            <w:r w:rsidR="008949BB" w:rsidRPr="00BF72A5">
              <w:rPr>
                <w:rStyle w:val="Hyperlink"/>
                <w:rFonts w:ascii="Sylfaen" w:eastAsia="Arial" w:hAnsi="Sylfaen"/>
                <w:noProof/>
                <w:lang w:val="hy-AM"/>
              </w:rPr>
              <w:t>1</w:t>
            </w:r>
            <w:r w:rsidR="008949BB" w:rsidRPr="00BF72A5">
              <w:rPr>
                <w:rStyle w:val="Hyperlink"/>
                <w:rFonts w:ascii="Times New Roman" w:eastAsia="Arial" w:hAnsi="Times New Roman"/>
                <w:noProof/>
                <w:lang w:val="hy-AM"/>
              </w:rPr>
              <w:t>․</w:t>
            </w:r>
            <w:r w:rsidR="008949BB" w:rsidRPr="00BF72A5">
              <w:rPr>
                <w:rStyle w:val="Hyperlink"/>
                <w:rFonts w:ascii="Sylfaen" w:eastAsia="Arial" w:hAnsi="Sylfaen"/>
                <w:noProof/>
                <w:lang w:val="hy-AM"/>
              </w:rPr>
              <w:t>2 Ծրագրեր արդյունաբերական IoT ինտեգրման մեջ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_Toc165300599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18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5E2C5C95" w14:textId="0EBC9E55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00" w:history="1">
            <w:r w:rsidR="008949BB" w:rsidRPr="00BF72A5">
              <w:rPr>
                <w:rStyle w:val="Hyperlink"/>
                <w:rFonts w:ascii="Sylfaen" w:hAnsi="Sylfaen"/>
                <w:noProof/>
              </w:rPr>
              <w:t>3.1.3  eMBB-ի առավելությունները IIoT ինտեգրման մեջ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_Toc165300600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19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66E8A8CD" w14:textId="6FECA4C3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01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 xml:space="preserve">3.2 </w:t>
            </w:r>
            <w:r w:rsidR="008949BB" w:rsidRPr="00BF72A5">
              <w:rPr>
                <w:rStyle w:val="Hyperlink"/>
                <w:rFonts w:ascii="Sylfaen" w:eastAsia="Arial" w:hAnsi="Sylfaen" w:cs="Arial"/>
                <w:noProof/>
                <w:lang w:val="hy-AM"/>
              </w:rPr>
              <w:t>Գեր</w:t>
            </w:r>
            <w:r w:rsidR="008949BB" w:rsidRPr="00BF72A5">
              <w:rPr>
                <w:rStyle w:val="Hyperlink"/>
                <w:rFonts w:ascii="Sylfaen" w:eastAsia="Arial" w:hAnsi="Sylfaen" w:cs="Arial"/>
                <w:noProof/>
              </w:rPr>
              <w:t xml:space="preserve">հուսալի ցածր </w:t>
            </w:r>
            <w:r w:rsidR="008949BB" w:rsidRPr="00BF72A5">
              <w:rPr>
                <w:rStyle w:val="Hyperlink"/>
                <w:rFonts w:ascii="Sylfaen" w:eastAsia="Arial" w:hAnsi="Sylfaen" w:cs="Arial"/>
                <w:noProof/>
                <w:lang w:val="hy-AM"/>
              </w:rPr>
              <w:t>հապաղումներով</w:t>
            </w:r>
            <w:r w:rsidR="008949BB" w:rsidRPr="00BF72A5">
              <w:rPr>
                <w:rStyle w:val="Hyperlink"/>
                <w:rFonts w:ascii="Sylfaen" w:eastAsia="Arial" w:hAnsi="Sylfaen" w:cs="Arial"/>
                <w:noProof/>
              </w:rPr>
              <w:t xml:space="preserve"> հաղորդակցությունը (URLLC)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_Toc165300601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21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06A0B72A" w14:textId="2C3B1918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02" w:history="1">
            <w:r w:rsidR="008949BB" w:rsidRPr="00BF72A5">
              <w:rPr>
                <w:rStyle w:val="Hyperlink"/>
                <w:rFonts w:ascii="Sylfaen" w:eastAsia="Arial" w:hAnsi="Sylfaen" w:cs="Arial"/>
                <w:noProof/>
              </w:rPr>
              <w:t>3.2.1 URLLC-ի ակնարկ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_Toc165300602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21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5E9F6EF1" w14:textId="62147F71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03" w:history="1">
            <w:r w:rsidR="008949BB" w:rsidRPr="00BF72A5">
              <w:rPr>
                <w:rStyle w:val="Hyperlink"/>
                <w:rFonts w:ascii="Sylfaen" w:hAnsi="Sylfaen"/>
                <w:noProof/>
              </w:rPr>
              <w:t>3.2.2 Ծրագրեր արդյունաբերական IoT ինտեգրման մե</w:t>
            </w:r>
            <w:r w:rsidR="008949BB" w:rsidRPr="00BF72A5">
              <w:rPr>
                <w:rStyle w:val="Hyperlink"/>
                <w:rFonts w:ascii="Sylfaen" w:hAnsi="Sylfaen"/>
                <w:noProof/>
                <w:lang w:val="hy-AM"/>
              </w:rPr>
              <w:t>ջ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_Toc165300603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21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25700598" w14:textId="472F089E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04" w:history="1">
            <w:r w:rsidR="008949BB" w:rsidRPr="00BF72A5">
              <w:rPr>
                <w:rStyle w:val="Hyperlink"/>
                <w:rFonts w:ascii="Sylfaen" w:hAnsi="Sylfaen"/>
                <w:noProof/>
                <w:lang w:val="hy-AM"/>
              </w:rPr>
              <w:t>3.3.3 URLLC-ի առավելությունները IIoT ինտեգրման մեջ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_Toc165300604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22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55935D3A" w14:textId="79FAB4A7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05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 xml:space="preserve">3.3 </w:t>
            </w:r>
            <w:r w:rsidR="008949BB" w:rsidRPr="00BF72A5">
              <w:rPr>
                <w:rStyle w:val="Hyperlink"/>
                <w:rFonts w:ascii="Sylfaen" w:eastAsia="Arial" w:hAnsi="Sylfaen" w:cs="Arial"/>
                <w:noProof/>
                <w:lang w:val="hy-AM"/>
              </w:rPr>
              <w:t>Զ</w:t>
            </w:r>
            <w:r w:rsidR="008949BB" w:rsidRPr="00BF72A5">
              <w:rPr>
                <w:rStyle w:val="Hyperlink"/>
                <w:rFonts w:ascii="Sylfaen" w:eastAsia="Arial" w:hAnsi="Sylfaen" w:cs="Arial"/>
                <w:noProof/>
              </w:rPr>
              <w:t>անգվածային մեքենայական տիպի հաղորդակցությունը (mMTC),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_Toc165300605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24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116C5F14" w14:textId="46F6AF3D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06" w:history="1">
            <w:r w:rsidR="008949BB" w:rsidRPr="00BF72A5">
              <w:rPr>
                <w:rStyle w:val="Hyperlink"/>
                <w:rFonts w:ascii="Sylfaen" w:hAnsi="Sylfaen"/>
                <w:noProof/>
                <w:lang w:val="hy-AM"/>
              </w:rPr>
              <w:t>3</w:t>
            </w:r>
            <w:r w:rsidR="008949BB" w:rsidRPr="00BF72A5">
              <w:rPr>
                <w:rStyle w:val="Hyperlink"/>
                <w:rFonts w:ascii="Times New Roman" w:hAnsi="Times New Roman"/>
                <w:noProof/>
                <w:lang w:val="hy-AM"/>
              </w:rPr>
              <w:t>․</w:t>
            </w:r>
            <w:r w:rsidR="008949BB" w:rsidRPr="00BF72A5">
              <w:rPr>
                <w:rStyle w:val="Hyperlink"/>
                <w:rFonts w:ascii="Sylfaen" w:hAnsi="Sylfaen"/>
                <w:noProof/>
                <w:lang w:val="hy-AM"/>
              </w:rPr>
              <w:t>3</w:t>
            </w:r>
            <w:r w:rsidR="008949BB" w:rsidRPr="00BF72A5">
              <w:rPr>
                <w:rStyle w:val="Hyperlink"/>
                <w:rFonts w:ascii="Times New Roman" w:hAnsi="Times New Roman"/>
                <w:noProof/>
                <w:lang w:val="hy-AM"/>
              </w:rPr>
              <w:t>․</w:t>
            </w:r>
            <w:r w:rsidR="008949BB" w:rsidRPr="00BF72A5">
              <w:rPr>
                <w:rStyle w:val="Hyperlink"/>
                <w:rFonts w:ascii="Sylfaen" w:hAnsi="Sylfaen"/>
                <w:noProof/>
                <w:lang w:val="hy-AM"/>
              </w:rPr>
              <w:t>1 mMTC-ի ակնարկ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_Toc165300606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24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0588300D" w14:textId="1F3B8C2E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07" w:history="1">
            <w:r w:rsidR="008949BB" w:rsidRPr="00BF72A5">
              <w:rPr>
                <w:rStyle w:val="Hyperlink"/>
                <w:noProof/>
                <w:lang w:val="hy-AM"/>
              </w:rPr>
              <w:t>3․3․2 Ծրագրեր արդյունաբերական IoT ինտեգրման մեջ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_Toc165300607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24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54A81586" w14:textId="4D79E919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08" w:history="1">
            <w:r w:rsidR="008949BB" w:rsidRPr="00BF72A5">
              <w:rPr>
                <w:rStyle w:val="Hyperlink"/>
                <w:rFonts w:ascii="Sylfaen" w:eastAsia="Arial" w:hAnsi="Sylfaen" w:cs="Arial"/>
                <w:noProof/>
                <w:lang w:val="hy-AM"/>
              </w:rPr>
              <w:t>3</w:t>
            </w:r>
            <w:r w:rsidR="008949BB" w:rsidRPr="00BF72A5">
              <w:rPr>
                <w:rStyle w:val="Hyperlink"/>
                <w:rFonts w:ascii="Times New Roman" w:eastAsia="Arial" w:hAnsi="Times New Roman"/>
                <w:noProof/>
                <w:lang w:val="hy-AM"/>
              </w:rPr>
              <w:t>․3․3 mMTC-ի առավելությունները IIoT ինտեգրման մեջ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_Toc165300608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26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4F4E955D" w14:textId="12E07FC8" w:rsidR="008949BB" w:rsidRDefault="00D14FD6" w:rsidP="008949BB">
          <w:pPr>
            <w:pStyle w:val="TOC1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09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4. 5G-IIoT ինտեգրման մարտահրավերներն ու հնարավորությունները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_Toc165300609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27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14C4E8E7" w14:textId="20C4F5A7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10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 xml:space="preserve">4.1 Մարտահրավերներ 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_Toc165300610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27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6127B0C5" w14:textId="04E1B2D3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11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4.1.1 Ենթակառուցվածքային ներդրումներ.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_Toc165300611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27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4AB56103" w14:textId="54439526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12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4.1.2 Փոխգործունակության խնդիրներ: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_Toc165300612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27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2B579C10" w14:textId="6A6429CF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13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4.1.3 Անվտանգության մտահոգություններ.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_Toc165300613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28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5B0AE1D6" w14:textId="13B02F61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14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4.1.4 Տվյալների կառավարում և վերլուծություն: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_Toc165300614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28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4B86A848" w14:textId="1919845A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15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4.1.5 Կարգավորման և Համապատասխանության հարցեր.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_Toc165300615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28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07F2AE52" w14:textId="603BC63F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16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 xml:space="preserve">4.2 Հնարավորություններ 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_Toc165300616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28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0416434E" w14:textId="2E7C1C2A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17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4.2.1 Բարելավված միացում: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_Toc165300617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28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6520ADB3" w14:textId="4B5F0C3D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18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4.2.2 Իրական ժամանակում որոշումների կայացում.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_Toc165300618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29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31B485DE" w14:textId="03574262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19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4.2.3 Ընդլայնված ավտոմատացում: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_Toc165300619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29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75806751" w14:textId="4D731FA1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20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4.2.4 Նորարար օգտագործման դեպքեր: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_Toc165300620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29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5A088E2D" w14:textId="6146E411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21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4.2.5 Ընդարձակություն և ճկունություն: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_Toc165300621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29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15434904" w14:textId="0FA350A4" w:rsidR="008949BB" w:rsidRDefault="00D14FD6" w:rsidP="008949BB">
          <w:pPr>
            <w:pStyle w:val="TOC1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22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 xml:space="preserve">5. 5G-միացված IIoT- ի դեպքերի ուսումնասիրություններ և կիրառություններ 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_Toc165300622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30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5154CACF" w14:textId="09A7032D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23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 xml:space="preserve">5.1 Արտադրական արդյունաբերություն 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_Toc165300623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30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3CF5556B" w14:textId="716F22ED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24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5.1.1 Կանխատեսող սպասարկում: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_Toc165300624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30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2ADACB21" w14:textId="28810F2C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25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5.1.2 Խելացի գործարաններ: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_Toc165300625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30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26AF81FD" w14:textId="16A18FE9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26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5.2 Տրանսպորտային արդյունաբերություն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_Toc165300626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30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361A87F3" w14:textId="4A57D742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27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5.2.1 Ինքնավար Տրանսպորտ :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_Toc165300627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30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32DE423B" w14:textId="76D5FD13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28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5.2.2 Նավատորմի կառավարում: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_Toc165300628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31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139F99D1" w14:textId="54BEAF9C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29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 xml:space="preserve">5.3 Առողջապահության արդյունաբերություն 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_Toc165300629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31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6CDCAC3B" w14:textId="3AAD424E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30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5.3.1 Հեռավոր հիվանդի մոնիտորինգ :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_Toc165300630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31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68C8544F" w14:textId="4F9BB6C5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31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5.3.2 Հեռաբժշկություն: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_Toc165300631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31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685744B8" w14:textId="07798B15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32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5.4 Էներգետիկ արդյունաբերություն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_Toc165300632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31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76F447DE" w14:textId="18C2793C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33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5.4.1 Խելացի ցանցեր: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_Toc165300633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32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1476079D" w14:textId="75DCF63F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34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5.4.2 Ակտիվների կառավարում: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_Toc165300634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32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0F0EBE2C" w14:textId="790DA5A8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35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 xml:space="preserve">5.5 Ամփոփում և վերլուծություն 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_Toc165300635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32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43A250F0" w14:textId="5B40E018" w:rsidR="008949BB" w:rsidRDefault="00D14FD6" w:rsidP="008949BB">
          <w:pPr>
            <w:pStyle w:val="TOC1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36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6. 5G-IIoT ինտեգրման ապագա ուղղություններն ու հետևանքները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_Toc165300636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32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4507CE72" w14:textId="0CA52622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37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6.1 Զարգացող տեխնոլոգիաներ և միտումներ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_Toc165300637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32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5787BB49" w14:textId="49FF85DE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38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6.1.1 Եզրային հաշվարկ: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_Toc165300638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33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0D28D17D" w14:textId="4E07F5DD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39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6.1.2 AI և մեքենայական ուսուցում :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_Toc165300639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33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71F96673" w14:textId="3F97D10F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40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6.2 Արդյունաբերական տրանսֆորմացիայի հետևանքները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_Toc165300640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33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07DC32E8" w14:textId="21FA9D57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41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6.2.1 Թվային փոխակերպում: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_Toc165300641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33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25999BC4" w14:textId="1C624296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42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6.2.2 Բիզնես մոդելներ և արժեքային շղթաներ.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_Toc165300642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33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10F96B7F" w14:textId="45BD1645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43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6.3 Մարտահրավերներ և նկատառումներ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_Toc165300643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34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4B9DB0F1" w14:textId="26BE4AF2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44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6.3.1 Կիբերանվտանգություն: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_Toc165300644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34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7B99E42A" w14:textId="645977C9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45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6.3.2 Կարգավորող շրջանակներ.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_Toc165300645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34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59D31E8F" w14:textId="7F08DEAC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46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6.4 Էթիկական և սոցիալական հետևանքներ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_Toc165300646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34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1348452B" w14:textId="22C00D3E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47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6.4.1 Գաղտնիություն և տվյալների կառավարում: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_Toc165300647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34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569247B4" w14:textId="7D51D373" w:rsidR="008949BB" w:rsidRDefault="00D14FD6" w:rsidP="008949BB">
          <w:pPr>
            <w:pStyle w:val="TOC3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48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>6.4.2 Ազդեցություն աշխատուժի վրա.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_Toc165300648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34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44D5B05D" w14:textId="2D31E624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49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 xml:space="preserve">6.5 Ամփոփում և եզրակացություն 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_Toc165300649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35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54DBAFCF" w14:textId="117656C4" w:rsidR="008949BB" w:rsidRDefault="00D14FD6" w:rsidP="008949BB">
          <w:pPr>
            <w:pStyle w:val="TOC1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50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 xml:space="preserve">7. Եզրակացություն 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_Toc165300650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35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0AF471BE" w14:textId="73D3C847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51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 xml:space="preserve">7.1 Հիմնական բացահայտումների ամփոփում 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_Toc165300651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35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5EBC3BD2" w14:textId="7980C0A8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52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 xml:space="preserve">7.2 Ներդրումներ և նշանակություն 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_Toc165300652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36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764FD129" w14:textId="5414A42A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53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 xml:space="preserve">7.3 Առաջարկություններ 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_Toc165300653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36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6F1804FB" w14:textId="6721D65D" w:rsidR="008949BB" w:rsidRDefault="00D14FD6" w:rsidP="008949BB">
          <w:pPr>
            <w:pStyle w:val="TOC2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54" w:history="1">
            <w:r w:rsidR="008949BB" w:rsidRPr="00BF72A5">
              <w:rPr>
                <w:rStyle w:val="Hyperlink"/>
                <w:rFonts w:ascii="Sylfaen" w:eastAsia="Tahoma" w:hAnsi="Sylfaen" w:cs="Tahoma"/>
                <w:noProof/>
              </w:rPr>
              <w:t xml:space="preserve">7.4 Եզրակացություն 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_Toc165300654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36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07841164" w14:textId="0D72A939" w:rsidR="008949BB" w:rsidRDefault="00D14FD6" w:rsidP="008949BB">
          <w:pPr>
            <w:pStyle w:val="TOC1"/>
            <w:tabs>
              <w:tab w:val="right" w:leader="dot" w:pos="9344"/>
            </w:tabs>
            <w:spacing w:line="360" w:lineRule="auto"/>
            <w:rPr>
              <w:rFonts w:asciiTheme="minorHAnsi" w:hAnsiTheme="minorHAnsi" w:cstheme="minorBidi"/>
              <w:noProof/>
            </w:rPr>
          </w:pPr>
          <w:hyperlink w:anchor="_Toc165300655" w:history="1">
            <w:r w:rsidR="008949BB" w:rsidRPr="00BF72A5">
              <w:rPr>
                <w:rStyle w:val="Hyperlink"/>
                <w:rFonts w:ascii="Sylfaen" w:hAnsi="Sylfaen" w:cs="Arial"/>
                <w:b/>
                <w:bCs/>
                <w:noProof/>
                <w:lang w:val="hy-AM"/>
              </w:rPr>
              <w:t>Օգտագործված գրականության ցանկ</w:t>
            </w:r>
            <w:r w:rsidR="008949BB">
              <w:rPr>
                <w:noProof/>
                <w:webHidden/>
              </w:rPr>
              <w:tab/>
            </w:r>
            <w:r w:rsidR="008949BB">
              <w:rPr>
                <w:noProof/>
                <w:webHidden/>
              </w:rPr>
              <w:fldChar w:fldCharType="begin"/>
            </w:r>
            <w:r w:rsidR="008949BB">
              <w:rPr>
                <w:noProof/>
                <w:webHidden/>
              </w:rPr>
              <w:instrText xml:space="preserve"> PAGEREF _Toc165300655 \h </w:instrText>
            </w:r>
            <w:r w:rsidR="008949BB">
              <w:rPr>
                <w:noProof/>
                <w:webHidden/>
              </w:rPr>
            </w:r>
            <w:r w:rsidR="008949BB">
              <w:rPr>
                <w:noProof/>
                <w:webHidden/>
              </w:rPr>
              <w:fldChar w:fldCharType="separate"/>
            </w:r>
            <w:r w:rsidR="008949BB">
              <w:rPr>
                <w:noProof/>
                <w:webHidden/>
              </w:rPr>
              <w:t>38</w:t>
            </w:r>
            <w:r w:rsidR="008949BB">
              <w:rPr>
                <w:noProof/>
                <w:webHidden/>
              </w:rPr>
              <w:fldChar w:fldCharType="end"/>
            </w:r>
          </w:hyperlink>
        </w:p>
        <w:p w14:paraId="3C1F4B43" w14:textId="709BD4B5" w:rsidR="008949BB" w:rsidRDefault="0059570A" w:rsidP="008949BB">
          <w:pPr>
            <w:pStyle w:val="TOC1"/>
            <w:tabs>
              <w:tab w:val="right" w:leader="dot" w:pos="9344"/>
            </w:tabs>
            <w:spacing w:line="360" w:lineRule="auto"/>
            <w:rPr>
              <w:rFonts w:ascii="Sylfaen" w:hAnsi="Sylfaen"/>
              <w:sz w:val="24"/>
              <w:szCs w:val="24"/>
            </w:rPr>
          </w:pPr>
          <w:r w:rsidRPr="00DC2830">
            <w:rPr>
              <w:rFonts w:ascii="Sylfaen" w:hAnsi="Sylfaen"/>
              <w:sz w:val="24"/>
              <w:szCs w:val="24"/>
            </w:rPr>
            <w:fldChar w:fldCharType="end"/>
          </w:r>
        </w:p>
        <w:p w14:paraId="1B3358A3" w14:textId="77777777" w:rsidR="008949BB" w:rsidRDefault="008949BB" w:rsidP="008949BB">
          <w:pPr>
            <w:spacing w:line="360" w:lineRule="auto"/>
            <w:rPr>
              <w:lang w:val="en-US"/>
            </w:rPr>
          </w:pPr>
        </w:p>
        <w:p w14:paraId="679799DB" w14:textId="77777777" w:rsidR="008949BB" w:rsidRDefault="008949BB" w:rsidP="008949BB">
          <w:pPr>
            <w:spacing w:line="360" w:lineRule="auto"/>
            <w:rPr>
              <w:lang w:val="en-US"/>
            </w:rPr>
          </w:pPr>
        </w:p>
        <w:p w14:paraId="2EA091BB" w14:textId="77777777" w:rsidR="008949BB" w:rsidRDefault="008949BB" w:rsidP="008949BB">
          <w:pPr>
            <w:spacing w:line="360" w:lineRule="auto"/>
            <w:rPr>
              <w:lang w:val="en-US"/>
            </w:rPr>
          </w:pPr>
        </w:p>
        <w:p w14:paraId="5FDD7DDE" w14:textId="77777777" w:rsidR="008949BB" w:rsidRDefault="008949BB" w:rsidP="008949BB">
          <w:pPr>
            <w:spacing w:line="360" w:lineRule="auto"/>
            <w:rPr>
              <w:lang w:val="en-US"/>
            </w:rPr>
          </w:pPr>
        </w:p>
        <w:p w14:paraId="639554C6" w14:textId="77777777" w:rsidR="008949BB" w:rsidRDefault="008949BB" w:rsidP="008949BB">
          <w:pPr>
            <w:spacing w:line="360" w:lineRule="auto"/>
            <w:rPr>
              <w:lang w:val="en-US"/>
            </w:rPr>
          </w:pPr>
        </w:p>
        <w:p w14:paraId="686C1065" w14:textId="77777777" w:rsidR="008949BB" w:rsidRDefault="008949BB" w:rsidP="008949BB">
          <w:pPr>
            <w:spacing w:line="360" w:lineRule="auto"/>
            <w:rPr>
              <w:lang w:val="en-US"/>
            </w:rPr>
          </w:pPr>
        </w:p>
        <w:p w14:paraId="53A9690E" w14:textId="77777777" w:rsidR="008949BB" w:rsidRDefault="008949BB" w:rsidP="008949BB">
          <w:pPr>
            <w:spacing w:line="360" w:lineRule="auto"/>
            <w:rPr>
              <w:lang w:val="en-US"/>
            </w:rPr>
          </w:pPr>
        </w:p>
        <w:p w14:paraId="436895DF" w14:textId="77777777" w:rsidR="008949BB" w:rsidRDefault="008949BB" w:rsidP="008949BB">
          <w:pPr>
            <w:spacing w:line="360" w:lineRule="auto"/>
            <w:rPr>
              <w:lang w:val="en-US"/>
            </w:rPr>
          </w:pPr>
        </w:p>
        <w:p w14:paraId="25270568" w14:textId="77777777" w:rsidR="008949BB" w:rsidRDefault="008949BB" w:rsidP="008949BB">
          <w:pPr>
            <w:spacing w:line="360" w:lineRule="auto"/>
            <w:rPr>
              <w:lang w:val="en-US"/>
            </w:rPr>
          </w:pPr>
        </w:p>
        <w:p w14:paraId="5FA083F4" w14:textId="77777777" w:rsidR="008949BB" w:rsidRDefault="008949BB" w:rsidP="008949BB">
          <w:pPr>
            <w:spacing w:line="360" w:lineRule="auto"/>
            <w:rPr>
              <w:lang w:val="en-US"/>
            </w:rPr>
          </w:pPr>
        </w:p>
        <w:p w14:paraId="0528FAAA" w14:textId="13088B7A" w:rsidR="005D2C34" w:rsidRPr="008949BB" w:rsidRDefault="00D14FD6" w:rsidP="008949BB">
          <w:pPr>
            <w:rPr>
              <w:lang w:val="en-US"/>
            </w:rPr>
          </w:pPr>
        </w:p>
      </w:sdtContent>
    </w:sdt>
    <w:bookmarkStart w:id="1" w:name="_Toc165300589"/>
    <w:p w14:paraId="191F76E7" w14:textId="77777777" w:rsidR="00E4298E" w:rsidRPr="003F6438" w:rsidRDefault="00D14FD6">
      <w:pPr>
        <w:pStyle w:val="Heading1"/>
        <w:numPr>
          <w:ilvl w:val="0"/>
          <w:numId w:val="1"/>
        </w:numPr>
        <w:spacing w:line="360" w:lineRule="auto"/>
        <w:ind w:left="0" w:firstLine="0"/>
        <w:rPr>
          <w:rFonts w:ascii="Sylfaen" w:eastAsia="Arial" w:hAnsi="Sylfaen" w:cs="Arial"/>
          <w:bCs/>
          <w:sz w:val="24"/>
          <w:szCs w:val="24"/>
          <w:rPrChange w:id="2" w:author="Derenik Petrosyan" w:date="2024-04-21T22:40:00Z">
            <w:rPr>
              <w:rFonts w:ascii="Sylfaen" w:eastAsia="Arial" w:hAnsi="Sylfaen" w:cs="Arial"/>
              <w:b/>
              <w:sz w:val="24"/>
              <w:szCs w:val="24"/>
            </w:rPr>
          </w:rPrChange>
        </w:rPr>
        <w:pPrChange w:id="3" w:author="Derenik Petrosyan" w:date="2024-04-21T22:39:00Z">
          <w:pPr>
            <w:pStyle w:val="Heading1"/>
            <w:numPr>
              <w:numId w:val="1"/>
            </w:numPr>
            <w:ind w:left="720" w:hanging="360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"/>
          <w:id w:val="1563301162"/>
        </w:sdtPr>
        <w:sdtEndPr>
          <w:rPr>
            <w:bCs/>
          </w:rPr>
        </w:sdtEndPr>
        <w:sdtContent>
          <w:r w:rsidR="0059570A" w:rsidRPr="003F6438">
            <w:rPr>
              <w:rFonts w:ascii="Sylfaen" w:eastAsia="Tahoma" w:hAnsi="Sylfaen" w:cs="Tahoma"/>
              <w:bCs/>
              <w:sz w:val="24"/>
              <w:szCs w:val="24"/>
              <w:rPrChange w:id="4" w:author="Derenik Petrosyan" w:date="2024-04-21T22:40:00Z">
                <w:rPr>
                  <w:rFonts w:ascii="Sylfaen" w:eastAsia="Tahoma" w:hAnsi="Sylfaen" w:cs="Tahoma"/>
                  <w:b/>
                  <w:sz w:val="24"/>
                  <w:szCs w:val="24"/>
                </w:rPr>
              </w:rPrChange>
            </w:rPr>
            <w:t xml:space="preserve">Ներածություն </w:t>
          </w:r>
        </w:sdtContent>
      </w:sdt>
      <w:bookmarkEnd w:id="1"/>
    </w:p>
    <w:p w14:paraId="6721438C" w14:textId="77777777" w:rsidR="00E4298E" w:rsidRPr="00DC2830" w:rsidRDefault="00E4298E">
      <w:pPr>
        <w:spacing w:line="360" w:lineRule="auto"/>
        <w:rPr>
          <w:rFonts w:ascii="Sylfaen" w:hAnsi="Sylfaen"/>
          <w:sz w:val="24"/>
          <w:szCs w:val="24"/>
        </w:rPr>
        <w:pPrChange w:id="5" w:author="Derenik Petrosyan" w:date="2024-04-16T14:15:00Z">
          <w:pPr/>
        </w:pPrChange>
      </w:pPr>
    </w:p>
    <w:p w14:paraId="02294494" w14:textId="5A70D36E" w:rsidR="00E4298E" w:rsidRDefault="00A86B5E" w:rsidP="009843D2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E03FA8">
        <w:rPr>
          <w:rFonts w:ascii="Sylfaen" w:eastAsia="Arial" w:hAnsi="Sylfaen" w:cs="Arial"/>
          <w:noProof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1B9AD801" wp14:editId="3EE123AA">
            <wp:simplePos x="0" y="0"/>
            <wp:positionH relativeFrom="column">
              <wp:posOffset>1193689</wp:posOffset>
            </wp:positionH>
            <wp:positionV relativeFrom="paragraph">
              <wp:posOffset>3841004</wp:posOffset>
            </wp:positionV>
            <wp:extent cx="3712845" cy="2438400"/>
            <wp:effectExtent l="0" t="0" r="1905" b="0"/>
            <wp:wrapTopAndBottom/>
            <wp:docPr id="130260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0209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84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sdt>
        <w:sdtPr>
          <w:rPr>
            <w:rFonts w:ascii="Sylfaen" w:hAnsi="Sylfaen"/>
            <w:sz w:val="24"/>
            <w:szCs w:val="24"/>
          </w:rPr>
          <w:tag w:val="goog_rdk_2"/>
          <w:id w:val="795418292"/>
        </w:sdtPr>
        <w:sdtEndPr/>
        <w:sdtContent>
          <w:r w:rsidR="003E5135" w:rsidRPr="00DF17AC">
            <w:rPr>
              <w:rFonts w:ascii="Sylfaen" w:hAnsi="Sylfaen"/>
              <w:sz w:val="24"/>
              <w:szCs w:val="24"/>
              <w:rPrChange w:id="6" w:author="Derenik Petrosyan" w:date="2024-04-14T22:44:00Z">
                <w:rPr>
                  <w:rFonts w:ascii="Sylfaen" w:eastAsia="Tahoma" w:hAnsi="Sylfaen" w:cs="Tahoma"/>
                  <w:color w:val="111111"/>
                  <w:sz w:val="24"/>
                  <w:szCs w:val="24"/>
                  <w:highlight w:val="white"/>
                </w:rPr>
              </w:rPrChange>
            </w:rPr>
            <w:t>Այս հետազոտությ</w:t>
          </w:r>
          <w:del w:id="7" w:author="Sargis Sargsyan" w:date="2024-04-10T18:53:00Z">
            <w:r w:rsidR="003E5135" w:rsidRPr="00DF17AC" w:rsidDel="00E57159">
              <w:rPr>
                <w:rFonts w:ascii="Sylfaen" w:hAnsi="Sylfaen"/>
                <w:sz w:val="24"/>
                <w:szCs w:val="24"/>
                <w:rPrChange w:id="8" w:author="Derenik Petrosyan" w:date="2024-04-14T22:44:00Z">
                  <w:rPr>
                    <w:rFonts w:ascii="Sylfaen" w:eastAsia="Tahoma" w:hAnsi="Sylfaen" w:cs="Tahoma"/>
                    <w:color w:val="111111"/>
                    <w:sz w:val="24"/>
                    <w:szCs w:val="24"/>
                    <w:highlight w:val="white"/>
                  </w:rPr>
                </w:rPrChange>
              </w:rPr>
              <w:delText>ն</w:delText>
            </w:r>
          </w:del>
          <w:r w:rsidR="003E5135" w:rsidRPr="00DF17AC">
            <w:rPr>
              <w:rFonts w:ascii="Sylfaen" w:hAnsi="Sylfaen"/>
              <w:sz w:val="24"/>
              <w:szCs w:val="24"/>
              <w:rPrChange w:id="9" w:author="Derenik Petrosyan" w:date="2024-04-14T22:44:00Z">
                <w:rPr>
                  <w:rFonts w:ascii="Sylfaen" w:eastAsia="Tahoma" w:hAnsi="Sylfaen" w:cs="Tahoma"/>
                  <w:color w:val="111111"/>
                  <w:sz w:val="24"/>
                  <w:szCs w:val="24"/>
                  <w:highlight w:val="white"/>
                </w:rPr>
              </w:rPrChange>
            </w:rPr>
            <w:t>ունը միտված է ներկայացնելու 5G</w:t>
          </w:r>
        </w:sdtContent>
      </w:sdt>
      <w:r w:rsidR="003E5135" w:rsidRPr="00DC2830">
        <w:rPr>
          <w:rFonts w:ascii="Sylfaen" w:eastAsia="Arial" w:hAnsi="Sylfaen" w:cs="Arial"/>
          <w:b/>
          <w:color w:val="111111"/>
          <w:sz w:val="24"/>
          <w:szCs w:val="24"/>
          <w:highlight w:val="white"/>
        </w:rPr>
        <w:t xml:space="preserve"> </w:t>
      </w:r>
      <w:sdt>
        <w:sdtPr>
          <w:rPr>
            <w:rFonts w:ascii="Sylfaen" w:hAnsi="Sylfaen"/>
            <w:sz w:val="24"/>
            <w:szCs w:val="24"/>
          </w:rPr>
          <w:tag w:val="goog_rdk_3"/>
          <w:id w:val="1023443229"/>
        </w:sdtPr>
        <w:sdtEndPr/>
        <w:sdtContent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>ցանցի ստեղծած հնարաորությունները Արդյունաբերական բանացանցերում(IIoT), ներկայացնելով  ինտեգրման հետ կապված պահանջները։ 5G</w:t>
          </w:r>
        </w:sdtContent>
      </w:sdt>
      <w:r w:rsidR="003E5135" w:rsidRPr="00DC2830">
        <w:rPr>
          <w:rFonts w:ascii="Sylfaen" w:eastAsia="Arial" w:hAnsi="Sylfaen" w:cs="Arial"/>
          <w:b/>
          <w:color w:val="111111"/>
          <w:sz w:val="24"/>
          <w:szCs w:val="24"/>
          <w:highlight w:val="white"/>
        </w:rPr>
        <w:t xml:space="preserve"> </w:t>
      </w:r>
      <w:sdt>
        <w:sdtPr>
          <w:rPr>
            <w:rFonts w:ascii="Sylfaen" w:hAnsi="Sylfaen"/>
            <w:sz w:val="24"/>
            <w:szCs w:val="24"/>
          </w:rPr>
          <w:tag w:val="goog_rdk_4"/>
          <w:id w:val="-1859255529"/>
        </w:sdtPr>
        <w:sdtEndPr/>
        <w:sdtContent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>ցանցի ինտեգրումը </w:t>
          </w:r>
          <w:del w:id="10" w:author="Sargis Sargsyan" w:date="2024-04-10T18:53:00Z">
            <w:r w:rsidR="003E5135" w:rsidRPr="00DC2830" w:rsidDel="00E57159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</w:rPr>
              <w:delText xml:space="preserve">Արդյունաբերական </w:delText>
            </w:r>
          </w:del>
          <w:ins w:id="11" w:author="Sargis Sargsyan" w:date="2024-04-10T18:53:00Z">
            <w:r w:rsidR="00E57159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  <w:lang w:val="hy-AM"/>
              </w:rPr>
              <w:t>ա</w:t>
            </w:r>
            <w:r w:rsidR="00E57159" w:rsidRPr="00DC2830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</w:rPr>
              <w:t xml:space="preserve">րդյունաբերական </w:t>
            </w:r>
          </w:ins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 xml:space="preserve">բանացանցերում հնարավորություն է տալիս ստեղծել խելացի գործարաններ, որտեղ մեքենաները, սարքաորումները և սենսորները հաղորդակցվում են իրական ժամանակում։ Այս օպտիմիզացումը բարելավում է արտադրական գործընթացները, նվազեցնելով պարապուրդի ժամանակը և բարելավելով ընդհանուր գործառական արդյունավետությունը։ Այն մեծ ներուժ ունի հեղափոխելու արդյունաբերական գործընթացները, ավտոմատացումը և հաղորդակցությունը։ </w:t>
          </w:r>
        </w:sdtContent>
      </w:sdt>
      <w:sdt>
        <w:sdtPr>
          <w:rPr>
            <w:rFonts w:ascii="Sylfaen" w:hAnsi="Sylfaen"/>
            <w:sz w:val="24"/>
            <w:szCs w:val="24"/>
          </w:rPr>
          <w:tag w:val="goog_rdk_5"/>
          <w:id w:val="-749655335"/>
        </w:sdtPr>
        <w:sdtEndPr/>
        <w:sdtContent>
          <w:del w:id="12" w:author="Sargis Sargsyan" w:date="2024-04-10T18:57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5G </w:delText>
            </w:r>
          </w:del>
          <w:ins w:id="13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Հինգերորդ սերնդի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ցանցերը ներկայացնում են բջջային կապի տեխնոլոգիայի վերջին էվոլյուցիան՝ խոստանալով զգալի առաջընթացներ նախորդ սերունդ</w:t>
          </w:r>
          <w:ins w:id="14" w:author="Sargis Sargsyan" w:date="2024-04-10T18:58:00Z">
            <w:r w:rsidR="002D6339">
              <w:rPr>
                <w:rFonts w:ascii="Sylfaen" w:eastAsia="Tahoma" w:hAnsi="Sylfaen" w:cs="Tahoma"/>
                <w:sz w:val="24"/>
                <w:szCs w:val="24"/>
              </w:rPr>
              <w:t xml:space="preserve">ի՝ 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>4G LTE-</w:t>
            </w:r>
            <w:r w:rsidR="002D6339">
              <w:rPr>
                <w:rFonts w:ascii="Sylfaen" w:eastAsia="Tahoma" w:hAnsi="Sylfaen" w:cs="Tahoma"/>
                <w:sz w:val="24"/>
                <w:szCs w:val="24"/>
              </w:rPr>
              <w:t>ի</w:t>
            </w:r>
            <w:r w:rsidR="002D6339" w:rsidRPr="00DC2830" w:rsidDel="002D6339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del w:id="15" w:author="Sargis Sargsyan" w:date="2024-04-10T18:58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ների </w:delText>
            </w:r>
          </w:del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համեմատ</w:t>
          </w:r>
          <w:del w:id="16" w:author="Sargis Sargsyan" w:date="2024-04-10T18:58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, ինչպիսին է 4G LTE-ը</w:delText>
            </w:r>
          </w:del>
          <w:r>
            <w:rPr>
              <w:rFonts w:ascii="Sylfaen" w:eastAsia="Tahoma" w:hAnsi="Sylfaen" w:cs="Tahoma"/>
              <w:sz w:val="24"/>
              <w:szCs w:val="24"/>
            </w:rPr>
            <w:t xml:space="preserve">: </w:t>
          </w:r>
          <w:del w:id="17" w:author="Sargis Sargsyan" w:date="2024-04-10T18:58:00Z">
            <w:r w:rsidDel="002D6339">
              <w:rPr>
                <w:rFonts w:ascii="Sylfaen" w:eastAsia="Tahoma" w:hAnsi="Sylfaen" w:cs="Tahoma"/>
                <w:sz w:val="24"/>
                <w:szCs w:val="24"/>
                <w:lang w:val="hy-AM"/>
              </w:rPr>
              <w:delText>Որը</w:delText>
            </w:r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18" w:author="Sargis Sargsyan" w:date="2024-04-10T18:58:00Z">
            <w:r w:rsidR="002D6339">
              <w:rPr>
                <w:rFonts w:ascii="Sylfaen" w:eastAsia="Tahoma" w:hAnsi="Sylfaen" w:cs="Tahoma"/>
                <w:sz w:val="24"/>
                <w:szCs w:val="24"/>
                <w:lang w:val="hy-AM"/>
              </w:rPr>
              <w:t>Այն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8D6B65" w:rsidRPr="008D6B65">
            <w:rPr>
              <w:rFonts w:ascii="Sylfaen" w:eastAsia="Tahoma" w:hAnsi="Sylfaen" w:cs="Tahoma"/>
              <w:sz w:val="24"/>
              <w:szCs w:val="24"/>
            </w:rPr>
            <w:t>խոստանում է զգալի բարելավումներ</w:t>
          </w:r>
          <w:ins w:id="19" w:author="Sargis Sargsyan" w:date="2024-04-10T18:59:00Z">
            <w:r w:rsidR="002D6339">
              <w:rPr>
                <w:rFonts w:ascii="Sylfaen" w:eastAsia="Tahoma" w:hAnsi="Sylfaen" w:cs="Tahoma"/>
                <w:sz w:val="24"/>
                <w:szCs w:val="24"/>
              </w:rPr>
              <w:t>՝</w:t>
            </w:r>
          </w:ins>
          <w:del w:id="20" w:author="Sargis Sargsyan" w:date="2024-04-10T18:59:00Z">
            <w:r w:rsidR="008D6B65" w:rsidRPr="008D6B65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 իրականացնել</w:delText>
            </w:r>
          </w:del>
          <w:r w:rsidR="008D6B65" w:rsidRPr="008D6B65">
            <w:rPr>
              <w:rFonts w:ascii="Sylfaen" w:eastAsia="Tahoma" w:hAnsi="Sylfaen" w:cs="Tahoma"/>
              <w:sz w:val="24"/>
              <w:szCs w:val="24"/>
            </w:rPr>
            <w:t xml:space="preserve"> ցանցի </w:t>
          </w:r>
          <w:ins w:id="21" w:author="Sargis Sargsyan" w:date="2024-04-10T18:59:00Z">
            <w:r w:rsidR="002D6339">
              <w:rPr>
                <w:rFonts w:ascii="Sylfaen" w:eastAsia="Tahoma" w:hAnsi="Sylfaen" w:cs="Tahoma"/>
                <w:sz w:val="24"/>
                <w:szCs w:val="24"/>
              </w:rPr>
              <w:t xml:space="preserve">թողունակության, </w:t>
            </w:r>
          </w:ins>
          <w:r w:rsidR="008D6B65" w:rsidRPr="008D6B65">
            <w:rPr>
              <w:rFonts w:ascii="Sylfaen" w:eastAsia="Tahoma" w:hAnsi="Sylfaen" w:cs="Tahoma"/>
              <w:sz w:val="24"/>
              <w:szCs w:val="24"/>
            </w:rPr>
            <w:t>արագության, հզորության և հուսալիության մեջ</w:t>
          </w:r>
          <w:sdt>
            <w:sdtPr>
              <w:rPr>
                <w:rFonts w:ascii="Sylfaen" w:eastAsia="Tahoma" w:hAnsi="Sylfaen" w:cs="Tahoma"/>
                <w:sz w:val="24"/>
                <w:szCs w:val="24"/>
              </w:rPr>
              <w:id w:val="-26642200"/>
              <w:citation/>
            </w:sdtPr>
            <w:sdtEndPr/>
            <w:sdtContent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begin"/>
              </w:r>
              <w:r w:rsidR="00C65A52" w:rsidRPr="00E57159">
                <w:rPr>
                  <w:rFonts w:ascii="Sylfaen" w:eastAsia="Tahoma" w:hAnsi="Sylfaen" w:cs="Tahoma"/>
                  <w:sz w:val="24"/>
                  <w:szCs w:val="24"/>
                  <w:rPrChange w:id="22" w:author="Sargis Sargsyan" w:date="2024-04-10T18:49:00Z">
                    <w:rPr>
                      <w:rFonts w:ascii="Sylfaen" w:eastAsia="Tahoma" w:hAnsi="Sylfaen" w:cs="Tahoma"/>
                      <w:sz w:val="24"/>
                      <w:szCs w:val="24"/>
                      <w:lang w:val="en-US"/>
                    </w:rPr>
                  </w:rPrChange>
                </w:rPr>
                <w:instrText xml:space="preserve"> CITATION Hem24 \l 1033 </w:instrText>
              </w:r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separate"/>
              </w:r>
              <w:r w:rsidR="00A8032E">
                <w:rPr>
                  <w:rFonts w:ascii="Sylfaen" w:eastAsia="Tahoma" w:hAnsi="Sylfaen" w:cs="Tahoma"/>
                  <w:noProof/>
                  <w:sz w:val="24"/>
                  <w:szCs w:val="24"/>
                </w:rPr>
                <w:t xml:space="preserve"> </w:t>
              </w:r>
              <w:r w:rsidR="00A8032E" w:rsidRPr="00A8032E">
                <w:rPr>
                  <w:rFonts w:ascii="Sylfaen" w:eastAsia="Tahoma" w:hAnsi="Sylfaen" w:cs="Tahoma"/>
                  <w:noProof/>
                  <w:sz w:val="24"/>
                  <w:szCs w:val="24"/>
                </w:rPr>
                <w:t>[1]</w:t>
              </w:r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end"/>
              </w:r>
            </w:sdtContent>
          </w:sdt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(Նկար 1)։</w:t>
          </w:r>
        </w:sdtContent>
      </w:sdt>
    </w:p>
    <w:p w14:paraId="043898C4" w14:textId="19276B1F" w:rsidR="00E4298E" w:rsidRPr="00B57C1F" w:rsidRDefault="00D14FD6" w:rsidP="009843D2">
      <w:pPr>
        <w:spacing w:line="360" w:lineRule="auto"/>
        <w:ind w:firstLine="720"/>
        <w:jc w:val="center"/>
        <w:rPr>
          <w:rFonts w:ascii="Sylfaen" w:eastAsia="Arial" w:hAnsi="Sylfaen" w:cs="Arial"/>
          <w:i/>
          <w:iCs/>
          <w:sz w:val="20"/>
          <w:szCs w:val="20"/>
        </w:rPr>
      </w:pPr>
      <w:sdt>
        <w:sdtPr>
          <w:rPr>
            <w:rFonts w:ascii="Sylfaen" w:hAnsi="Sylfaen"/>
            <w:i/>
            <w:iCs/>
            <w:sz w:val="20"/>
            <w:szCs w:val="20"/>
          </w:rPr>
          <w:tag w:val="goog_rdk_6"/>
          <w:id w:val="181249040"/>
        </w:sdtPr>
        <w:sdtEndPr/>
        <w:sdtContent>
          <w:r w:rsidR="0059570A" w:rsidRPr="00B57C1F">
            <w:rPr>
              <w:rFonts w:ascii="Sylfaen" w:eastAsia="Tahoma" w:hAnsi="Sylfaen" w:cs="Tahoma"/>
              <w:i/>
              <w:iCs/>
              <w:sz w:val="20"/>
              <w:szCs w:val="20"/>
            </w:rPr>
            <w:t>Նկար1</w:t>
          </w:r>
        </w:sdtContent>
      </w:sdt>
      <w:r w:rsidR="0059570A" w:rsidRPr="00B57C1F">
        <w:rPr>
          <w:rFonts w:ascii="Times New Roman" w:eastAsia="Cambria Math" w:hAnsi="Times New Roman" w:cs="Times New Roman"/>
          <w:i/>
          <w:iCs/>
          <w:sz w:val="20"/>
          <w:szCs w:val="20"/>
        </w:rPr>
        <w:t>․</w:t>
      </w:r>
      <w:sdt>
        <w:sdtPr>
          <w:rPr>
            <w:rFonts w:ascii="Sylfaen" w:hAnsi="Sylfaen"/>
            <w:i/>
            <w:iCs/>
            <w:sz w:val="20"/>
            <w:szCs w:val="20"/>
          </w:rPr>
          <w:tag w:val="goog_rdk_7"/>
          <w:id w:val="1650476238"/>
        </w:sdtPr>
        <w:sdtEndPr/>
        <w:sdtContent>
          <w:r w:rsidR="0059570A" w:rsidRPr="00B57C1F">
            <w:rPr>
              <w:rFonts w:ascii="Sylfaen" w:eastAsia="Tahoma" w:hAnsi="Sylfaen" w:cs="Tahoma"/>
              <w:i/>
              <w:iCs/>
              <w:sz w:val="20"/>
              <w:szCs w:val="20"/>
            </w:rPr>
            <w:t xml:space="preserve"> 5G ցանցի առանձնահատկությունները</w:t>
          </w:r>
        </w:sdtContent>
      </w:sdt>
    </w:p>
    <w:p w14:paraId="1E2B02C9" w14:textId="6F364206" w:rsidR="00B57C1F" w:rsidRPr="00DC2830" w:rsidRDefault="00D14FD6" w:rsidP="009843D2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"/>
          <w:id w:val="-43081576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5G-ն առաջարկում է տվյալների էապես ավելի բարձր արագություն, իսկ առավելագույն արագությունը հասնում է մինչև </w:t>
          </w:r>
          <w:r w:rsidR="00C65A52">
            <w:rPr>
              <w:rFonts w:ascii="Sylfaen" w:eastAsia="Tahoma" w:hAnsi="Sylfaen" w:cs="Tahoma"/>
              <w:sz w:val="24"/>
              <w:szCs w:val="24"/>
            </w:rPr>
            <w:t>2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0 </w:t>
          </w:r>
          <w:del w:id="23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գ</w:delText>
            </w:r>
          </w:del>
          <w:ins w:id="24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Գ</w:t>
            </w:r>
          </w:ins>
          <w:del w:id="25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del w:id="26" w:author="Sargis Sargsyan" w:date="2024-04-10T18:56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գաբ</w:delText>
            </w:r>
          </w:del>
          <w:ins w:id="27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բ</w:t>
            </w:r>
          </w:ins>
          <w:del w:id="28" w:author="Sargis Sargsyan" w:date="2024-04-10T18:56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del w:id="29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թ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/վ</w:t>
          </w:r>
          <w:del w:id="30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րկ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: Սա թույլ է տալիս շատ մեծ արագություններով ներբեռնումներ, բարձր հստակությամբ բովանդակության անխափան հոսք և տվյալների արագ փոխանցում: 5G ցանցերն ապահովում են շատ ցածր </w:t>
          </w:r>
          <w:del w:id="31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>ուշացում</w:delText>
            </w:r>
          </w:del>
          <w:ins w:id="32" w:author="Sargis Sargsyan" w:date="2024-04-10T19:00:00Z">
            <w:r w:rsidR="00605B84">
              <w:rPr>
                <w:rFonts w:ascii="Sylfaen" w:eastAsia="Tahoma" w:hAnsi="Sylfaen" w:cs="Tahoma"/>
                <w:sz w:val="24"/>
                <w:szCs w:val="24"/>
              </w:rPr>
              <w:t>հապաղում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՝ հասցնելով մինչև </w:t>
          </w:r>
          <w:r w:rsidR="00C65A52">
            <w:rPr>
              <w:rFonts w:ascii="Sylfaen" w:eastAsia="Tahoma" w:hAnsi="Sylfaen" w:cs="Tahoma"/>
              <w:sz w:val="24"/>
              <w:szCs w:val="24"/>
            </w:rPr>
            <w:t>1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</w:t>
          </w:r>
          <w:del w:id="33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միլիվայրկյան </w:delText>
            </w:r>
          </w:del>
          <w:ins w:id="34" w:author="Sargis Sargsyan" w:date="2024-04-10T19:00:00Z">
            <w:r w:rsidR="00605B84" w:rsidRPr="00DC2830">
              <w:rPr>
                <w:rFonts w:ascii="Sylfaen" w:eastAsia="Tahoma" w:hAnsi="Sylfaen" w:cs="Tahoma"/>
                <w:sz w:val="24"/>
                <w:szCs w:val="24"/>
              </w:rPr>
              <w:t>մ</w:t>
            </w:r>
            <w:r w:rsidR="00605B84">
              <w:rPr>
                <w:rFonts w:ascii="Sylfaen" w:eastAsia="Tahoma" w:hAnsi="Sylfaen" w:cs="Tahoma"/>
                <w:sz w:val="24"/>
                <w:szCs w:val="24"/>
              </w:rPr>
              <w:t>վ</w:t>
            </w:r>
            <w:r w:rsidR="00605B84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(</w:t>
          </w:r>
          <w:del w:id="35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ms</w:t>
          </w:r>
          <w:del w:id="36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): Այս գրեթե ակնթարթային արձագանքումը կարևոր է իրական ժամանակում այնպիսի ծրագրերի համար,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 xml:space="preserve">ինչպիսիք են ինքնավար մեքենաները, հեռավար վիրաբուժությունը և արդյունաբերական ավտոմատացումը: 5G-ի միջոցով ցանցերը կարող են միաժամանակ </w:t>
          </w:r>
          <w:del w:id="37" w:author="Sargis Sargsyan" w:date="2024-04-10T19:02:00Z">
            <w:r w:rsidR="0059570A" w:rsidRPr="00DC2830" w:rsidDel="009B0ECF">
              <w:rPr>
                <w:rFonts w:ascii="Sylfaen" w:eastAsia="Tahoma" w:hAnsi="Sylfaen" w:cs="Tahoma"/>
                <w:sz w:val="24"/>
                <w:szCs w:val="24"/>
              </w:rPr>
              <w:delText xml:space="preserve">աջակցել </w:delText>
            </w:r>
          </w:del>
          <w:ins w:id="38" w:author="Sargis Sargsyan" w:date="2024-04-10T19:02:00Z">
            <w:r w:rsidR="009B0ECF">
              <w:rPr>
                <w:rFonts w:ascii="Sylfaen" w:eastAsia="Tahoma" w:hAnsi="Sylfaen" w:cs="Tahoma"/>
                <w:sz w:val="24"/>
                <w:szCs w:val="24"/>
              </w:rPr>
              <w:t>սպասարկել</w:t>
            </w:r>
            <w:r w:rsidR="009B0ECF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միացված սարքերի հսկայական քանակի` շնորհիվ այնպիսի գործառույթների, ինչպիսին է զանգվածային մեքենայական տիպի հաղորդակցությունը ( mMTC ): Այս ավելացված հզորությունը հնարավորություն է տալիս անխափան կապ ունենալ IoT սարքերի և հավելվածների լայն շրջանակի համար: 5G ցանցերն առաջարկում են բարձր հուսալիություն և ճկունություն՝ ապահովելով </w:t>
          </w:r>
          <w:del w:id="39" w:author="Sargis Sargsyan" w:date="2024-04-10T19:08:00Z">
            <w:r w:rsidR="0059570A" w:rsidRPr="00DC2830" w:rsidDel="00672CA2">
              <w:rPr>
                <w:rFonts w:ascii="Sylfaen" w:eastAsia="Tahoma" w:hAnsi="Sylfaen" w:cs="Tahoma"/>
                <w:sz w:val="24"/>
                <w:szCs w:val="24"/>
              </w:rPr>
              <w:delText xml:space="preserve">հետևողական </w:delText>
            </w:r>
          </w:del>
          <w:ins w:id="40" w:author="Sargis Sargsyan" w:date="2024-04-10T19:08:00Z">
            <w:r w:rsidR="00672CA2">
              <w:rPr>
                <w:rFonts w:ascii="Sylfaen" w:eastAsia="Tahoma" w:hAnsi="Sylfaen" w:cs="Tahoma"/>
                <w:sz w:val="24"/>
                <w:szCs w:val="24"/>
                <w:lang w:val="hy-AM"/>
              </w:rPr>
              <w:t>հուսալի</w:t>
            </w:r>
            <w:r w:rsidR="00672CA2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կապ և արդյունավետություն նույնիսկ դժվարին միջավայրում</w:t>
          </w:r>
          <w:ins w:id="41" w:author="Sargis Sargsyan" w:date="2024-04-10T19:10:00Z">
            <w:r w:rsidR="00C45B09">
              <w:rPr>
                <w:rFonts w:ascii="Sylfaen" w:eastAsia="Tahoma" w:hAnsi="Sylfaen" w:cs="Tahoma"/>
                <w:sz w:val="24"/>
                <w:szCs w:val="24"/>
              </w:rPr>
              <w:t xml:space="preserve">, </w:t>
            </w:r>
          </w:ins>
          <w:del w:id="42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:</w:delText>
            </w:r>
          </w:del>
          <w:ins w:id="43" w:author="Sargis Sargsyan" w:date="2024-04-10T19:10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ի</w:t>
            </w:r>
          </w:ins>
          <w:del w:id="44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սկ արդեն </w:t>
          </w:r>
          <w:ins w:id="45" w:author="Sargis Sargsyan" w:date="2024-04-10T19:10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ի</w:t>
            </w:r>
          </w:ins>
          <w:del w:id="46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>րեր</w:t>
          </w:r>
          <w:ins w:id="47" w:author="Sargis Sargsyan" w:date="2024-04-10T19:11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ի</w:t>
            </w:r>
          </w:ins>
          <w:del w:id="48" w:author="Sargis Sargsyan" w:date="2024-04-10T19:11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 արդյունաբերական </w:t>
          </w:r>
          <w:ins w:id="49" w:author="Sargis Sargsyan" w:date="2024-04-10T19:11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բանացացնց</w:t>
            </w:r>
          </w:ins>
          <w:ins w:id="50" w:author="Sargis Sargsyan" w:date="2024-04-10T19:12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ը</w:t>
            </w:r>
          </w:ins>
          <w:del w:id="51" w:author="Sargis Sargsyan" w:date="2024-04-10T19:11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ինտերնետը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 ( IIoT ) վերաբերում է</w:t>
          </w:r>
          <w:ins w:id="52" w:author="Derenik Petrosyan" w:date="2024-04-14T21:54:00Z"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53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 </w:t>
            </w:r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54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>արդյունաբերական գործընթացներին և գործառնություններին</w:t>
            </w:r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55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 </w:t>
            </w:r>
          </w:ins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 IoT տեխնոլոգիաների ինտեգրմանը</w:t>
          </w:r>
          <w:del w:id="56" w:author="Derenik Petrosyan" w:date="2024-04-14T21:54:00Z">
            <w:r w:rsidR="0059570A" w:rsidRPr="006E64E5" w:rsidDel="000233F1">
              <w:rPr>
                <w:rFonts w:ascii="Sylfaen" w:eastAsia="Tahoma" w:hAnsi="Sylfaen" w:cs="Tahoma"/>
                <w:sz w:val="24"/>
                <w:szCs w:val="24"/>
              </w:rPr>
              <w:delText xml:space="preserve"> արդյունաբերական գործընթացներին և գործառնություններին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>: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Արդյունաբերական </w:t>
          </w:r>
          <w:r w:rsidR="0059570A" w:rsidRPr="00D21AFD">
            <w:rPr>
              <w:rFonts w:ascii="Sylfaen" w:eastAsia="Tahoma" w:hAnsi="Sylfaen" w:cs="Tahoma"/>
              <w:sz w:val="24"/>
              <w:szCs w:val="24"/>
            </w:rPr>
            <w:t>պարամետրերում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IIoT-ն ընդգրկում է միացված սարքերի, սենսորների, մղիչների և կառավարման համակարգերի լայն շրջանակ, որոնք հավաքում են տվյալներ, վերահսկում են ակտիվները և հնարավորություն են տալիս ավտոմատացում և օպտիմալացում: </w:t>
          </w:r>
          <w:r w:rsidR="009E23B2" w:rsidRPr="006E64E5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57" w:author="Derenik Petrosyan" w:date="2024-04-14T21:59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>IIoT- ի հիմնական առավելություններ</w:t>
          </w:r>
          <w:ins w:id="58" w:author="Derenik Petrosyan" w:date="2024-04-14T22:04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ից</w:t>
            </w:r>
          </w:ins>
          <w:r w:rsidR="009E23B2" w:rsidRPr="006E64E5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59" w:author="Derenik Petrosyan" w:date="2024-04-14T21:59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 xml:space="preserve"> է </w:t>
          </w:r>
          <w:ins w:id="60" w:author="Derenik Petrosyan" w:date="2024-04-14T21:59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  <w:rPrChange w:id="61" w:author="Derenik Petrosyan" w:date="2024-04-14T21:59:00Z">
                  <w:rPr>
                    <w:rStyle w:val="normaltextrun"/>
                    <w:rFonts w:ascii="Sylfaen" w:hAnsi="Sylfaen"/>
                    <w:color w:val="000000"/>
                    <w:shd w:val="clear" w:color="auto" w:fill="FFFFFF"/>
                    <w:lang w:val="hy-AM"/>
                  </w:rPr>
                </w:rPrChange>
              </w:rPr>
              <w:t>իրական ժամանակ</w:t>
            </w:r>
          </w:ins>
          <w:ins w:id="62" w:author="Derenik Petrosyan" w:date="2024-04-14T22:00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ում</w:t>
            </w:r>
          </w:ins>
          <w:ins w:id="63" w:author="Derenik Petrosyan" w:date="2024-04-14T21:59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  <w:rPrChange w:id="64" w:author="Derenik Petrosyan" w:date="2024-04-14T21:59:00Z">
                  <w:rPr>
                    <w:rStyle w:val="normaltextrun"/>
                    <w:rFonts w:ascii="Sylfaen" w:hAnsi="Sylfaen"/>
                    <w:color w:val="000000"/>
                    <w:shd w:val="clear" w:color="auto" w:fill="FFFFFF"/>
                    <w:lang w:val="hy-AM"/>
                  </w:rPr>
                </w:rPrChange>
              </w:rPr>
              <w:t xml:space="preserve"> արտադրության տվյալներ</w:t>
            </w:r>
          </w:ins>
          <w:ins w:id="65" w:author="Derenik Petrosyan" w:date="2024-04-14T22:00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 xml:space="preserve"> հավաքագրումը</w:t>
            </w:r>
          </w:ins>
          <w:ins w:id="66" w:author="Derenik Petrosyan" w:date="2024-04-14T22:01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67" w:author="Derenik Petrosyan" w:date="2024-04-14T22:01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, </w:t>
            </w:r>
          </w:ins>
          <w:ins w:id="68" w:author="Derenik Petrosyan" w:date="2024-04-14T22:04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ստացված տվյալների պահպանումը</w:t>
            </w:r>
            <w:r w:rsidR="006E64E5">
              <w:rPr>
                <w:rStyle w:val="normaltextrun"/>
                <w:rFonts w:ascii="Sylfaen" w:hAnsi="Sylfaen"/>
                <w:color w:val="000000"/>
                <w:shd w:val="clear" w:color="auto" w:fill="FFFFFF"/>
                <w:lang w:val="hy-AM"/>
              </w:rPr>
              <w:t xml:space="preserve">, </w:t>
            </w:r>
          </w:ins>
          <w:ins w:id="69" w:author="Derenik Petrosyan" w:date="2024-04-14T22:01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որակի կառավարումը</w:t>
            </w:r>
          </w:ins>
          <w:ins w:id="70" w:author="Derenik Petrosyan" w:date="2024-04-14T22:02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71" w:author="Derenik Petrosyan" w:date="2024-04-14T22:02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>,</w:t>
            </w:r>
          </w:ins>
          <w:ins w:id="72" w:author="Derenik Petrosyan" w:date="2024-04-14T22:05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73" w:author="Derenik Petrosyan" w:date="2024-04-14T22:05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  </w:t>
            </w:r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</w:rPr>
              <w:t>արտադրական գ</w:t>
            </w:r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 xml:space="preserve">ծերի </w:t>
            </w:r>
          </w:ins>
          <w:r w:rsidR="00B57C1F" w:rsidRPr="00DC2830">
            <w:rPr>
              <w:rFonts w:ascii="Sylfaen" w:hAnsi="Sylfaen"/>
              <w:noProof/>
              <w:sz w:val="24"/>
              <w:szCs w:val="24"/>
            </w:rPr>
            <w:drawing>
              <wp:anchor distT="114300" distB="114300" distL="114300" distR="114300" simplePos="0" relativeHeight="251655168" behindDoc="0" locked="0" layoutInCell="1" hidden="0" allowOverlap="1" wp14:anchorId="02C5EB6D" wp14:editId="462692A2">
                <wp:simplePos x="0" y="0"/>
                <wp:positionH relativeFrom="page">
                  <wp:align>center</wp:align>
                </wp:positionH>
                <wp:positionV relativeFrom="paragraph">
                  <wp:posOffset>5522829</wp:posOffset>
                </wp:positionV>
                <wp:extent cx="5303520" cy="3200400"/>
                <wp:effectExtent l="0" t="0" r="0" b="0"/>
                <wp:wrapTopAndBottom/>
                <wp:docPr id="599575119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03520" cy="3200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ins w:id="74" w:author="Derenik Petrosyan" w:date="2024-04-14T22:05:00Z">
            <w:r w:rsidR="009C62F6" w:rsidRPr="009C62F6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օպտիմիզացումը</w:t>
            </w:r>
          </w:ins>
          <w:ins w:id="75" w:author="Derenik Petrosyan" w:date="2024-04-14T22:02:00Z">
            <w:r w:rsidR="006E64E5" w:rsidRPr="009C62F6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76" w:author="Derenik Petrosyan" w:date="2024-04-14T22:06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 </w:t>
            </w:r>
          </w:ins>
          <w:del w:id="77" w:author="Derenik Petrosyan" w:date="2024-04-14T21:59:00Z">
            <w:r w:rsidR="009E23B2" w:rsidRPr="009C62F6" w:rsidDel="006E64E5">
              <w:rPr>
                <w:rStyle w:val="normaltextrun"/>
                <w:rFonts w:ascii="Sylfaen" w:hAnsi="Sylfaen"/>
                <w:color w:val="000000"/>
                <w:shd w:val="clear" w:color="auto" w:fill="FFFFFF"/>
                <w:lang w:val="hy-AM"/>
              </w:rPr>
              <w:delText>ավտոմատացում, գործողությունների հեռակա մոնիտորինգ և ընտրություն կատարելը տվյալների հիման վրա</w:delText>
            </w:r>
          </w:del>
          <w:r w:rsidR="009E23B2" w:rsidRPr="009C62F6">
            <w:rPr>
              <w:rStyle w:val="normaltextrun"/>
              <w:rFonts w:ascii="Sylfaen" w:hAnsi="Sylfaen"/>
              <w:color w:val="000000"/>
              <w:shd w:val="clear" w:color="auto" w:fill="FFFFFF"/>
              <w:lang w:val="hy-AM"/>
            </w:rPr>
            <w:t xml:space="preserve">, </w:t>
          </w:r>
          <w:r w:rsidR="009E23B2" w:rsidRPr="009C62F6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78" w:author="Derenik Petrosyan" w:date="2024-04-14T22:06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>հետևաբար՝ բարելավելով գործառնական արդյունավետությունը</w:t>
          </w:r>
          <w:r w:rsidR="009E23B2" w:rsidRPr="009C62F6">
            <w:rPr>
              <w:rStyle w:val="contentcontrolboundarysink"/>
              <w:rFonts w:ascii="Times New Roman" w:hAnsi="Times New Roman" w:cs="Times New Roman"/>
              <w:color w:val="000000"/>
              <w:sz w:val="24"/>
              <w:szCs w:val="24"/>
              <w:highlight w:val="yellow"/>
              <w:shd w:val="clear" w:color="auto" w:fill="FFFFFF"/>
              <w:lang w:val="hy-AM"/>
              <w:rPrChange w:id="79" w:author="Derenik Petrosyan" w:date="2024-04-14T22:06:00Z">
                <w:rPr>
                  <w:rStyle w:val="contentcontrolboundarysink"/>
                  <w:color w:val="000000"/>
                  <w:shd w:val="clear" w:color="auto" w:fill="FFFFFF"/>
                  <w:lang w:val="hy-AM"/>
                </w:rPr>
              </w:rPrChange>
            </w:rPr>
            <w:t>​</w:t>
          </w:r>
          <w:sdt>
            <w:sdtPr>
              <w:rPr>
                <w:rFonts w:ascii="Sylfaen" w:eastAsia="Tahoma" w:hAnsi="Sylfaen" w:cs="Tahoma"/>
                <w:sz w:val="24"/>
                <w:szCs w:val="24"/>
              </w:rPr>
              <w:id w:val="6112607"/>
              <w:citation/>
            </w:sdtPr>
            <w:sdtEndPr/>
            <w:sdtContent>
              <w:r w:rsidR="00DD7E97" w:rsidRPr="009C62F6">
                <w:rPr>
                  <w:rFonts w:ascii="Sylfaen" w:eastAsia="Tahoma" w:hAnsi="Sylfaen" w:cs="Tahoma"/>
                  <w:sz w:val="24"/>
                  <w:szCs w:val="24"/>
                  <w:rPrChange w:id="80" w:author="Derenik Petrosyan" w:date="2024-04-14T22:07:00Z">
                    <w:rPr/>
                  </w:rPrChange>
                </w:rPr>
                <w:fldChar w:fldCharType="begin"/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  <w:rPrChange w:id="81" w:author="Derenik Petrosyan" w:date="2024-04-14T22:07:00Z">
                    <w:rPr>
                      <w:rFonts w:ascii="Sylfaen" w:eastAsia="Tahoma" w:hAnsi="Sylfaen" w:cs="Tahoma"/>
                      <w:sz w:val="24"/>
                      <w:szCs w:val="24"/>
                      <w:lang w:val="en-US"/>
                    </w:rPr>
                  </w:rPrChange>
                </w:rPr>
                <w:instrText xml:space="preserve"> CITATION Moh21 \l 1033 </w:instrText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</w:rPr>
                <w:fldChar w:fldCharType="separate"/>
              </w:r>
              <w:r w:rsidR="00A8032E">
                <w:rPr>
                  <w:rFonts w:ascii="Sylfaen" w:eastAsia="Tahoma" w:hAnsi="Sylfaen" w:cs="Tahoma"/>
                  <w:noProof/>
                  <w:sz w:val="24"/>
                  <w:szCs w:val="24"/>
                </w:rPr>
                <w:t xml:space="preserve"> </w:t>
              </w:r>
              <w:r w:rsidR="00A8032E" w:rsidRPr="00A8032E">
                <w:rPr>
                  <w:rFonts w:ascii="Sylfaen" w:eastAsia="Tahoma" w:hAnsi="Sylfaen" w:cs="Tahoma"/>
                  <w:noProof/>
                  <w:sz w:val="24"/>
                  <w:szCs w:val="24"/>
                </w:rPr>
                <w:t>[2]</w:t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</w:rPr>
                <w:fldChar w:fldCharType="end"/>
              </w:r>
            </w:sdtContent>
          </w:sdt>
          <w:r w:rsidR="0059570A" w:rsidRPr="009C62F6">
            <w:rPr>
              <w:rFonts w:ascii="Sylfaen" w:eastAsia="Tahoma" w:hAnsi="Sylfaen" w:cs="Tahoma"/>
              <w:sz w:val="24"/>
              <w:szCs w:val="24"/>
            </w:rPr>
            <w:t>(Ն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կար 2)։ </w:t>
          </w:r>
        </w:sdtContent>
      </w:sdt>
    </w:p>
    <w:p w14:paraId="3A7D01C0" w14:textId="77777777" w:rsidR="00E4298E" w:rsidRPr="00B57C1F" w:rsidRDefault="00D14FD6" w:rsidP="009843D2">
      <w:pPr>
        <w:spacing w:line="360" w:lineRule="auto"/>
        <w:jc w:val="center"/>
        <w:rPr>
          <w:rFonts w:ascii="Sylfaen" w:eastAsia="Arial" w:hAnsi="Sylfaen" w:cs="Arial"/>
          <w:i/>
          <w:iCs/>
          <w:sz w:val="20"/>
          <w:szCs w:val="20"/>
        </w:rPr>
      </w:pPr>
      <w:sdt>
        <w:sdtPr>
          <w:rPr>
            <w:rFonts w:ascii="Sylfaen" w:hAnsi="Sylfaen"/>
            <w:i/>
            <w:iCs/>
            <w:sz w:val="24"/>
            <w:szCs w:val="24"/>
          </w:rPr>
          <w:tag w:val="goog_rdk_9"/>
          <w:id w:val="1056208776"/>
        </w:sdtPr>
        <w:sdtEndPr>
          <w:rPr>
            <w:sz w:val="20"/>
            <w:szCs w:val="20"/>
          </w:rPr>
        </w:sdtEndPr>
        <w:sdtContent>
          <w:r w:rsidR="0059570A" w:rsidRPr="00B57C1F">
            <w:rPr>
              <w:rFonts w:ascii="Sylfaen" w:eastAsia="Tahoma" w:hAnsi="Sylfaen" w:cs="Tahoma"/>
              <w:i/>
              <w:iCs/>
              <w:sz w:val="20"/>
              <w:szCs w:val="20"/>
            </w:rPr>
            <w:t>Նկար2</w:t>
          </w:r>
        </w:sdtContent>
      </w:sdt>
      <w:r w:rsidR="0059570A" w:rsidRPr="00B57C1F">
        <w:rPr>
          <w:rFonts w:ascii="Times New Roman" w:eastAsia="Cambria Math" w:hAnsi="Times New Roman" w:cs="Times New Roman"/>
          <w:i/>
          <w:iCs/>
          <w:sz w:val="20"/>
          <w:szCs w:val="20"/>
        </w:rPr>
        <w:t>․</w:t>
      </w:r>
      <w:sdt>
        <w:sdtPr>
          <w:rPr>
            <w:rFonts w:ascii="Sylfaen" w:hAnsi="Sylfaen"/>
            <w:i/>
            <w:iCs/>
            <w:sz w:val="20"/>
            <w:szCs w:val="20"/>
          </w:rPr>
          <w:tag w:val="goog_rdk_10"/>
          <w:id w:val="125815484"/>
        </w:sdtPr>
        <w:sdtEndPr/>
        <w:sdtContent>
          <w:r w:rsidR="0059570A" w:rsidRPr="00B57C1F">
            <w:rPr>
              <w:rFonts w:ascii="Sylfaen" w:eastAsia="Tahoma" w:hAnsi="Sylfaen" w:cs="Tahoma"/>
              <w:i/>
              <w:iCs/>
              <w:sz w:val="20"/>
              <w:szCs w:val="20"/>
            </w:rPr>
            <w:t xml:space="preserve"> Իրերի արդյունաբերական ինտերնետի առավելությունները</w:t>
          </w:r>
        </w:sdtContent>
      </w:sdt>
    </w:p>
    <w:p w14:paraId="68B8F7DE" w14:textId="16463BE5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"/>
          <w:id w:val="-33591839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Սենսորները և միացված սարքերը հավաքում են իրական ժամանակի տվյալներ այնպիսի պարամետրերի վերաբերյալ, ինչպիսիք են ջերմաստիճանը, ճնշումը, </w:t>
          </w:r>
          <w:del w:id="82" w:author="Derenik Petrosyan" w:date="2024-04-14T22:23:00Z">
            <w:r w:rsidR="0059570A" w:rsidRPr="00984C8F" w:rsidDel="00D21AFD">
              <w:rPr>
                <w:rFonts w:ascii="Sylfaen" w:eastAsia="Tahoma" w:hAnsi="Sylfaen" w:cs="Tahoma"/>
                <w:sz w:val="24"/>
                <w:szCs w:val="24"/>
                <w:highlight w:val="yellow"/>
                <w:rPrChange w:id="83" w:author="Sargis Sargsyan" w:date="2024-04-10T19:1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թրթռումը</w:delText>
            </w:r>
            <w:r w:rsidR="0059570A" w:rsidRPr="00DC2830" w:rsidDel="00D21AFD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84" w:author="Derenik Petrosyan" w:date="2024-04-14T22:23:00Z">
            <w:r w:rsidR="00D21AFD">
              <w:rPr>
                <w:rFonts w:ascii="Sylfaen" w:eastAsia="Tahoma" w:hAnsi="Sylfaen" w:cs="Tahoma"/>
                <w:sz w:val="24"/>
                <w:szCs w:val="24"/>
                <w:lang w:val="hy-AM"/>
              </w:rPr>
              <w:t>տատանումը</w:t>
            </w:r>
            <w:r w:rsidR="00D21AFD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և կատարողականի ցուցանիշները արդյունաբերական սարքավորումներից և </w:t>
          </w:r>
          <w:commentRangeStart w:id="85"/>
          <w:r w:rsidR="0059570A" w:rsidRPr="009F3A35">
            <w:rPr>
              <w:rFonts w:ascii="Sylfaen" w:eastAsia="Tahoma" w:hAnsi="Sylfaen" w:cs="Tahoma"/>
              <w:sz w:val="24"/>
              <w:szCs w:val="24"/>
            </w:rPr>
            <w:t>ակտիվներից</w:t>
          </w:r>
          <w:commentRangeEnd w:id="85"/>
          <w:r w:rsidR="00DF17AC" w:rsidRPr="009F3A35">
            <w:rPr>
              <w:rStyle w:val="CommentReference"/>
            </w:rPr>
            <w:commentReference w:id="85"/>
          </w:r>
          <w:r w:rsidR="0059570A" w:rsidRPr="009F3A35">
            <w:rPr>
              <w:rFonts w:ascii="Sylfaen" w:eastAsia="Tahoma" w:hAnsi="Sylfaen" w:cs="Tahoma"/>
              <w:sz w:val="24"/>
              <w:szCs w:val="24"/>
            </w:rPr>
            <w:t>: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IIoT-ը հնարավորություն է տալիս ավտոմատացնել արդյունաբերական գործընթացները՝ թույլ տալով հեռակառավարման մոնիտորինգ, կառավարում և օպտիմիզացում </w:t>
          </w:r>
          <w:r w:rsidR="0059570A" w:rsidRPr="00F26AD1">
            <w:rPr>
              <w:rFonts w:ascii="Sylfaen" w:eastAsia="Tahoma" w:hAnsi="Sylfaen" w:cs="Tahoma"/>
              <w:sz w:val="24"/>
              <w:szCs w:val="24"/>
            </w:rPr>
            <w:t>գործառ</w:t>
          </w:r>
          <w:ins w:id="86" w:author="Sargis Sargsyan" w:date="2024-04-10T19:16:00Z">
            <w:r w:rsidR="00984C8F" w:rsidRPr="005A04D2">
              <w:rPr>
                <w:rFonts w:ascii="Sylfaen" w:eastAsia="Tahoma" w:hAnsi="Sylfaen" w:cs="Tahoma"/>
                <w:sz w:val="24"/>
                <w:szCs w:val="24"/>
                <w:lang w:val="hy-AM"/>
                <w:rPrChange w:id="87" w:author="Derenik Petrosyan" w:date="2024-04-16T13:0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hy-AM"/>
                  </w:rPr>
                </w:rPrChange>
              </w:rPr>
              <w:t>ո</w:t>
            </w:r>
          </w:ins>
          <w:del w:id="88" w:author="Sargis Sargsyan" w:date="2024-04-10T19:16:00Z">
            <w:r w:rsidR="0059570A" w:rsidRPr="005A04D2" w:rsidDel="00984C8F">
              <w:rPr>
                <w:rFonts w:ascii="Sylfaen" w:eastAsia="Tahoma" w:hAnsi="Sylfaen" w:cs="Tahoma"/>
                <w:sz w:val="24"/>
                <w:szCs w:val="24"/>
              </w:rPr>
              <w:delText>նո</w:delText>
            </w:r>
          </w:del>
          <w:r w:rsidR="0059570A" w:rsidRPr="005A04D2">
            <w:rPr>
              <w:rFonts w:ascii="Sylfaen" w:eastAsia="Tahoma" w:hAnsi="Sylfaen" w:cs="Tahoma"/>
              <w:sz w:val="24"/>
              <w:szCs w:val="24"/>
            </w:rPr>
            <w:t>ւ</w:t>
          </w:r>
          <w:del w:id="89" w:author="Sargis Sargsyan" w:date="2024-04-10T19:16:00Z">
            <w:r w:rsidR="0059570A" w:rsidRPr="005A04D2" w:rsidDel="00984C8F">
              <w:rPr>
                <w:rFonts w:ascii="Sylfaen" w:eastAsia="Tahoma" w:hAnsi="Sylfaen" w:cs="Tahoma"/>
                <w:sz w:val="24"/>
                <w:szCs w:val="24"/>
              </w:rPr>
              <w:delText>թ</w:delText>
            </w:r>
          </w:del>
          <w:r w:rsidR="0059570A" w:rsidRPr="005A04D2">
            <w:rPr>
              <w:rFonts w:ascii="Sylfaen" w:eastAsia="Tahoma" w:hAnsi="Sylfaen" w:cs="Tahoma"/>
              <w:sz w:val="24"/>
              <w:szCs w:val="24"/>
            </w:rPr>
            <w:t>յ</w:t>
          </w:r>
          <w:ins w:id="90" w:author="Sargis Sargsyan" w:date="2024-04-10T19:16:00Z">
            <w:r w:rsidR="00984C8F" w:rsidRPr="005A04D2">
              <w:rPr>
                <w:rFonts w:ascii="Sylfaen" w:eastAsia="Tahoma" w:hAnsi="Sylfaen" w:cs="Tahoma"/>
                <w:sz w:val="24"/>
                <w:szCs w:val="24"/>
                <w:rPrChange w:id="91" w:author="Derenik Petrosyan" w:date="2024-04-16T13:0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>թ</w:t>
            </w:r>
          </w:ins>
          <w:del w:id="92" w:author="Sargis Sargsyan" w:date="2024-04-10T19:16:00Z">
            <w:r w:rsidR="0059570A" w:rsidRPr="005A04D2" w:rsidDel="00984C8F">
              <w:rPr>
                <w:rFonts w:ascii="Sylfaen" w:eastAsia="Tahoma" w:hAnsi="Sylfaen" w:cs="Tahoma"/>
                <w:sz w:val="24"/>
                <w:szCs w:val="24"/>
              </w:rPr>
              <w:delText>ուն</w:delText>
            </w:r>
          </w:del>
          <w:r w:rsidR="0059570A" w:rsidRPr="005A04D2">
            <w:rPr>
              <w:rFonts w:ascii="Sylfaen" w:eastAsia="Tahoma" w:hAnsi="Sylfaen" w:cs="Tahoma"/>
              <w:sz w:val="24"/>
              <w:szCs w:val="24"/>
            </w:rPr>
            <w:t>ների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համար: IIoT սարքերից հավաքագրված տվյալները կարող են վերլուծվել՝ գործնական պատկերացումներ ստանալու, որոշումների կայացման վերաբերյալ տեղեկացված լինելու և արդյունավետության, արտադրողականության և որակի բարելավման համար: 5G ցանցերի ինտեգրումը IIoT-ին էական նշանակություն և պոտենցիալ ազդեցություն ունի արդյունաբերական գործընթացների և գործառնությունների համար.</w:t>
          </w:r>
        </w:sdtContent>
      </w:sdt>
    </w:p>
    <w:p w14:paraId="1B09E6AD" w14:textId="09BA2580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"/>
          <w:id w:val="997463095"/>
        </w:sdtPr>
        <w:sdtEndPr/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>Անխափան միացում</w:t>
          </w:r>
        </w:sdtContent>
      </w:sdt>
      <w:sdt>
        <w:sdtPr>
          <w:rPr>
            <w:rFonts w:ascii="Sylfaen" w:hAnsi="Sylfaen"/>
            <w:sz w:val="24"/>
            <w:szCs w:val="24"/>
          </w:rPr>
          <w:tag w:val="goog_rdk_13"/>
          <w:id w:val="-87631049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. 5G-ի տվյալների փոխանցման բարձր արագությունը, ցածր հ</w:t>
          </w:r>
          <w:ins w:id="93" w:author="Sargis Sargsyan" w:date="2024-04-10T19:19:00Z">
            <w:r w:rsidR="00771F30">
              <w:rPr>
                <w:rFonts w:ascii="Sylfaen" w:eastAsia="Tahoma" w:hAnsi="Sylfaen" w:cs="Tahoma"/>
                <w:sz w:val="24"/>
                <w:szCs w:val="24"/>
                <w:lang w:val="hy-AM"/>
              </w:rPr>
              <w:t>ապաղումը</w:t>
            </w:r>
          </w:ins>
          <w:del w:id="94" w:author="Sargis Sargsyan" w:date="2024-04-10T19:19:00Z">
            <w:r w:rsidR="0059570A" w:rsidRPr="00DC2830" w:rsidDel="00771F30">
              <w:rPr>
                <w:rFonts w:ascii="Sylfaen" w:eastAsia="Tahoma" w:hAnsi="Sylfaen" w:cs="Tahoma"/>
                <w:sz w:val="24"/>
                <w:szCs w:val="24"/>
              </w:rPr>
              <w:delText>ետաձգումը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և մեծացված հզորությունը թույլ են տալիս անխափան կապ և հաղորդակցություն սարքերի, սենսորների և կառավարման համակարգերի միջև արդյունաբերական միջավայրերում:</w:t>
          </w:r>
        </w:sdtContent>
      </w:sdt>
    </w:p>
    <w:p w14:paraId="65E34B52" w14:textId="6292EF1B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"/>
          <w:id w:val="-1801531215"/>
        </w:sdtPr>
        <w:sdtEndPr/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 xml:space="preserve">Իրական ժամանակում </w:t>
          </w:r>
          <w:del w:id="95" w:author="Sargis Sargsyan" w:date="2024-04-10T19:21:00Z">
            <w:r w:rsidR="0059570A" w:rsidRPr="00DC2830" w:rsidDel="00914079">
              <w:rPr>
                <w:rFonts w:ascii="Sylfaen" w:eastAsia="Tahoma" w:hAnsi="Sylfaen" w:cs="Tahoma"/>
                <w:b/>
                <w:sz w:val="24"/>
                <w:szCs w:val="24"/>
              </w:rPr>
              <w:delText>արձագանքողություն</w:delText>
            </w:r>
          </w:del>
          <w:ins w:id="96" w:author="Sargis Sargsyan" w:date="2024-04-10T19:21:00Z">
            <w:r w:rsidR="00914079">
              <w:rPr>
                <w:rFonts w:ascii="Sylfaen" w:eastAsia="Tahoma" w:hAnsi="Sylfaen" w:cs="Tahoma"/>
                <w:b/>
                <w:sz w:val="24"/>
                <w:szCs w:val="24"/>
              </w:rPr>
              <w:t>մոնիթորինգ</w:t>
            </w:r>
          </w:ins>
        </w:sdtContent>
      </w:sdt>
      <w:sdt>
        <w:sdtPr>
          <w:rPr>
            <w:rFonts w:ascii="Sylfaen" w:hAnsi="Sylfaen"/>
            <w:sz w:val="24"/>
            <w:szCs w:val="24"/>
          </w:rPr>
          <w:tag w:val="goog_rdk_15"/>
          <w:id w:val="-20937669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. 5G ցանցերի ծայրահեղ ցածր </w:t>
          </w:r>
          <w:del w:id="97" w:author="Sargis Sargsyan" w:date="2024-04-10T19:21:00Z">
            <w:r w:rsidR="0059570A" w:rsidRPr="00DC2830" w:rsidDel="00345BBA">
              <w:rPr>
                <w:rFonts w:ascii="Sylfaen" w:eastAsia="Tahoma" w:hAnsi="Sylfaen" w:cs="Tahoma"/>
                <w:sz w:val="24"/>
                <w:szCs w:val="24"/>
              </w:rPr>
              <w:delText xml:space="preserve">ուշացումը </w:delText>
            </w:r>
          </w:del>
          <w:ins w:id="98" w:author="Sargis Sargsyan" w:date="2024-04-10T19:21:00Z">
            <w:r w:rsidR="00345BBA">
              <w:rPr>
                <w:rFonts w:ascii="Sylfaen" w:eastAsia="Tahoma" w:hAnsi="Sylfaen" w:cs="Tahoma"/>
                <w:sz w:val="24"/>
                <w:szCs w:val="24"/>
              </w:rPr>
              <w:t>հապաղումը</w:t>
            </w:r>
            <w:r w:rsidR="00345BBA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թույլ է տալիս</w:t>
          </w:r>
          <w:ins w:id="99" w:author="Sargis Sargsyan" w:date="2024-04-10T19:23:00Z">
            <w:r w:rsidR="00345BBA">
              <w:rPr>
                <w:rFonts w:ascii="Sylfaen" w:eastAsia="Tahoma" w:hAnsi="Sylfaen" w:cs="Tahoma"/>
                <w:sz w:val="24"/>
                <w:szCs w:val="24"/>
              </w:rPr>
              <w:t xml:space="preserve"> իրականացնել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իրական ժամանակի մոնիտորինգ, վերահսկում և որոշումներ կայացնել՝ բարձրացնելով գործառնական արդյունավետությունն ու արձագանք</w:t>
          </w:r>
          <w:ins w:id="100" w:author="Sargis Sargsyan" w:date="2024-04-10T19:23:00Z">
            <w:r w:rsidR="00345BBA">
              <w:rPr>
                <w:rFonts w:ascii="Sylfaen" w:eastAsia="Tahoma" w:hAnsi="Sylfaen" w:cs="Tahoma"/>
                <w:sz w:val="24"/>
                <w:szCs w:val="24"/>
              </w:rPr>
              <w:t>ման արագությունը</w:t>
            </w:r>
          </w:ins>
          <w:del w:id="101" w:author="Sargis Sargsyan" w:date="2024-04-10T19:23:00Z">
            <w:r w:rsidR="0059570A" w:rsidRPr="00DC2830" w:rsidDel="00345BBA">
              <w:rPr>
                <w:rFonts w:ascii="Sylfaen" w:eastAsia="Tahoma" w:hAnsi="Sylfaen" w:cs="Tahoma"/>
                <w:sz w:val="24"/>
                <w:szCs w:val="24"/>
              </w:rPr>
              <w:delText>ողությունը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արդյունաբերական գործընթացներում:</w:t>
          </w:r>
        </w:sdtContent>
      </w:sdt>
    </w:p>
    <w:sdt>
      <w:sdtPr>
        <w:rPr>
          <w:rFonts w:ascii="Sylfaen" w:hAnsi="Sylfaen"/>
          <w:sz w:val="24"/>
          <w:szCs w:val="24"/>
        </w:rPr>
        <w:tag w:val="goog_rdk_16"/>
        <w:id w:val="2110309887"/>
      </w:sdtPr>
      <w:sdtEndPr/>
      <w:sdtContent>
        <w:p w14:paraId="5BCD65C6" w14:textId="7DE9A880" w:rsidR="00E4298E" w:rsidRDefault="0059570A" w:rsidP="009843D2">
          <w:pPr>
            <w:spacing w:line="360" w:lineRule="auto"/>
            <w:jc w:val="both"/>
            <w:rPr>
              <w:ins w:id="102" w:author="Derenik Petrosyan" w:date="2024-04-15T12:15:00Z"/>
              <w:rFonts w:ascii="Sylfaen" w:eastAsia="Tahoma" w:hAnsi="Sylfaen" w:cs="Tahoma"/>
              <w:sz w:val="24"/>
              <w:szCs w:val="24"/>
            </w:rPr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IIoT-ի կոնվերգենցիան հնարավորություն է տալիս փոխակերպվող ծրագրերի, ինչպիսիք են կանխատեսելի սպասարկումը, ինքնավար գործառնությունները և հեռավոր մոնիտորինգը, ինչը հանգեցնում է արդյունավետության բարելավմանը, ծախսերի կրճատմանը և արդյունաբերական միջավայրում ուժեղացված մրցունակությանը:</w:t>
          </w:r>
          <w:del w:id="103" w:author="Derenik Petrosyan" w:date="2024-04-15T12:15:00Z">
            <w:r w:rsidRPr="00DC2830" w:rsidDel="00365502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</w:p>
        <w:p w14:paraId="7C01D965" w14:textId="77777777" w:rsidR="00365502" w:rsidRDefault="00365502" w:rsidP="009843D2">
          <w:pPr>
            <w:spacing w:line="360" w:lineRule="auto"/>
            <w:jc w:val="both"/>
            <w:rPr>
              <w:ins w:id="104" w:author="Derenik Petrosyan" w:date="2024-04-15T12:15:00Z"/>
              <w:rFonts w:ascii="Sylfaen" w:eastAsia="Tahoma" w:hAnsi="Sylfaen" w:cs="Tahoma"/>
              <w:sz w:val="24"/>
              <w:szCs w:val="24"/>
            </w:rPr>
          </w:pPr>
        </w:p>
        <w:p w14:paraId="48370DF9" w14:textId="77777777" w:rsidR="00365502" w:rsidRDefault="00365502" w:rsidP="009843D2">
          <w:pPr>
            <w:spacing w:line="360" w:lineRule="auto"/>
            <w:jc w:val="both"/>
            <w:rPr>
              <w:ins w:id="105" w:author="Derenik Petrosyan" w:date="2024-04-15T12:15:00Z"/>
              <w:rFonts w:ascii="Sylfaen" w:eastAsia="Tahoma" w:hAnsi="Sylfaen" w:cs="Tahoma"/>
              <w:sz w:val="24"/>
              <w:szCs w:val="24"/>
            </w:rPr>
          </w:pPr>
        </w:p>
        <w:p w14:paraId="498272FF" w14:textId="77777777" w:rsidR="00365502" w:rsidRPr="00461AD7" w:rsidRDefault="00D14FD6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  <w:rPrChange w:id="106" w:author="Derenik Petrosyan" w:date="2024-04-14T23:01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</w:pPr>
        </w:p>
      </w:sdtContent>
    </w:sdt>
    <w:p w14:paraId="71C646BA" w14:textId="62D3A491" w:rsidR="00E4298E" w:rsidRPr="00E44C92" w:rsidRDefault="00D14FD6" w:rsidP="009843D2">
      <w:pPr>
        <w:spacing w:line="360" w:lineRule="auto"/>
        <w:jc w:val="both"/>
        <w:rPr>
          <w:rFonts w:ascii="Sylfaen" w:eastAsia="Arial" w:hAnsi="Sylfaen" w:cs="Arial"/>
          <w:b/>
          <w:bCs/>
          <w:sz w:val="24"/>
          <w:szCs w:val="24"/>
          <w:rPrChange w:id="107" w:author="Sargis Sargsyan" w:date="2024-04-10T19:28:00Z">
            <w:rPr>
              <w:rFonts w:ascii="Sylfaen" w:eastAsia="Arial" w:hAnsi="Sylfaen" w:cs="Arial"/>
              <w:sz w:val="24"/>
              <w:szCs w:val="24"/>
            </w:rPr>
          </w:rPrChange>
        </w:rPr>
      </w:pPr>
      <w:sdt>
        <w:sdtPr>
          <w:rPr>
            <w:rFonts w:ascii="Sylfaen" w:hAnsi="Sylfaen"/>
            <w:b/>
            <w:bCs/>
            <w:sz w:val="24"/>
            <w:szCs w:val="24"/>
          </w:rPr>
          <w:tag w:val="goog_rdk_17"/>
          <w:id w:val="580175356"/>
        </w:sdtPr>
        <w:sdtEndPr/>
        <w:sdtContent>
          <w:r w:rsidR="0059570A" w:rsidRPr="00E44C92">
            <w:rPr>
              <w:rFonts w:ascii="Sylfaen" w:eastAsia="Tahoma" w:hAnsi="Sylfaen" w:cs="Tahoma"/>
              <w:b/>
              <w:bCs/>
              <w:sz w:val="24"/>
              <w:szCs w:val="24"/>
              <w:rPrChange w:id="108" w:author="Sargis Sargsyan" w:date="2024-04-10T19:2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Ավարտական աշխատանքի</w:t>
          </w:r>
          <w:ins w:id="109" w:author="Derenik Petrosyan" w:date="2024-04-14T23:02:00Z">
            <w:r w:rsidR="00461AD7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 xml:space="preserve"> </w:t>
            </w:r>
          </w:ins>
          <w:customXmlInsRangeStart w:id="110" w:author="Derenik Petrosyan" w:date="2024-04-14T23:02:00Z"/>
          <w:sdt>
            <w:sdtPr>
              <w:rPr>
                <w:rFonts w:ascii="Sylfaen" w:hAnsi="Sylfaen"/>
                <w:b/>
                <w:bCs/>
                <w:sz w:val="24"/>
                <w:szCs w:val="24"/>
              </w:rPr>
              <w:tag w:val="goog_rdk_18"/>
              <w:id w:val="-999415916"/>
            </w:sdtPr>
            <w:sdtEndPr/>
            <w:sdtContent>
              <w:customXmlInsRangeEnd w:id="110"/>
              <w:ins w:id="111" w:author="Derenik Petrosyan" w:date="2024-04-14T23:02:00Z">
                <w:r w:rsidR="00461AD7" w:rsidRPr="002D46A7">
                  <w:rPr>
                    <w:rFonts w:ascii="Sylfaen" w:eastAsia="Tahoma" w:hAnsi="Sylfaen" w:cs="Tahoma"/>
                    <w:b/>
                    <w:bCs/>
                    <w:sz w:val="24"/>
                    <w:szCs w:val="24"/>
                  </w:rPr>
                  <w:t>նպատակները ներառում են.</w:t>
                </w:r>
              </w:ins>
              <w:customXmlInsRangeStart w:id="112" w:author="Derenik Petrosyan" w:date="2024-04-14T23:02:00Z"/>
            </w:sdtContent>
          </w:sdt>
          <w:customXmlInsRangeEnd w:id="112"/>
        </w:sdtContent>
      </w:sdt>
      <w:r w:rsidR="0059570A" w:rsidRPr="00E44C92">
        <w:rPr>
          <w:rFonts w:ascii="Sylfaen" w:eastAsia="Arial" w:hAnsi="Sylfaen" w:cs="Arial"/>
          <w:b/>
          <w:bCs/>
          <w:sz w:val="24"/>
          <w:szCs w:val="24"/>
          <w:rPrChange w:id="113" w:author="Sargis Sargsyan" w:date="2024-04-10T19:28:00Z">
            <w:rPr>
              <w:rFonts w:ascii="Sylfaen" w:eastAsia="Arial" w:hAnsi="Sylfaen" w:cs="Arial"/>
              <w:sz w:val="24"/>
              <w:szCs w:val="24"/>
            </w:rPr>
          </w:rPrChange>
        </w:rPr>
        <w:t xml:space="preserve"> </w:t>
      </w:r>
      <w:customXmlDelRangeStart w:id="114" w:author="Derenik Petrosyan" w:date="2024-04-14T23:02:00Z"/>
      <w:sdt>
        <w:sdtPr>
          <w:rPr>
            <w:rFonts w:ascii="Sylfaen" w:hAnsi="Sylfaen"/>
            <w:b/>
            <w:bCs/>
            <w:sz w:val="24"/>
            <w:szCs w:val="24"/>
          </w:rPr>
          <w:tag w:val="goog_rdk_18"/>
          <w:id w:val="-1004363768"/>
        </w:sdtPr>
        <w:sdtEndPr/>
        <w:sdtContent>
          <w:customXmlDelRangeEnd w:id="114"/>
          <w:del w:id="115" w:author="Derenik Petrosyan" w:date="2024-04-14T23:02:00Z">
            <w:r w:rsidR="0059570A" w:rsidRPr="00E44C92" w:rsidDel="00461AD7">
              <w:rPr>
                <w:rFonts w:ascii="Sylfaen" w:eastAsia="Tahoma" w:hAnsi="Sylfaen" w:cs="Tahoma"/>
                <w:b/>
                <w:bCs/>
                <w:sz w:val="24"/>
                <w:szCs w:val="24"/>
                <w:rPrChange w:id="116" w:author="Sargis Sargsyan" w:date="2024-04-10T19:28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նպատակները ներառում են.</w:delText>
            </w:r>
          </w:del>
          <w:customXmlDelRangeStart w:id="117" w:author="Derenik Petrosyan" w:date="2024-04-14T23:02:00Z"/>
        </w:sdtContent>
      </w:sdt>
      <w:customXmlDelRangeEnd w:id="117"/>
    </w:p>
    <w:p w14:paraId="5E9439B1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9"/>
          <w:id w:val="-125766844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հետ 5G ցանցերի ինտեգրման տեխնիկական ասպեկտների ուսումնասիրություն , ներառյալ հիմնական գործառույթները, մարտահրավերները և հնարավորությունները:</w:t>
          </w:r>
        </w:sdtContent>
      </w:sdt>
    </w:p>
    <w:p w14:paraId="77761955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0"/>
          <w:id w:val="114655989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ազդեցությունը արդյունաբերական գործընթացների և գործառնությունների վրա՝ կենտրոնանալով արդյունավետության, արտադրողականության և նորարարության վրա:</w:t>
          </w:r>
        </w:sdtContent>
      </w:sdt>
    </w:p>
    <w:p w14:paraId="08B6D083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1"/>
          <w:id w:val="146639177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Ուսումնասիրելով իրական աշխարհի դեպքերի ուսումնասիրությունները և 5G-ով միացված IIoT-ի կիրառությունները տարբեր ոլորտներում, ինչպիսիք են արտադրությունը, էներգետիկան, տրանսպորտը և առողջապահությունը:</w:t>
          </w:r>
        </w:sdtContent>
      </w:sdt>
    </w:p>
    <w:p w14:paraId="6869E42A" w14:textId="77777777" w:rsidR="00E4298E" w:rsidRPr="00DC2830" w:rsidDel="00E44C92" w:rsidRDefault="00D14FD6" w:rsidP="009843D2">
      <w:pPr>
        <w:spacing w:line="360" w:lineRule="auto"/>
        <w:jc w:val="both"/>
        <w:rPr>
          <w:del w:id="118" w:author="Sargis Sargsyan" w:date="2024-04-10T19:29:00Z"/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2"/>
          <w:id w:val="-146604337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Հետազոտելով 5G-IIoT ինտեգրման ապագա ուղղությունները և հետևանքները արդյունաբերական վերափոխման համար, ներառյալ զարգացող տեխնոլոգիաները, միտումները և հնարավորությունները:</w:t>
          </w:r>
        </w:sdtContent>
      </w:sdt>
    </w:p>
    <w:p w14:paraId="41631066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1078FD89" w14:textId="77777777" w:rsidR="00E4298E" w:rsidRPr="00E44C92" w:rsidRDefault="00D14FD6" w:rsidP="009843D2">
      <w:pPr>
        <w:spacing w:line="360" w:lineRule="auto"/>
        <w:jc w:val="both"/>
        <w:rPr>
          <w:rFonts w:ascii="Sylfaen" w:eastAsia="Arial" w:hAnsi="Sylfaen" w:cs="Arial"/>
          <w:b/>
          <w:bCs/>
          <w:sz w:val="24"/>
          <w:szCs w:val="24"/>
          <w:rPrChange w:id="119" w:author="Sargis Sargsyan" w:date="2024-04-10T19:29:00Z">
            <w:rPr>
              <w:rFonts w:ascii="Sylfaen" w:eastAsia="Arial" w:hAnsi="Sylfaen" w:cs="Arial"/>
              <w:sz w:val="24"/>
              <w:szCs w:val="24"/>
            </w:rPr>
          </w:rPrChange>
        </w:rPr>
      </w:pPr>
      <w:sdt>
        <w:sdtPr>
          <w:rPr>
            <w:rFonts w:ascii="Sylfaen" w:hAnsi="Sylfaen"/>
            <w:sz w:val="24"/>
            <w:szCs w:val="24"/>
          </w:rPr>
          <w:tag w:val="goog_rdk_23"/>
          <w:id w:val="764731421"/>
        </w:sdtPr>
        <w:sdtEndPr>
          <w:rPr>
            <w:b/>
            <w:bCs/>
          </w:rPr>
        </w:sdtEndPr>
        <w:sdtContent>
          <w:r w:rsidR="0059570A" w:rsidRPr="00E44C92">
            <w:rPr>
              <w:rFonts w:ascii="Sylfaen" w:eastAsia="Tahoma" w:hAnsi="Sylfaen" w:cs="Tahoma"/>
              <w:b/>
              <w:bCs/>
              <w:sz w:val="24"/>
              <w:szCs w:val="24"/>
              <w:rPrChange w:id="120" w:author="Sargis Sargsyan" w:date="2024-04-10T19:2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Ավարտական աշխատանքի շրջանակը ներառում է.</w:t>
          </w:r>
        </w:sdtContent>
      </w:sdt>
    </w:p>
    <w:p w14:paraId="0CA33A81" w14:textId="760F6AC3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4"/>
          <w:id w:val="3281783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IIoT հավելվածների և դրանց ինտեգրման վերաբերյալ առկա գրականության </w:t>
          </w:r>
          <w:del w:id="121" w:author="Derenik Petrosyan" w:date="2024-04-14T23:04:00Z">
            <w:r w:rsidR="0059570A" w:rsidRPr="00E44C92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122" w:author="Sargis Sargsyan" w:date="2024-04-10T19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համապարփակ</w:delText>
            </w:r>
            <w:r w:rsidR="0059570A" w:rsidRPr="00DC2830" w:rsidDel="00461AD7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  <w:r w:rsidR="0059570A" w:rsidRPr="008A771E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123" w:author="Sargis Sargsyan" w:date="2024-04-10T19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վերանայում</w:delText>
            </w:r>
          </w:del>
          <w:ins w:id="124" w:author="Derenik Petrosyan" w:date="2024-04-14T23:04:00Z">
            <w:r w:rsidR="00461AD7">
              <w:rPr>
                <w:rFonts w:ascii="Sylfaen" w:eastAsia="Tahoma" w:hAnsi="Sylfaen" w:cs="Tahoma"/>
                <w:sz w:val="24"/>
                <w:szCs w:val="24"/>
                <w:lang w:val="hy-AM"/>
              </w:rPr>
              <w:t>ուսումնասիրում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:</w:t>
          </w:r>
        </w:sdtContent>
      </w:sdt>
    </w:p>
    <w:p w14:paraId="6D081025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5"/>
          <w:id w:val="152043812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հետ կապված տեխնիկական ասպեկտների, մարտահրավերների և հնարավորությունների խորը վերլուծություն և քննարկում:</w:t>
          </w:r>
        </w:sdtContent>
      </w:sdt>
    </w:p>
    <w:p w14:paraId="69605EDD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6"/>
          <w:id w:val="21070621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Իրական աշխարհի դեպքերի ուսումնասիրություններ և կիրառություններ՝ 5G-ով միացված IIoT- ի գործնական հետևանքներն ու առավելությունները ցույց տալու համար :</w:t>
          </w:r>
        </w:sdtContent>
      </w:sdt>
    </w:p>
    <w:p w14:paraId="31243534" w14:textId="45DEF0B8" w:rsidR="00E4298E" w:rsidDel="00461AD7" w:rsidRDefault="00D14FD6" w:rsidP="009843D2">
      <w:pPr>
        <w:spacing w:line="360" w:lineRule="auto"/>
        <w:jc w:val="both"/>
        <w:rPr>
          <w:del w:id="125" w:author="Derenik Petrosyan" w:date="2024-04-14T23:04:00Z"/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7"/>
          <w:id w:val="45498752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Արդյունաբերական կազմակերպությունների, քաղաքականություն մշակողների և հետազոտողների համար ապագա զարգացումների, միտումների և հետևանքների քննարկում:</w:t>
          </w:r>
        </w:sdtContent>
      </w:sdt>
    </w:p>
    <w:p w14:paraId="14C5ABF9" w14:textId="77777777" w:rsidR="00461AD7" w:rsidRPr="00DC2830" w:rsidRDefault="00461AD7" w:rsidP="009843D2">
      <w:pPr>
        <w:spacing w:line="360" w:lineRule="auto"/>
        <w:jc w:val="both"/>
        <w:rPr>
          <w:ins w:id="126" w:author="Derenik Petrosyan" w:date="2024-04-14T23:04:00Z"/>
          <w:rFonts w:ascii="Sylfaen" w:eastAsia="Arial" w:hAnsi="Sylfaen" w:cs="Arial"/>
          <w:sz w:val="24"/>
          <w:szCs w:val="24"/>
        </w:rPr>
      </w:pPr>
    </w:p>
    <w:p w14:paraId="5519DB77" w14:textId="7F1A8961" w:rsidR="00E4298E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38155748" w14:textId="77777777" w:rsidR="008949BB" w:rsidRPr="00DC2830" w:rsidDel="00461AD7" w:rsidRDefault="008949BB" w:rsidP="009843D2">
      <w:pPr>
        <w:spacing w:line="360" w:lineRule="auto"/>
        <w:jc w:val="both"/>
        <w:rPr>
          <w:del w:id="127" w:author="Derenik Petrosyan" w:date="2024-04-14T23:04:00Z"/>
          <w:rFonts w:ascii="Sylfaen" w:eastAsia="Arial" w:hAnsi="Sylfaen" w:cs="Arial"/>
          <w:sz w:val="24"/>
          <w:szCs w:val="24"/>
        </w:rPr>
      </w:pPr>
    </w:p>
    <w:p w14:paraId="5C053A52" w14:textId="77777777" w:rsidR="00E4298E" w:rsidRPr="00DC2830" w:rsidDel="00461AD7" w:rsidRDefault="00E4298E" w:rsidP="009843D2">
      <w:pPr>
        <w:spacing w:line="360" w:lineRule="auto"/>
        <w:jc w:val="both"/>
        <w:rPr>
          <w:del w:id="128" w:author="Derenik Petrosyan" w:date="2024-04-14T23:04:00Z"/>
          <w:rFonts w:ascii="Sylfaen" w:eastAsia="Arial" w:hAnsi="Sylfaen" w:cs="Arial"/>
          <w:sz w:val="24"/>
          <w:szCs w:val="24"/>
        </w:rPr>
      </w:pPr>
    </w:p>
    <w:p w14:paraId="4F9B50AD" w14:textId="487FB1E7" w:rsidR="00E4298E" w:rsidRPr="00DC2830" w:rsidDel="00461AD7" w:rsidRDefault="00E4298E" w:rsidP="009843D2">
      <w:pPr>
        <w:spacing w:line="360" w:lineRule="auto"/>
        <w:jc w:val="both"/>
        <w:rPr>
          <w:del w:id="129" w:author="Derenik Petrosyan" w:date="2024-04-14T23:04:00Z"/>
          <w:rFonts w:ascii="Sylfaen" w:eastAsia="Arial" w:hAnsi="Sylfaen" w:cs="Arial"/>
          <w:sz w:val="24"/>
          <w:szCs w:val="24"/>
        </w:rPr>
      </w:pPr>
    </w:p>
    <w:p w14:paraId="1472E47A" w14:textId="65D8B685" w:rsidR="00E4298E" w:rsidRPr="00DC2830" w:rsidDel="00461AD7" w:rsidRDefault="00E4298E" w:rsidP="009843D2">
      <w:pPr>
        <w:spacing w:line="360" w:lineRule="auto"/>
        <w:jc w:val="both"/>
        <w:rPr>
          <w:del w:id="130" w:author="Derenik Petrosyan" w:date="2024-04-14T23:04:00Z"/>
          <w:rFonts w:ascii="Sylfaen" w:eastAsia="Arial" w:hAnsi="Sylfaen" w:cs="Arial"/>
          <w:sz w:val="24"/>
          <w:szCs w:val="24"/>
        </w:rPr>
      </w:pPr>
    </w:p>
    <w:p w14:paraId="4432F0C4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31" w:name="_Toc165300590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28"/>
        <w:id w:val="547873761"/>
      </w:sdtPr>
      <w:sdtEndPr/>
      <w:sdtContent>
        <w:p w14:paraId="768E6B4F" w14:textId="77777777" w:rsidR="00C45D34" w:rsidRDefault="0059570A">
          <w:pPr>
            <w:pStyle w:val="Heading1"/>
            <w:spacing w:line="360" w:lineRule="auto"/>
            <w:rPr>
              <w:ins w:id="132" w:author="Derenik Petrosyan" w:date="2024-04-15T12:17:00Z"/>
              <w:rFonts w:ascii="Sylfaen" w:eastAsia="Tahoma" w:hAnsi="Sylfaen" w:cs="Tahoma"/>
              <w:sz w:val="24"/>
              <w:szCs w:val="24"/>
            </w:rPr>
            <w:pPrChange w:id="133" w:author="Derenik Petrosyan" w:date="2024-04-16T14:15:00Z">
              <w:pPr>
                <w:pStyle w:val="Heading1"/>
              </w:pPr>
            </w:pPrChange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2. Գրական ակնարկ</w:t>
          </w:r>
          <w:bookmarkEnd w:id="131"/>
        </w:p>
        <w:p w14:paraId="714B63DF" w14:textId="0E268379" w:rsidR="00E4298E" w:rsidRPr="00C45D34" w:rsidRDefault="00D14FD6">
          <w:pPr>
            <w:spacing w:line="360" w:lineRule="auto"/>
            <w:rPr>
              <w:rPrChange w:id="134" w:author="Derenik Petrosyan" w:date="2024-04-15T12:17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  <w:pPrChange w:id="135" w:author="Derenik Petrosyan" w:date="2024-04-16T14:15:00Z">
              <w:pPr>
                <w:pStyle w:val="Heading1"/>
              </w:pPr>
            </w:pPrChange>
          </w:pPr>
        </w:p>
      </w:sdtContent>
    </w:sdt>
    <w:p w14:paraId="74434597" w14:textId="17728D41" w:rsidR="00E4298E" w:rsidRPr="00DC2830" w:rsidDel="00C45D34" w:rsidRDefault="00E4298E" w:rsidP="009843D2">
      <w:pPr>
        <w:spacing w:line="360" w:lineRule="auto"/>
        <w:jc w:val="both"/>
        <w:rPr>
          <w:del w:id="136" w:author="Derenik Petrosyan" w:date="2024-04-15T12:16:00Z"/>
          <w:rFonts w:ascii="Sylfaen" w:eastAsia="Arial" w:hAnsi="Sylfaen" w:cs="Arial"/>
          <w:sz w:val="24"/>
          <w:szCs w:val="24"/>
        </w:rPr>
      </w:pPr>
    </w:p>
    <w:bookmarkStart w:id="137" w:name="_Toc165300591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29"/>
        <w:id w:val="-1860044688"/>
      </w:sdtPr>
      <w:sdtEndPr/>
      <w:sdtContent>
        <w:p w14:paraId="492CE5E0" w14:textId="77777777" w:rsidR="00750985" w:rsidRDefault="0059570A">
          <w:pPr>
            <w:pStyle w:val="Heading2"/>
            <w:spacing w:line="360" w:lineRule="auto"/>
            <w:rPr>
              <w:rFonts w:ascii="Sylfaen" w:eastAsia="Tahoma" w:hAnsi="Sylfaen" w:cs="Tahoma"/>
              <w:sz w:val="24"/>
              <w:szCs w:val="24"/>
            </w:rPr>
            <w:pPrChange w:id="138" w:author="Derenik Petrosyan" w:date="2024-04-16T14:15:00Z">
              <w:pPr>
                <w:pStyle w:val="Heading2"/>
              </w:pPr>
            </w:pPrChange>
          </w:pPr>
          <w:r w:rsidRPr="00DC2830">
            <w:rPr>
              <w:rFonts w:ascii="Sylfaen" w:eastAsia="Tahoma" w:hAnsi="Sylfaen" w:cs="Tahoma"/>
              <w:sz w:val="24"/>
              <w:szCs w:val="24"/>
            </w:rPr>
            <w:t xml:space="preserve">2.1 </w:t>
          </w:r>
          <w:commentRangeStart w:id="139"/>
          <w:r w:rsidRPr="00DC2830">
            <w:rPr>
              <w:rFonts w:ascii="Sylfaen" w:eastAsia="Tahoma" w:hAnsi="Sylfaen" w:cs="Tahoma"/>
              <w:sz w:val="24"/>
              <w:szCs w:val="24"/>
            </w:rPr>
            <w:t>Անլար կապի տեխնոլոգիաների էվոլյուցիան</w:t>
          </w:r>
          <w:commentRangeEnd w:id="139"/>
          <w:r w:rsidR="00164DFA">
            <w:rPr>
              <w:rStyle w:val="CommentReference"/>
              <w:rFonts w:ascii="Calibri" w:eastAsia="Calibri" w:hAnsi="Calibri" w:cs="Calibri"/>
              <w:color w:val="auto"/>
            </w:rPr>
            <w:commentReference w:id="139"/>
          </w:r>
          <w:bookmarkEnd w:id="137"/>
        </w:p>
        <w:p w14:paraId="23EB0692" w14:textId="0B6DD8EC" w:rsidR="00B737E0" w:rsidRPr="00FC3AEB" w:rsidRDefault="00D14FD6">
          <w:pPr>
            <w:spacing w:line="360" w:lineRule="auto"/>
            <w:rPr>
              <w:rStyle w:val="rynqvb"/>
              <w:rFonts w:asciiTheme="majorHAnsi" w:eastAsiaTheme="majorEastAsia" w:hAnsiTheme="majorHAnsi" w:cstheme="majorBidi"/>
              <w:color w:val="2F5496" w:themeColor="accent1" w:themeShade="BF"/>
              <w:sz w:val="26"/>
              <w:szCs w:val="26"/>
            </w:rPr>
            <w:pPrChange w:id="140" w:author="Derenik Petrosyan" w:date="2024-04-16T14:15:00Z">
              <w:pPr/>
            </w:pPrChange>
          </w:pPr>
        </w:p>
      </w:sdtContent>
    </w:sdt>
    <w:p w14:paraId="49B51297" w14:textId="10A29176" w:rsidR="00B737E0" w:rsidRPr="0043674A" w:rsidRDefault="00DE68FA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141" w:author="Derenik Petrosyan" w:date="2024-04-15T12:25:00Z">
            <w:rPr>
              <w:rStyle w:val="rynqvb"/>
              <w:rFonts w:ascii="Sylfaen" w:eastAsiaTheme="majorEastAsia" w:hAnsi="Sylfaen" w:cstheme="majorBidi"/>
              <w:color w:val="3C4043"/>
              <w:sz w:val="24"/>
              <w:szCs w:val="24"/>
              <w:lang w:val="hy-AM"/>
            </w:rPr>
          </w:rPrChange>
        </w:rPr>
        <w:pPrChange w:id="142" w:author="Derenik Petrosyan" w:date="2024-04-16T14:15:00Z">
          <w:pPr>
            <w:shd w:val="clear" w:color="auto" w:fill="FFFFFF"/>
            <w:spacing w:after="0" w:line="240" w:lineRule="auto"/>
            <w:ind w:firstLine="720"/>
            <w:jc w:val="both"/>
            <w:textAlignment w:val="baseline"/>
          </w:pPr>
        </w:pPrChange>
      </w:pPr>
      <w:r w:rsidRPr="0043674A">
        <w:rPr>
          <w:rFonts w:ascii="Sylfaen" w:eastAsia="Times New Roman" w:hAnsi="Sylfaen" w:cs="Segoe UI"/>
          <w:noProof/>
          <w:sz w:val="18"/>
          <w:szCs w:val="18"/>
          <w:lang w:val="en-US"/>
          <w:rPrChange w:id="143" w:author="Derenik Petrosyan" w:date="2024-04-15T12:25:00Z">
            <w:rPr>
              <w:rFonts w:ascii="Segoe UI" w:eastAsia="Times New Roman" w:hAnsi="Segoe UI" w:cs="Segoe UI"/>
              <w:noProof/>
              <w:sz w:val="18"/>
              <w:szCs w:val="18"/>
              <w:lang w:val="en-US"/>
            </w:rPr>
          </w:rPrChange>
        </w:rPr>
        <w:drawing>
          <wp:anchor distT="0" distB="0" distL="114300" distR="114300" simplePos="0" relativeHeight="251661312" behindDoc="0" locked="0" layoutInCell="1" allowOverlap="1" wp14:anchorId="09D7F81F" wp14:editId="5601D11F">
            <wp:simplePos x="0" y="0"/>
            <wp:positionH relativeFrom="margin">
              <wp:posOffset>809625</wp:posOffset>
            </wp:positionH>
            <wp:positionV relativeFrom="paragraph">
              <wp:posOffset>3540125</wp:posOffset>
            </wp:positionV>
            <wp:extent cx="4661535" cy="3254375"/>
            <wp:effectExtent l="0" t="0" r="5715" b="3175"/>
            <wp:wrapTopAndBottom/>
            <wp:docPr id="7254061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3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44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Այս պատմական ակնարկը ցույց է տալիս անլար կապի համակարգերի էվոլյուցիան </w:t>
      </w:r>
      <w:r w:rsidR="00716079" w:rsidRPr="0043674A">
        <w:rPr>
          <w:rStyle w:val="rynqvb"/>
          <w:rFonts w:ascii="Sylfaen" w:hAnsi="Sylfaen"/>
          <w:sz w:val="24"/>
          <w:szCs w:val="24"/>
          <w:lang w:val="hy-AM"/>
          <w:rPrChange w:id="145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1G-ից 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46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մինչև 5G տեխնոլոգիայի ներկայիս դարաշրջանը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147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: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48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Սկսած 1895թ.-</w:t>
      </w:r>
      <w:r w:rsidR="00E15A00" w:rsidRPr="0043674A">
        <w:rPr>
          <w:rStyle w:val="rynqvb"/>
          <w:rFonts w:ascii="Sylfaen" w:hAnsi="Sylfaen"/>
          <w:sz w:val="24"/>
          <w:szCs w:val="24"/>
          <w:lang w:val="hy-AM"/>
          <w:rPrChange w:id="149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ի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50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ն անլար հաղորդման ոլորտում Մարկոնիի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151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անլար փոխանցման բեկումնային փորձերից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52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, պատմությունը նավարկվում է առանցքային իրադարձությունների միջով, ներառյալ բջջային հեռախոսների հայտնվելը և բջջային ցանցերի հաջորդական սերունդների տեղակայումը: Էվոլյուցիայի յուրաքանչյուր փուլ ներդնում է նոր նորամուծություններ՝ միաժամանակ անդրադառնալով ներհատուկ մարտահրավերներին, ինչպիսիք են սպեկտրի բաշխումը և ենթակառուցվածքի ծախսերը: Այս պատմական </w:t>
      </w:r>
      <w:r w:rsidR="00FC3AEB" w:rsidRPr="0043674A">
        <w:rPr>
          <w:rStyle w:val="rynqvb"/>
          <w:rFonts w:ascii="Sylfaen" w:hAnsi="Sylfaen"/>
          <w:sz w:val="24"/>
          <w:szCs w:val="24"/>
          <w:lang w:val="hy-AM"/>
          <w:rPrChange w:id="153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ակնար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54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կի միջոցով մենք պատկերացումներ ենք ձեռք բերում հասարակության վրա անլար հաղորդակցության փոխակերպիչ ազդեցության և ավելի արագ, ավելի արդյունավետ և մատչելի կապի շարունակական հետապնդման վերաբերյալ</w:t>
      </w:r>
      <w:sdt>
        <w:sdtPr>
          <w:rPr>
            <w:rStyle w:val="rynqvb"/>
            <w:rFonts w:ascii="Sylfaen" w:hAnsi="Sylfaen"/>
            <w:sz w:val="24"/>
            <w:szCs w:val="24"/>
            <w:lang w:val="hy-AM"/>
          </w:rPr>
          <w:id w:val="-1186366421"/>
          <w:citation/>
        </w:sdtPr>
        <w:sdtEndPr>
          <w:rPr>
            <w:rStyle w:val="rynqvb"/>
          </w:rPr>
        </w:sdtEndPr>
        <w:sdtContent>
          <w:r w:rsidR="00574C4D">
            <w:rPr>
              <w:rStyle w:val="rynqvb"/>
              <w:rFonts w:ascii="Sylfaen" w:hAnsi="Sylfaen"/>
              <w:sz w:val="24"/>
              <w:szCs w:val="24"/>
              <w:lang w:val="hy-AM"/>
            </w:rPr>
            <w:fldChar w:fldCharType="begin"/>
          </w:r>
          <w:r w:rsidR="00574C4D" w:rsidRPr="00574C4D">
            <w:rPr>
              <w:rStyle w:val="rynqvb"/>
              <w:rFonts w:ascii="Sylfaen" w:hAnsi="Sylfaen"/>
              <w:sz w:val="24"/>
              <w:szCs w:val="24"/>
            </w:rPr>
            <w:instrText xml:space="preserve"> CITATION Raj23 \l 1033 </w:instrText>
          </w:r>
          <w:r w:rsidR="00574C4D">
            <w:rPr>
              <w:rStyle w:val="rynqvb"/>
              <w:rFonts w:ascii="Sylfaen" w:hAnsi="Sylfaen"/>
              <w:sz w:val="24"/>
              <w:szCs w:val="24"/>
              <w:lang w:val="hy-AM"/>
            </w:rPr>
            <w:fldChar w:fldCharType="separate"/>
          </w:r>
          <w:r w:rsidR="00A8032E">
            <w:rPr>
              <w:rStyle w:val="rynqvb"/>
              <w:rFonts w:ascii="Sylfaen" w:hAnsi="Sylfaen"/>
              <w:noProof/>
              <w:sz w:val="24"/>
              <w:szCs w:val="24"/>
            </w:rPr>
            <w:t xml:space="preserve"> </w:t>
          </w:r>
          <w:r w:rsidR="00A8032E" w:rsidRPr="00A8032E">
            <w:rPr>
              <w:rFonts w:ascii="Sylfaen" w:hAnsi="Sylfaen"/>
              <w:noProof/>
              <w:sz w:val="24"/>
              <w:szCs w:val="24"/>
            </w:rPr>
            <w:t>[3]</w:t>
          </w:r>
          <w:r w:rsidR="00574C4D">
            <w:rPr>
              <w:rStyle w:val="rynqvb"/>
              <w:rFonts w:ascii="Sylfaen" w:hAnsi="Sylfaen"/>
              <w:sz w:val="24"/>
              <w:szCs w:val="24"/>
              <w:lang w:val="hy-AM"/>
            </w:rPr>
            <w:fldChar w:fldCharType="end"/>
          </w:r>
        </w:sdtContent>
      </w:sdt>
      <w:r w:rsidR="00FC3AEB" w:rsidRPr="0043674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hy-AM"/>
          <w:rPrChange w:id="155" w:author="Derenik Petrosyan" w:date="2024-04-15T12:25:00Z">
            <w:rPr>
              <w:rFonts w:eastAsia="Times New Roman"/>
              <w:color w:val="333333"/>
              <w:sz w:val="24"/>
              <w:szCs w:val="24"/>
              <w:shd w:val="clear" w:color="auto" w:fill="FFFFFF"/>
              <w:lang w:val="hy-AM"/>
            </w:rPr>
          </w:rPrChange>
        </w:rPr>
        <w:t>​</w:t>
      </w:r>
      <w:r w:rsidR="00FC3AEB" w:rsidRPr="0043674A">
        <w:rPr>
          <w:rFonts w:ascii="Sylfaen" w:eastAsia="Times New Roman" w:hAnsi="Sylfaen" w:cs="Segoe UI"/>
          <w:sz w:val="24"/>
          <w:szCs w:val="24"/>
          <w:lang w:val="hy-AM"/>
        </w:rPr>
        <w:t xml:space="preserve"> </w:t>
      </w:r>
      <w:r w:rsidR="00FC3AEB" w:rsidRPr="00574C4D">
        <w:rPr>
          <w:rFonts w:ascii="Times New Roman" w:eastAsia="Times New Roman" w:hAnsi="Times New Roman" w:cs="Times New Roman"/>
          <w:sz w:val="24"/>
          <w:szCs w:val="24"/>
          <w:lang w:val="hy-AM"/>
        </w:rPr>
        <w:t>​</w:t>
      </w:r>
      <w:r w:rsidR="00FC3AEB" w:rsidRPr="00574C4D">
        <w:rPr>
          <w:rFonts w:ascii="Sylfaen" w:eastAsia="Times New Roman" w:hAnsi="Sylfaen" w:cs="Segoe UI"/>
          <w:sz w:val="24"/>
          <w:szCs w:val="24"/>
          <w:lang w:val="hy-AM"/>
        </w:rPr>
        <w:t>(Նկար3</w:t>
      </w:r>
      <w:r w:rsidR="00FC3AEB" w:rsidRPr="00574C4D">
        <w:rPr>
          <w:rFonts w:ascii="Times New Roman" w:eastAsia="Times New Roman" w:hAnsi="Times New Roman" w:cs="Times New Roman"/>
          <w:sz w:val="24"/>
          <w:szCs w:val="24"/>
          <w:lang w:val="hy-AM"/>
        </w:rPr>
        <w:t>​</w:t>
      </w:r>
      <w:r w:rsidR="00FC3AEB" w:rsidRPr="00574C4D">
        <w:rPr>
          <w:rFonts w:ascii="Sylfaen" w:eastAsia="Times New Roman" w:hAnsi="Sylfaen" w:cs="Segoe UI"/>
          <w:sz w:val="24"/>
          <w:szCs w:val="24"/>
          <w:lang w:val="hy-AM"/>
        </w:rPr>
        <w:t>)</w:t>
      </w:r>
      <w:r w:rsidR="00FC3AEB" w:rsidRPr="00574C4D">
        <w:rPr>
          <w:rFonts w:ascii="Sylfaen" w:eastAsia="Times New Roman" w:hAnsi="Sylfaen" w:cs="Segoe UI"/>
          <w:sz w:val="24"/>
          <w:szCs w:val="24"/>
          <w:shd w:val="clear" w:color="auto" w:fill="FFFFFF"/>
          <w:lang w:val="hy-AM"/>
          <w:rPrChange w:id="156" w:author="Derenik Petrosyan" w:date="2024-04-15T12:25:00Z">
            <w:rPr>
              <w:rFonts w:ascii="Sylfaen" w:eastAsia="Times New Roman" w:hAnsi="Sylfaen" w:cs="Segoe UI"/>
              <w:color w:val="333333"/>
              <w:sz w:val="24"/>
              <w:szCs w:val="24"/>
              <w:shd w:val="clear" w:color="auto" w:fill="FFFFFF"/>
              <w:lang w:val="hy-AM"/>
            </w:rPr>
          </w:rPrChange>
        </w:rPr>
        <w:t>:</w:t>
      </w:r>
      <w:r w:rsidR="00FC3AEB" w:rsidRPr="0043674A">
        <w:rPr>
          <w:rFonts w:ascii="Sylfaen" w:eastAsia="Times New Roman" w:hAnsi="Sylfaen" w:cs="Segoe UI"/>
          <w:sz w:val="24"/>
          <w:szCs w:val="24"/>
          <w:rPrChange w:id="157" w:author="Derenik Petrosyan" w:date="2024-04-15T12:25:00Z">
            <w:rPr>
              <w:rFonts w:ascii="Sylfaen" w:eastAsia="Times New Roman" w:hAnsi="Sylfaen" w:cs="Segoe UI"/>
              <w:color w:val="333333"/>
              <w:sz w:val="24"/>
              <w:szCs w:val="24"/>
              <w:lang w:val="en-US"/>
            </w:rPr>
          </w:rPrChange>
        </w:rPr>
        <w:t> </w:t>
      </w:r>
    </w:p>
    <w:p w14:paraId="429709A4" w14:textId="24BAC3DB" w:rsidR="00B737E0" w:rsidRPr="00FD1685" w:rsidRDefault="00FC3AEB">
      <w:pPr>
        <w:shd w:val="clear" w:color="auto" w:fill="FFFFFF"/>
        <w:spacing w:after="0" w:line="360" w:lineRule="auto"/>
        <w:jc w:val="center"/>
        <w:textAlignment w:val="baseline"/>
        <w:rPr>
          <w:rStyle w:val="rynqvb"/>
          <w:rFonts w:ascii="Sylfaen" w:hAnsi="Sylfaen"/>
          <w:i/>
          <w:iCs/>
          <w:color w:val="3C4043"/>
          <w:sz w:val="24"/>
          <w:szCs w:val="24"/>
          <w:lang w:val="hy-AM"/>
        </w:rPr>
        <w:pPrChange w:id="158" w:author="Derenik Petrosyan" w:date="2024-04-16T14:15:00Z">
          <w:pPr>
            <w:shd w:val="clear" w:color="auto" w:fill="FFFFFF"/>
            <w:spacing w:after="0" w:line="240" w:lineRule="auto"/>
            <w:jc w:val="center"/>
            <w:textAlignment w:val="baseline"/>
          </w:pPr>
        </w:pPrChange>
      </w:pPr>
      <w:r w:rsidRPr="00FD1685">
        <w:rPr>
          <w:rFonts w:ascii="Sylfaen" w:eastAsia="Times New Roman" w:hAnsi="Sylfaen" w:cs="Segoe UI"/>
          <w:i/>
          <w:iCs/>
          <w:sz w:val="20"/>
          <w:szCs w:val="20"/>
          <w:lang w:val="hy-AM"/>
        </w:rPr>
        <w:t>Նկար3</w:t>
      </w:r>
      <w:r w:rsidRPr="00FD1685">
        <w:rPr>
          <w:rFonts w:ascii="Times New Roman" w:eastAsia="Times New Roman" w:hAnsi="Times New Roman" w:cs="Times New Roman"/>
          <w:i/>
          <w:iCs/>
          <w:sz w:val="20"/>
          <w:szCs w:val="20"/>
          <w:lang w:val="hy-AM"/>
        </w:rPr>
        <w:t>​․​</w:t>
      </w:r>
      <w:r w:rsidRPr="00FD1685">
        <w:rPr>
          <w:rFonts w:ascii="Sylfaen" w:eastAsia="Times New Roman" w:hAnsi="Sylfaen" w:cs="Segoe UI"/>
          <w:i/>
          <w:iCs/>
          <w:sz w:val="20"/>
          <w:szCs w:val="20"/>
          <w:lang w:val="hy-AM"/>
        </w:rPr>
        <w:t xml:space="preserve"> Անլար կապի տեխնոլոգիաների էվոլյուցիան</w:t>
      </w:r>
      <w:r w:rsidRPr="00FD1685">
        <w:rPr>
          <w:rFonts w:ascii="Times New Roman" w:eastAsia="Times New Roman" w:hAnsi="Times New Roman" w:cs="Times New Roman"/>
          <w:i/>
          <w:iCs/>
          <w:sz w:val="20"/>
          <w:szCs w:val="20"/>
          <w:lang w:val="hy-AM"/>
        </w:rPr>
        <w:t>​</w:t>
      </w:r>
    </w:p>
    <w:p w14:paraId="77F7459E" w14:textId="1EC07F0F" w:rsidR="00B737E0" w:rsidDel="00DD6269" w:rsidRDefault="00B737E0" w:rsidP="009843D2">
      <w:pPr>
        <w:shd w:val="clear" w:color="auto" w:fill="FFFFFF"/>
        <w:spacing w:after="0" w:line="360" w:lineRule="auto"/>
        <w:jc w:val="both"/>
        <w:textAlignment w:val="baseline"/>
        <w:rPr>
          <w:del w:id="159" w:author="Derenik Petrosyan" w:date="2024-04-15T12:17:00Z"/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59D73265" w14:textId="77777777" w:rsidR="00DD6269" w:rsidRPr="00B737E0" w:rsidRDefault="00DD6269">
      <w:pPr>
        <w:shd w:val="clear" w:color="auto" w:fill="FFFFFF"/>
        <w:spacing w:after="0" w:line="360" w:lineRule="auto"/>
        <w:jc w:val="both"/>
        <w:textAlignment w:val="baseline"/>
        <w:rPr>
          <w:ins w:id="160" w:author="Derenik Petrosyan" w:date="2024-04-16T14:15:00Z"/>
          <w:rStyle w:val="rynqvb"/>
          <w:rFonts w:ascii="Sylfaen" w:hAnsi="Sylfaen"/>
          <w:color w:val="3C4043"/>
          <w:sz w:val="24"/>
          <w:szCs w:val="24"/>
          <w:lang w:val="hy-AM"/>
        </w:rPr>
        <w:pPrChange w:id="16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1F9B6E24" w14:textId="77777777" w:rsidR="00DE68FA" w:rsidRPr="00B737E0" w:rsidRDefault="00DE68FA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  <w:pPrChange w:id="16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32D306E6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16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16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165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lastRenderedPageBreak/>
        <w:t>Առաջին սերնդի (1G) բջջային կապ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16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.</w:t>
      </w:r>
    </w:p>
    <w:p w14:paraId="64BC70DB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16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16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BE0E564" w14:textId="4309F102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16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17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17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Մարտին Կուպերի առաջին սերնդի բջջային հեռախոսի առաջացումը 1970-ականներին։</w:t>
      </w:r>
      <w:r w:rsidR="00191646" w:rsidRPr="0043674A">
        <w:rPr>
          <w:rStyle w:val="rynqvb"/>
          <w:rFonts w:ascii="Sylfaen" w:hAnsi="Sylfaen"/>
          <w:sz w:val="24"/>
          <w:szCs w:val="24"/>
          <w:lang w:val="hy-AM"/>
          <w:rPrChange w:id="17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17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Անալոգային ազդանշանների ներդրում և այնպիսի համակարգերի տեղակայում, ինչպիսիք են AMPS</w:t>
      </w:r>
      <w:ins w:id="174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75" w:author="Derenik Petrosyan" w:date="2024-04-16T13:08:00Z">
        <w:r w:rsidR="005A04D2" w:rsidRPr="005A04D2">
          <w:rPr>
            <w:rStyle w:val="rynqvb"/>
            <w:rFonts w:ascii="Sylfaen" w:hAnsi="Sylfaen"/>
            <w:sz w:val="24"/>
            <w:szCs w:val="24"/>
            <w:lang w:val="hy-AM"/>
          </w:rPr>
          <w:t>(</w:t>
        </w:r>
      </w:ins>
      <w:ins w:id="176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77" w:author="Derenik Petrosyan" w:date="2024-04-16T13:08:00Z">
        <w:r w:rsidR="005A04D2" w:rsidRPr="005A04D2">
          <w:rPr>
            <w:rStyle w:val="rynqvb"/>
            <w:rFonts w:ascii="Sylfaen" w:hAnsi="Sylfaen"/>
            <w:sz w:val="24"/>
            <w:szCs w:val="24"/>
            <w:lang w:val="hy-AM"/>
          </w:rPr>
          <w:t>Advanced Mobile Phone System</w:t>
        </w:r>
      </w:ins>
      <w:ins w:id="178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79" w:author="Derenik Petrosyan" w:date="2024-04-16T13:08:00Z">
        <w:r w:rsidR="005A04D2" w:rsidRPr="005A04D2">
          <w:rPr>
            <w:rStyle w:val="rynqvb"/>
            <w:rFonts w:ascii="Sylfaen" w:hAnsi="Sylfaen"/>
            <w:sz w:val="24"/>
            <w:szCs w:val="24"/>
            <w:lang w:val="hy-AM"/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18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NMTS</w:t>
      </w:r>
      <w:ins w:id="181" w:author="Derenik Petrosyan" w:date="2024-04-16T13:11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82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183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(</w:t>
        </w:r>
      </w:ins>
      <w:ins w:id="184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85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Nordic mobile phone system</w:t>
        </w:r>
      </w:ins>
      <w:ins w:id="186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87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188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18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TACS</w:t>
      </w:r>
      <w:ins w:id="190" w:author="Derenik Petrosyan" w:date="2024-04-16T13:11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91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192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(</w:t>
        </w:r>
      </w:ins>
      <w:ins w:id="193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94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All Access Communication System</w:t>
        </w:r>
      </w:ins>
      <w:ins w:id="195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96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197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19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ETACS</w:t>
      </w:r>
      <w:ins w:id="199" w:author="Derenik Petrosyan" w:date="2024-04-16T13:11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00" w:author="Derenik Petrosyan" w:date="2024-04-16T13:1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(</w:t>
        </w:r>
      </w:ins>
      <w:ins w:id="201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02" w:author="Derenik Petrosyan" w:date="2024-04-16T13:11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All Access Communication System for Europe</w:t>
        </w:r>
      </w:ins>
      <w:ins w:id="203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04" w:author="Derenik Petrosyan" w:date="2024-04-16T13:11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05" w:author="Derenik Petrosyan" w:date="2024-04-16T13:1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0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:</w:t>
      </w:r>
    </w:p>
    <w:p w14:paraId="4DCCD93C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0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0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20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Մարտահրավերները, ինչպիսիք են ձայնի վատ որակը և սահմանափակ շարժունակությունը, ընդգծեցին հետագա նորարարության անհրաժեշտությունը:</w:t>
      </w:r>
    </w:p>
    <w:p w14:paraId="2BD6A4A7" w14:textId="77777777" w:rsidR="00191646" w:rsidRPr="0043674A" w:rsidDel="00C45D34" w:rsidRDefault="00191646">
      <w:pPr>
        <w:shd w:val="clear" w:color="auto" w:fill="FFFFFF"/>
        <w:spacing w:after="0" w:line="360" w:lineRule="auto"/>
        <w:jc w:val="both"/>
        <w:textAlignment w:val="baseline"/>
        <w:rPr>
          <w:del w:id="210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211" w:author="Derenik Petrosyan" w:date="2024-04-15T12:24:00Z">
            <w:rPr>
              <w:del w:id="212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1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42475A9" w14:textId="77777777" w:rsidR="00191646" w:rsidRPr="0043674A" w:rsidDel="00C45D34" w:rsidRDefault="00191646">
      <w:pPr>
        <w:shd w:val="clear" w:color="auto" w:fill="FFFFFF"/>
        <w:spacing w:after="0" w:line="360" w:lineRule="auto"/>
        <w:jc w:val="both"/>
        <w:textAlignment w:val="baseline"/>
        <w:rPr>
          <w:del w:id="214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215" w:author="Derenik Petrosyan" w:date="2024-04-15T12:24:00Z">
            <w:rPr>
              <w:del w:id="216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1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E688313" w14:textId="77777777" w:rsidR="00191646" w:rsidRPr="0043674A" w:rsidDel="007243C8" w:rsidRDefault="00191646">
      <w:pPr>
        <w:shd w:val="clear" w:color="auto" w:fill="FFFFFF"/>
        <w:spacing w:after="0" w:line="360" w:lineRule="auto"/>
        <w:jc w:val="both"/>
        <w:textAlignment w:val="baseline"/>
        <w:rPr>
          <w:del w:id="218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219" w:author="Derenik Petrosyan" w:date="2024-04-15T12:24:00Z">
            <w:rPr>
              <w:del w:id="220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2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40CF4E2" w14:textId="77777777" w:rsidR="00191646" w:rsidRPr="0043674A" w:rsidRDefault="00191646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2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2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46B6BD92" w14:textId="301B6D8D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b/>
          <w:bCs/>
          <w:sz w:val="24"/>
          <w:szCs w:val="24"/>
          <w:lang w:val="hy-AM"/>
          <w:rPrChange w:id="224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2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226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Երկրորդ սերունդ (2G).</w:t>
      </w:r>
    </w:p>
    <w:p w14:paraId="6B935DA8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2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2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F7CEB26" w14:textId="1259A253" w:rsidR="00B737E0" w:rsidRPr="0043674A" w:rsidDel="007243C8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del w:id="229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230" w:author="Derenik Petrosyan" w:date="2024-04-15T12:24:00Z">
            <w:rPr>
              <w:del w:id="231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3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23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Անցում թվային համակարգերի GSM</w:t>
      </w:r>
      <w:ins w:id="234" w:author="Derenik Petrosyan" w:date="2024-04-16T13:15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35" w:author="Derenik Petrosyan" w:date="2024-04-16T13:1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3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-ով</w:t>
      </w:r>
      <w:ins w:id="237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38" w:author="Derenik Petrosyan" w:date="2024-04-16T13:1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en-US"/>
          </w:rPr>
          <w:t>Global System for Mobile Communications</w:t>
        </w:r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3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CDMA-ով</w:t>
      </w:r>
      <w:ins w:id="240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41" w:author="Derenik Petrosyan" w:date="2024-04-16T13:1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(</w:t>
        </w:r>
      </w:ins>
      <w:ins w:id="242" w:author="Derenik Petrosyan" w:date="2024-04-16T13:17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43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Code-Division Multiple Access</w:t>
        </w:r>
      </w:ins>
      <w:ins w:id="244" w:author="Derenik Petrosyan" w:date="2024-04-16T13:17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45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4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SMS-ի</w:t>
      </w:r>
      <w:ins w:id="247" w:author="Derenik Petrosyan" w:date="2024-04-16T13:17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en-US"/>
          </w:rPr>
          <w:t>Short Message Service</w:t>
        </w:r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4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ներդրմամբ:</w:t>
      </w:r>
    </w:p>
    <w:p w14:paraId="4655C0AF" w14:textId="539F9B74" w:rsidR="00B737E0" w:rsidRPr="0043674A" w:rsidRDefault="007243C8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4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5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ins w:id="251" w:author="Derenik Petrosyan" w:date="2024-04-15T12:17:00Z">
        <w:r w:rsidRPr="0043674A">
          <w:rPr>
            <w:rStyle w:val="rynqvb"/>
            <w:rFonts w:ascii="Sylfaen" w:hAnsi="Sylfaen"/>
            <w:sz w:val="24"/>
            <w:szCs w:val="24"/>
            <w:lang w:val="hy-AM"/>
            <w:rPrChange w:id="252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 xml:space="preserve"> </w:t>
        </w:r>
      </w:ins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25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Նորարարությունները, ինչպիսիք են GPRS-ը</w:t>
      </w:r>
      <w:ins w:id="254" w:author="Derenik Petrosyan" w:date="2024-04-16T13:18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55" w:author="Derenik Petrosyan" w:date="2024-04-16T13:18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General packet radio service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56" w:author="Derenik Petrosyan" w:date="2024-04-16T13:18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25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EDGE-ը</w:t>
      </w:r>
      <w:ins w:id="258" w:author="Derenik Petrosyan" w:date="2024-04-16T13:19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59" w:author="Derenik Petrosyan" w:date="2024-04-16T13:19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Enhanced Data GSM Evolution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60" w:author="Derenik Petrosyan" w:date="2024-04-16T13:19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26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CDMA2000-ը, ուղղված էին տվյալների փոխանցման ավելի բարձր տեմպերի և շարժական ինտերնետի ծառայությունների պահանջարկին:</w:t>
      </w:r>
    </w:p>
    <w:p w14:paraId="62CDD609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6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6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26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 ներառում էին սպեկտրի բաշխումը և տարբեր ստանդարտների միջև փոխգործունակությունը:</w:t>
      </w:r>
    </w:p>
    <w:p w14:paraId="56A89E25" w14:textId="77777777" w:rsidR="00191646" w:rsidRPr="0043674A" w:rsidRDefault="00191646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6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6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D98F6A8" w14:textId="1DC7C2BE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b/>
          <w:bCs/>
          <w:sz w:val="24"/>
          <w:szCs w:val="24"/>
          <w:lang w:val="hy-AM"/>
          <w:rPrChange w:id="267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6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269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Երրորդ սերունդ (3G).</w:t>
      </w:r>
    </w:p>
    <w:p w14:paraId="403B4746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7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7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F31ABDC" w14:textId="2577C284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7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7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27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UMTS-ի</w:t>
      </w:r>
      <w:ins w:id="275" w:author="Derenik Petrosyan" w:date="2024-04-16T13:21:00Z"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76" w:author="Derenik Petrosyan" w:date="2024-04-16T13:2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(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</w:rPr>
          <w:t>Universal Mobile Telecommunications System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77" w:author="Derenik Petrosyan" w:date="2024-04-16T13:2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78" w:author="Derenik Petrosyan" w:date="2024-04-16T13:23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7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ներդրում և մուլտիմեդիա հնարավորություններով սմարթֆոնների տարածում։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28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28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Էվոլյուցիա դեպի 3.5G և ավելին՝ HSDPA</w:t>
      </w:r>
      <w:ins w:id="282" w:author="Derenik Petrosyan" w:date="2024-04-16T13:23:00Z"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83" w:author="Derenik Petrosyan" w:date="2024-04-16T13:23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</w:rPr>
          <w:t>High-Speed Downlink Packet Access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84" w:author="Derenik Petrosyan" w:date="2024-04-16T13:23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8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HSUPA</w:t>
      </w:r>
      <w:ins w:id="286" w:author="Derenik Petrosyan" w:date="2024-04-16T13:24:00Z"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87" w:author="Derenik Petrosyan" w:date="2024-04-16T13:24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</w:rPr>
          <w:t>High Speed Packet Access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88" w:author="Derenik Petrosyan" w:date="2024-04-16T13:24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8318C2" w:rsidRPr="00A55A70">
          <w:rPr>
            <w:rStyle w:val="rynqvb"/>
            <w:rFonts w:ascii="Sylfaen" w:hAnsi="Sylfaen"/>
            <w:sz w:val="24"/>
            <w:szCs w:val="24"/>
            <w:lang w:val="hy-AM"/>
            <w:rPrChange w:id="289" w:author="Derenik Petrosyan" w:date="2024-04-16T13:24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9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HSPA+ տեխնոլոգիաներով: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29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29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 ներառում էին ենթակառուցվածքի ծախսերը և հին համակարգերի հետ համատեղելիության խնդիրները:</w:t>
      </w:r>
    </w:p>
    <w:p w14:paraId="3ED8CC75" w14:textId="788B53D7" w:rsidR="00D815A7" w:rsidRDefault="00D815A7" w:rsidP="009843D2">
      <w:pPr>
        <w:shd w:val="clear" w:color="auto" w:fill="FFFFFF"/>
        <w:spacing w:after="0" w:line="360" w:lineRule="auto"/>
        <w:jc w:val="both"/>
        <w:textAlignment w:val="baseline"/>
        <w:rPr>
          <w:ins w:id="293" w:author="Derenik Petrosyan" w:date="2024-04-16T14:15:00Z"/>
          <w:rStyle w:val="rynqvb"/>
          <w:rFonts w:ascii="Sylfaen" w:hAnsi="Sylfaen"/>
          <w:sz w:val="24"/>
          <w:szCs w:val="24"/>
          <w:lang w:val="hy-AM"/>
        </w:rPr>
      </w:pPr>
    </w:p>
    <w:p w14:paraId="141C5EB6" w14:textId="77777777" w:rsidR="00DD6269" w:rsidRPr="0043674A" w:rsidRDefault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9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9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2F9B1301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9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9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298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lastRenderedPageBreak/>
        <w:t>Չորրորդ սերնդի (4G) հեղափոխություն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29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.</w:t>
      </w:r>
    </w:p>
    <w:p w14:paraId="6B34DF68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0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0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6BB78A44" w14:textId="69254F38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0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0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30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LTE-ի</w:t>
      </w:r>
      <w:ins w:id="305" w:author="Derenik Petrosyan" w:date="2024-04-16T13:25:00Z"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306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</w:rPr>
          <w:t>Long-Term Evolution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307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0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LTE Advanced-ի տեղակայում, ինչը թույլ է տալիս զգալիորեն ավելի բարձր տվյալների փոխանցման արագություն և նվազեցված </w:t>
      </w:r>
      <w:del w:id="309" w:author="Sargis Sargsyan" w:date="2024-04-10T19:33:00Z">
        <w:r w:rsidRPr="0043674A" w:rsidDel="008A771E">
          <w:rPr>
            <w:rStyle w:val="rynqvb"/>
            <w:rFonts w:ascii="Sylfaen" w:hAnsi="Sylfaen"/>
            <w:sz w:val="24"/>
            <w:szCs w:val="24"/>
            <w:lang w:val="hy-AM"/>
            <w:rPrChange w:id="310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delText>ուշացում</w:delText>
        </w:r>
      </w:del>
      <w:ins w:id="311" w:author="Sargis Sargsyan" w:date="2024-04-10T19:33:00Z">
        <w:r w:rsidR="008A771E" w:rsidRPr="0043674A">
          <w:rPr>
            <w:rStyle w:val="rynqvb"/>
            <w:rFonts w:ascii="Sylfaen" w:hAnsi="Sylfaen"/>
            <w:sz w:val="24"/>
            <w:szCs w:val="24"/>
            <w:lang w:val="hy-AM"/>
            <w:rPrChange w:id="312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հապաղում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1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31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1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VoLTE-ի</w:t>
      </w:r>
      <w:ins w:id="316" w:author="Derenik Petrosyan" w:date="2024-04-16T13:25:00Z"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317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</w:rPr>
          <w:t>voice over LTE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318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F7429C" w:rsidRPr="00AA4DF5">
          <w:rPr>
            <w:rStyle w:val="rynqvb"/>
            <w:rFonts w:ascii="Sylfaen" w:hAnsi="Sylfaen"/>
            <w:sz w:val="24"/>
            <w:szCs w:val="24"/>
            <w:lang w:val="hy-AM"/>
            <w:rPrChange w:id="319" w:author="Derenik Petrosyan" w:date="2024-04-16T13:2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2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առաջադեմ մուլտիմեդիա ծառայությունների ներդրումը նշանավորեց շարժական կապի պարադիգմային փոփոխություն: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32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2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Մարտահրավերները, ինչպիսիք են սպեկտրի սակավությունը և թանկարժեք ենթակառուցվածքների արդիականացման անհրաժեշտությունը, շարունակվում էին:</w:t>
      </w:r>
    </w:p>
    <w:p w14:paraId="1EDF8000" w14:textId="77777777" w:rsidR="00D815A7" w:rsidRPr="0043674A" w:rsidRDefault="00D815A7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2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2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B40518E" w14:textId="7F3E4861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2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2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327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Հինգերորդ սերնդի (5G) պարադիգմ</w:t>
      </w:r>
      <w:r w:rsidR="00D815A7"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328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2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.</w:t>
      </w:r>
    </w:p>
    <w:p w14:paraId="6D85A25A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3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3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2C79CB6E" w14:textId="030064F0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3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3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33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Գերարագ ինտերնետի արագություն և նվազագույն </w:t>
      </w:r>
      <w:del w:id="335" w:author="Sargis Sargsyan" w:date="2024-04-10T19:34:00Z">
        <w:r w:rsidRPr="0043674A" w:rsidDel="008A771E">
          <w:rPr>
            <w:rStyle w:val="rynqvb"/>
            <w:rFonts w:ascii="Sylfaen" w:hAnsi="Sylfaen"/>
            <w:sz w:val="24"/>
            <w:szCs w:val="24"/>
            <w:lang w:val="hy-AM"/>
            <w:rPrChange w:id="336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delText>ուշացում</w:delText>
        </w:r>
      </w:del>
      <w:ins w:id="337" w:author="Sargis Sargsyan" w:date="2024-04-10T19:34:00Z">
        <w:r w:rsidR="008A771E" w:rsidRPr="0043674A">
          <w:rPr>
            <w:rStyle w:val="rynqvb"/>
            <w:rFonts w:ascii="Sylfaen" w:hAnsi="Sylfaen"/>
            <w:sz w:val="24"/>
            <w:szCs w:val="24"/>
            <w:lang w:val="hy-AM"/>
            <w:rPrChange w:id="338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հապաղում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3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որը խոստանում է 5G տեխնոլոգիան: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34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4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Առաջադեմ տեխնոլոգիաների օգտագործում, ինչպիսիք են միլիմետրային ալիքները և փոքր բջիջները՝</w:t>
      </w:r>
      <w:ins w:id="342" w:author="Sargis Sargsyan" w:date="2024-04-10T19:34:00Z">
        <w:r w:rsidR="008A771E" w:rsidRPr="0043674A">
          <w:rPr>
            <w:rStyle w:val="rynqvb"/>
            <w:rFonts w:ascii="Sylfaen" w:hAnsi="Sylfaen"/>
            <w:sz w:val="24"/>
            <w:szCs w:val="24"/>
            <w:lang w:val="hy-AM"/>
            <w:rPrChange w:id="343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 xml:space="preserve"> բաժանորդների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4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միացման աճող պահանջները բավարարելու համար: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34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4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 ներառում են սպեկտրի տեղաբաշխումը, ենթակառուցվածքի ծախսերը և անվտանգության ու գաղտնիության ապահովումն ավելի ու ավելի կապակցված աշխարհում:</w:t>
      </w:r>
    </w:p>
    <w:p w14:paraId="2FC61C63" w14:textId="77777777" w:rsidR="00D815A7" w:rsidRPr="00B737E0" w:rsidRDefault="00D815A7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  <w:pPrChange w:id="34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577DF2EE" w14:textId="15CE5D94" w:rsidR="00B737E0" w:rsidDel="00365502" w:rsidRDefault="00B737E0">
      <w:pPr>
        <w:shd w:val="clear" w:color="auto" w:fill="FFFFFF"/>
        <w:spacing w:after="0" w:line="360" w:lineRule="auto"/>
        <w:jc w:val="both"/>
        <w:textAlignment w:val="baseline"/>
        <w:rPr>
          <w:moveFrom w:id="348" w:author="Derenik Petrosyan" w:date="2024-04-15T12:16:00Z"/>
          <w:rStyle w:val="rynqvb"/>
          <w:rFonts w:ascii="Sylfaen" w:hAnsi="Sylfaen"/>
          <w:color w:val="3C4043"/>
          <w:sz w:val="24"/>
          <w:szCs w:val="24"/>
          <w:lang w:val="hy-AM"/>
        </w:rPr>
        <w:pPrChange w:id="34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FromRangeStart w:id="350" w:author="Derenik Petrosyan" w:date="2024-04-15T12:16:00Z" w:name="move164075808"/>
      <w:moveFrom w:id="351" w:author="Derenik Petrosyan" w:date="2024-04-15T12:16:00Z">
        <w:r w:rsidRPr="000F4995" w:rsidDel="00365502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  <w:rPrChange w:id="352" w:author="Sargis Sargsyan" w:date="2024-04-11T12:05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Եզրակացություն</w:t>
        </w:r>
        <w:r w:rsidRPr="00B737E0" w:rsidDel="00365502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>:</w:t>
        </w:r>
      </w:moveFrom>
    </w:p>
    <w:p w14:paraId="77962CA8" w14:textId="28E8A12D" w:rsidR="008744AC" w:rsidRPr="000F4995" w:rsidDel="00365502" w:rsidRDefault="008744AC">
      <w:pPr>
        <w:shd w:val="clear" w:color="auto" w:fill="FFFFFF"/>
        <w:spacing w:after="0" w:line="360" w:lineRule="auto"/>
        <w:jc w:val="both"/>
        <w:textAlignment w:val="baseline"/>
        <w:rPr>
          <w:moveFrom w:id="353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  <w:rPrChange w:id="354" w:author="Sargis Sargsyan" w:date="2024-04-11T12:05:00Z">
            <w:rPr>
              <w:moveFrom w:id="355" w:author="Derenik Petrosyan" w:date="2024-04-15T12:16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5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7CB4F00" w14:textId="75849381" w:rsidR="00D815A7" w:rsidRPr="000F4995" w:rsidDel="00365502" w:rsidRDefault="00B737E0">
      <w:pPr>
        <w:shd w:val="clear" w:color="auto" w:fill="FFFFFF"/>
        <w:spacing w:after="0" w:line="360" w:lineRule="auto"/>
        <w:jc w:val="both"/>
        <w:textAlignment w:val="baseline"/>
        <w:rPr>
          <w:moveFrom w:id="357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  <w:rPrChange w:id="358" w:author="Sargis Sargsyan" w:date="2024-04-11T12:05:00Z">
            <w:rPr>
              <w:moveFrom w:id="359" w:author="Derenik Petrosyan" w:date="2024-04-15T12:16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6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From w:id="361" w:author="Derenik Petrosyan" w:date="2024-04-15T12:16:00Z">
        <w:r w:rsidRPr="000F4995" w:rsidDel="00365502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  <w:rPrChange w:id="362" w:author="Sargis Sargsyan" w:date="2024-04-11T12:05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Եզրակացությունն անդրադառնում է անլար կապի պատմական հետագծին՝ ընդգծելով տեխնոլոգիական նորարարության կրկնվող բնույթը և արդյունաբերության առջև ծառացած մշտական մարտահրավերները: Այն ընդգծում է անլար կապի փոխակերպիչ ազդեցությունը հասարակության վրա և ավելի արագ, հուսալի և մատչելի կապի շարունակական</w:t>
        </w:r>
        <w:r w:rsidR="00D815A7" w:rsidRPr="000F4995" w:rsidDel="00365502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  <w:rPrChange w:id="363" w:author="Sargis Sargsyan" w:date="2024-04-11T12:05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 xml:space="preserve"> ձգտումը:</w:t>
        </w:r>
        <w:r w:rsidR="00D815A7" w:rsidRPr="000F4995" w:rsidDel="00365502">
          <w:rPr>
            <w:rFonts w:ascii="Sylfaen" w:eastAsia="Times New Roman" w:hAnsi="Sylfaen" w:cs="Segoe UI"/>
            <w:b/>
            <w:bCs/>
            <w:i/>
            <w:iCs/>
            <w:color w:val="333333"/>
            <w:sz w:val="24"/>
            <w:szCs w:val="24"/>
            <w:lang w:val="hy-AM"/>
            <w:rPrChange w:id="364" w:author="Sargis Sargsyan" w:date="2024-04-11T12:05:00Z">
              <w:rPr>
                <w:rFonts w:ascii="Sylfaen" w:eastAsia="Times New Roman" w:hAnsi="Sylfaen" w:cs="Segoe UI"/>
                <w:b/>
                <w:bCs/>
                <w:color w:val="333333"/>
                <w:sz w:val="24"/>
                <w:szCs w:val="24"/>
                <w:lang w:val="en-US"/>
              </w:rPr>
            </w:rPrChange>
          </w:rPr>
          <w:t> </w:t>
        </w:r>
      </w:moveFrom>
    </w:p>
    <w:p w14:paraId="078DFB69" w14:textId="124789BD" w:rsidR="009C238D" w:rsidRPr="00E57159" w:rsidDel="00365502" w:rsidRDefault="00B737E0">
      <w:pPr>
        <w:shd w:val="clear" w:color="auto" w:fill="FFFFFF"/>
        <w:spacing w:after="0" w:line="360" w:lineRule="auto"/>
        <w:jc w:val="both"/>
        <w:textAlignment w:val="baseline"/>
        <w:rPr>
          <w:moveFrom w:id="365" w:author="Derenik Petrosyan" w:date="2024-04-15T12:16:00Z"/>
          <w:rFonts w:ascii="Sylfaen" w:eastAsia="Times New Roman" w:hAnsi="Sylfaen" w:cs="Segoe UI"/>
          <w:b/>
          <w:bCs/>
          <w:color w:val="333333"/>
          <w:sz w:val="24"/>
          <w:szCs w:val="24"/>
          <w:lang w:val="hy-AM"/>
          <w:rPrChange w:id="366" w:author="Sargis Sargsyan" w:date="2024-04-10T18:49:00Z">
            <w:rPr>
              <w:moveFrom w:id="367" w:author="Derenik Petrosyan" w:date="2024-04-15T12:16:00Z"/>
              <w:rFonts w:ascii="Sylfaen" w:eastAsia="Times New Roman" w:hAnsi="Sylfaen" w:cs="Segoe UI"/>
              <w:b/>
              <w:bCs/>
              <w:color w:val="333333"/>
              <w:sz w:val="24"/>
              <w:szCs w:val="24"/>
              <w:lang w:val="en-US"/>
            </w:rPr>
          </w:rPrChange>
        </w:rPr>
        <w:pPrChange w:id="36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From w:id="369" w:author="Derenik Petrosyan" w:date="2024-04-15T12:16:00Z">
        <w:r w:rsidRPr="00B737E0" w:rsidDel="00365502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 xml:space="preserve"> </w:t>
        </w:r>
      </w:moveFrom>
    </w:p>
    <w:moveFromRangeEnd w:id="350"/>
    <w:p w14:paraId="3FCCF9BD" w14:textId="4B168636" w:rsidR="00E4298E" w:rsidRPr="00DC2830" w:rsidDel="00C45D34" w:rsidRDefault="00E4298E" w:rsidP="009843D2">
      <w:pPr>
        <w:spacing w:line="360" w:lineRule="auto"/>
        <w:jc w:val="both"/>
        <w:rPr>
          <w:del w:id="370" w:author="Derenik Petrosyan" w:date="2024-04-15T12:16:00Z"/>
          <w:rFonts w:ascii="Sylfaen" w:eastAsia="Arial" w:hAnsi="Sylfaen" w:cs="Arial"/>
          <w:sz w:val="24"/>
          <w:szCs w:val="24"/>
        </w:rPr>
      </w:pPr>
    </w:p>
    <w:p w14:paraId="6F0C18B1" w14:textId="4F4C3B92" w:rsidR="00EE5E95" w:rsidRPr="00DC2830" w:rsidDel="00C45D34" w:rsidRDefault="00EE5E95" w:rsidP="009843D2">
      <w:pPr>
        <w:spacing w:line="360" w:lineRule="auto"/>
        <w:jc w:val="both"/>
        <w:rPr>
          <w:del w:id="371" w:author="Derenik Petrosyan" w:date="2024-04-15T12:16:00Z"/>
          <w:rFonts w:ascii="Sylfaen" w:eastAsia="Arial" w:hAnsi="Sylfaen" w:cs="Arial"/>
          <w:sz w:val="24"/>
          <w:szCs w:val="24"/>
        </w:rPr>
      </w:pPr>
    </w:p>
    <w:bookmarkStart w:id="372" w:name="_Toc165300592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31"/>
        <w:id w:val="-1203399140"/>
      </w:sdtPr>
      <w:sdtEndPr/>
      <w:sdtContent>
        <w:p w14:paraId="42B6DBE2" w14:textId="77777777" w:rsidR="00461AD7" w:rsidRDefault="0059570A">
          <w:pPr>
            <w:pStyle w:val="Heading2"/>
            <w:spacing w:line="360" w:lineRule="auto"/>
            <w:rPr>
              <w:ins w:id="373" w:author="Derenik Petrosyan" w:date="2024-04-14T23:07:00Z"/>
              <w:rFonts w:ascii="Sylfaen" w:eastAsia="Tahoma" w:hAnsi="Sylfaen" w:cs="Tahoma"/>
              <w:sz w:val="24"/>
              <w:szCs w:val="24"/>
            </w:rPr>
            <w:pPrChange w:id="374" w:author="Derenik Petrosyan" w:date="2024-04-16T14:15:00Z">
              <w:pPr>
                <w:pStyle w:val="Heading2"/>
              </w:pPr>
            </w:pPrChange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2.</w:t>
          </w:r>
          <w:commentRangeStart w:id="375"/>
          <w:r w:rsidRPr="00DC2830">
            <w:rPr>
              <w:rFonts w:ascii="Sylfaen" w:eastAsia="Tahoma" w:hAnsi="Sylfaen" w:cs="Tahoma"/>
              <w:sz w:val="24"/>
              <w:szCs w:val="24"/>
            </w:rPr>
            <w:t>2 Իրերի արդյունաբերական ինտերնետի առաջացումը ( IIoT )</w:t>
          </w:r>
          <w:commentRangeEnd w:id="375"/>
          <w:r w:rsidR="00C07338">
            <w:rPr>
              <w:rStyle w:val="CommentReference"/>
              <w:rFonts w:ascii="Calibri" w:eastAsia="Calibri" w:hAnsi="Calibri" w:cs="Calibri"/>
              <w:color w:val="auto"/>
            </w:rPr>
            <w:commentReference w:id="375"/>
          </w:r>
          <w:bookmarkEnd w:id="372"/>
        </w:p>
        <w:p w14:paraId="159DE341" w14:textId="77777777" w:rsidR="00A76C8B" w:rsidRDefault="00A76C8B" w:rsidP="00A76C8B">
          <w:pPr>
            <w:spacing w:line="360" w:lineRule="auto"/>
            <w:rPr>
              <w:rFonts w:ascii="Sylfaen" w:hAnsi="Sylfaen"/>
            </w:rPr>
          </w:pPr>
          <w:r>
            <w:rPr>
              <w:rFonts w:ascii="Sylfaen" w:hAnsi="Sylfaen"/>
            </w:rPr>
            <w:tab/>
          </w:r>
        </w:p>
        <w:p w14:paraId="05363BB4" w14:textId="0D48E721" w:rsidR="006F6BD3" w:rsidRPr="00A76C8B" w:rsidRDefault="00A76C8B" w:rsidP="00A76C8B">
          <w:pPr>
            <w:spacing w:line="360" w:lineRule="auto"/>
            <w:rPr>
              <w:ins w:id="376" w:author="Derenik Petrosyan" w:date="2024-04-16T13:37:00Z"/>
              <w:rPrChange w:id="377" w:author="Derenik Petrosyan" w:date="2024-04-16T13:37:00Z">
                <w:rPr>
                  <w:ins w:id="378" w:author="Derenik Petrosyan" w:date="2024-04-16T13:37:00Z"/>
                  <w:rFonts w:ascii="Times New Roman" w:eastAsia="Times New Roman" w:hAnsi="Times New Roman" w:cs="Times New Roman"/>
                  <w:color w:val="000E2A"/>
                  <w:sz w:val="24"/>
                  <w:szCs w:val="24"/>
                  <w:lang w:val="en-US"/>
                </w:rPr>
              </w:rPrChange>
            </w:rPr>
          </w:pPr>
          <w:r>
            <w:rPr>
              <w:rFonts w:ascii="Sylfaen" w:hAnsi="Sylfaen"/>
            </w:rPr>
            <w:tab/>
          </w:r>
          <w:proofErr w:type="spellStart"/>
          <w:ins w:id="379" w:author="Derenik Petrosyan" w:date="2024-04-16T13:37:00Z"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380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Իրերի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381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382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ինտերնետը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383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(IoT)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384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միացնում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385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386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է</w:t>
            </w:r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387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388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ամենօրյա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389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390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սարքերը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391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392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ինտերնետին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393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՝</w:t>
            </w:r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394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395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թույլ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396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397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տալով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398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399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նրանց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00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01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հավաքել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02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,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03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համօգտագործել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04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05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և</w:t>
            </w:r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06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07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գործել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08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09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տվյալների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10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11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հիման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12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13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վրա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14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: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15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Սա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16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17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սովորական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18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19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առարկաները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20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21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վերածում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22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23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է</w:t>
            </w:r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24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25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խելացի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26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27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սարքերի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28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՝</w:t>
            </w:r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29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30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բարելավելով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31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32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արդյունավետությունը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33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,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34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հարմարավետությունը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35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36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և</w:t>
            </w:r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37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38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անվտանգությունը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39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40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բազմաթիվ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41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42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ոլորտներում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43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,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44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ինչպիսիք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45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46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են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47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48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առողջապահությունը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49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,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50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տրանսպորտը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51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52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և</w:t>
            </w:r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53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proofErr w:type="spellStart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  <w:rPrChange w:id="454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տները</w:t>
            </w:r>
            <w:proofErr w:type="spellEnd"/>
            <w:r w:rsidR="006F6BD3" w:rsidRPr="006F6BD3">
              <w:rPr>
                <w:rFonts w:ascii="Sylfaen" w:eastAsia="Times New Roman" w:hAnsi="Sylfaen" w:cs="Times New Roman"/>
                <w:color w:val="000E2A"/>
                <w:sz w:val="24"/>
                <w:szCs w:val="24"/>
                <w:rPrChange w:id="455" w:author="Derenik Petrosyan" w:date="2024-04-16T13:37:00Z">
                  <w:rPr>
                    <w:rFonts w:ascii="Times New Roman" w:eastAsia="Times New Roman" w:hAnsi="Times New Roman" w:cs="Times New Roman"/>
                    <w:color w:val="000E2A"/>
                    <w:sz w:val="24"/>
                    <w:szCs w:val="24"/>
                    <w:lang w:val="en-US"/>
                  </w:rPr>
                </w:rPrChange>
              </w:rPr>
              <w:t>:</w:t>
            </w:r>
          </w:ins>
        </w:p>
      </w:sdtContent>
    </w:sdt>
    <w:p w14:paraId="316F933D" w14:textId="77777777" w:rsidR="006F6BD3" w:rsidRDefault="006F6BD3">
      <w:pPr>
        <w:spacing w:line="360" w:lineRule="auto"/>
        <w:jc w:val="both"/>
        <w:rPr>
          <w:ins w:id="456" w:author="Derenik Petrosyan" w:date="2024-04-16T13:37:00Z"/>
          <w:rFonts w:ascii="Times New Roman" w:eastAsia="Times New Roman" w:hAnsi="Times New Roman" w:cs="Times New Roman"/>
          <w:b/>
          <w:bCs/>
          <w:color w:val="000E2A"/>
          <w:sz w:val="24"/>
          <w:szCs w:val="24"/>
        </w:rPr>
        <w:pPrChange w:id="457" w:author="Derenik Petrosyan" w:date="2024-04-16T14:15:00Z">
          <w:pPr>
            <w:spacing w:line="240" w:lineRule="auto"/>
            <w:jc w:val="both"/>
          </w:pPr>
        </w:pPrChange>
      </w:pPr>
      <w:proofErr w:type="spellStart"/>
      <w:ins w:id="458" w:author="Derenik Petrosyan" w:date="2024-04-16T13:37:00Z"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5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6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IoT (IIoT) IoT-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6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6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6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հատուկ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6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6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տեսակ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6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6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6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6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7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կենտրոնացած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7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7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արդյունաբերության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7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վրա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7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: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Այն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8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օգտագործում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8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8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սենսորներ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8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8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մեքենա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-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մեքենա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հաղորդակցություն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արտադրության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լոգիստիկայի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էներգիայի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գործընթացները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օպտիմալացնելու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համար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: IIoT-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առաջնահերթություն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տալիս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lastRenderedPageBreak/>
          <w:t>անվտանգությանը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տվյալների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համալիր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կառավարմանը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բարելավելու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արդյունավետությունը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արտադրողականությունը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անվտանգությունը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4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4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4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4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միջավայրերում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4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  <w:r w:rsidRPr="006F6BD3">
          <w:rPr>
            <w:rFonts w:ascii="Times New Roman" w:eastAsia="Times New Roman" w:hAnsi="Times New Roman" w:cs="Times New Roman"/>
            <w:b/>
            <w:bCs/>
            <w:color w:val="000E2A"/>
            <w:sz w:val="24"/>
            <w:szCs w:val="24"/>
            <w:rPrChange w:id="545" w:author="Derenik Petrosyan" w:date="2024-04-16T13:3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</w:ins>
    </w:p>
    <w:p w14:paraId="001C547F" w14:textId="4DE561A9" w:rsidR="00514BE7" w:rsidRPr="00514BE7" w:rsidRDefault="00514BE7">
      <w:pPr>
        <w:spacing w:line="360" w:lineRule="auto"/>
        <w:jc w:val="both"/>
        <w:rPr>
          <w:ins w:id="546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  <w:lang w:val="hy-AM"/>
          <w:rPrChange w:id="547" w:author="Derenik Petrosyan" w:date="2024-04-16T14:03:00Z">
            <w:rPr>
              <w:ins w:id="548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549" w:author="Derenik Petrosyan" w:date="2024-04-16T14:15:00Z">
          <w:pPr>
            <w:spacing w:line="240" w:lineRule="auto"/>
            <w:jc w:val="both"/>
          </w:pPr>
        </w:pPrChange>
      </w:pPr>
      <w:commentRangeStart w:id="550"/>
      <w:ins w:id="551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IIoT </w:t>
        </w:r>
      </w:ins>
      <w:ins w:id="552" w:author="Derenik Petrosyan" w:date="2024-04-16T14:03:00Z">
        <w:r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և</w:t>
        </w:r>
      </w:ins>
      <w:ins w:id="553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 IoT</w:t>
        </w:r>
      </w:ins>
      <w:ins w:id="554" w:author="Derenik Petrosyan" w:date="2024-04-16T16:42:00Z">
        <w:r w:rsidR="00F26AD1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-ի</w:t>
        </w:r>
      </w:ins>
      <w:ins w:id="555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 5 հիմնական տարբերություններ</w:t>
        </w:r>
      </w:ins>
      <w:ins w:id="556" w:author="Derenik Petrosyan" w:date="2024-04-16T14:03:00Z">
        <w:r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ը</w:t>
        </w:r>
        <w:commentRangeEnd w:id="550"/>
        <w:r>
          <w:rPr>
            <w:rStyle w:val="CommentReference"/>
          </w:rPr>
          <w:commentReference w:id="550"/>
        </w:r>
      </w:ins>
    </w:p>
    <w:p w14:paraId="59E2350C" w14:textId="6A147578" w:rsidR="00514BE7" w:rsidRPr="00F26AD1" w:rsidRDefault="00514BE7">
      <w:pPr>
        <w:spacing w:line="360" w:lineRule="auto"/>
        <w:jc w:val="both"/>
        <w:rPr>
          <w:ins w:id="557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  <w:lang w:val="hy-AM"/>
          <w:rPrChange w:id="558" w:author="Derenik Petrosyan" w:date="2024-04-16T16:42:00Z">
            <w:rPr>
              <w:ins w:id="559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560" w:author="Derenik Petrosyan" w:date="2024-04-16T14:15:00Z">
          <w:pPr>
            <w:spacing w:line="240" w:lineRule="auto"/>
            <w:jc w:val="both"/>
          </w:pPr>
        </w:pPrChange>
      </w:pPr>
      <w:ins w:id="561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1. Շրջանակ</w:t>
        </w:r>
      </w:ins>
      <w:ins w:id="562" w:author="Derenik Petrosyan" w:date="2024-04-16T16:42:00Z">
        <w:r w:rsidR="00F26AD1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ները</w:t>
        </w:r>
      </w:ins>
      <w:ins w:id="563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 և մասշտաբ</w:t>
        </w:r>
      </w:ins>
      <w:ins w:id="564" w:author="Derenik Petrosyan" w:date="2024-04-16T16:42:00Z">
        <w:r w:rsidR="00F26AD1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ները</w:t>
        </w:r>
      </w:ins>
    </w:p>
    <w:p w14:paraId="3EEC4532" w14:textId="40D79410" w:rsidR="001B7B67" w:rsidRPr="00A76C8B" w:rsidRDefault="000C3BAE" w:rsidP="009843D2">
      <w:pPr>
        <w:spacing w:line="360" w:lineRule="auto"/>
        <w:ind w:firstLine="720"/>
        <w:jc w:val="both"/>
        <w:rPr>
          <w:ins w:id="565" w:author="Derenik Petrosyan" w:date="2024-04-16T14:02:00Z"/>
          <w:rFonts w:ascii="Sylfaen" w:eastAsia="Times New Roman" w:hAnsi="Sylfaen" w:cs="Times New Roman"/>
          <w:color w:val="000E2A"/>
          <w:sz w:val="24"/>
          <w:szCs w:val="24"/>
        </w:rPr>
      </w:pPr>
      <w:ins w:id="566" w:author="Derenik Petrosyan" w:date="2024-04-16T14:11:00Z">
        <w:r w:rsidRPr="000C3BAE">
          <w:rPr>
            <w:rFonts w:ascii="Sylfaen" w:eastAsia="Times New Roman" w:hAnsi="Sylfaen" w:cs="Times New Roman"/>
            <w:color w:val="000E2A"/>
            <w:sz w:val="24"/>
            <w:szCs w:val="24"/>
          </w:rPr>
          <w:t>IoT-ն և IIoT-ն ունեն հստակ շրջանակներ և մասշտաբներ: IoT-ն ներառում է ինտերնետին միացված ամենօրյա սարքեր, ինչպիսիք են սմարթֆոնները, կենցաղային տեխնիկան և կրելի սարքերը, որոնք ուղղված են առօրյա կյանքում հարմարավետության բարձրացմանը: Ընդհակառակը, IIoT-ը կենտրոնանում է արդյունաբերական հատվածի վրա՝ հեշտացնելով մեքենա-մեքենա լայնածավալ հաղորդակցությունը և ավտոմատացումը այնպիսի ոլորտներում, ինչպիսիք են արտադրությունը և լոգիստիկան՝ արդյունավետությունն ու անվտանգությունը բարելավելու համար:</w:t>
        </w:r>
      </w:ins>
    </w:p>
    <w:p w14:paraId="54D1DC3F" w14:textId="77777777" w:rsidR="00514BE7" w:rsidRPr="00514BE7" w:rsidRDefault="00514BE7">
      <w:pPr>
        <w:spacing w:line="360" w:lineRule="auto"/>
        <w:jc w:val="both"/>
        <w:rPr>
          <w:ins w:id="567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568" w:author="Derenik Petrosyan" w:date="2024-04-16T14:15:00Z">
          <w:pPr>
            <w:spacing w:line="240" w:lineRule="auto"/>
            <w:jc w:val="both"/>
          </w:pPr>
        </w:pPrChange>
      </w:pPr>
      <w:ins w:id="569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2. Բարդություն և ճշգրտություն</w:t>
        </w:r>
      </w:ins>
    </w:p>
    <w:p w14:paraId="6D277279" w14:textId="2B1EF018" w:rsidR="00514BE7" w:rsidRPr="00514BE7" w:rsidRDefault="00637B01">
      <w:pPr>
        <w:spacing w:line="360" w:lineRule="auto"/>
        <w:ind w:firstLine="720"/>
        <w:jc w:val="both"/>
        <w:rPr>
          <w:ins w:id="570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571" w:author="Derenik Petrosyan" w:date="2024-04-16T14:15:00Z">
          <w:pPr>
            <w:spacing w:line="240" w:lineRule="auto"/>
            <w:jc w:val="both"/>
          </w:pPr>
        </w:pPrChange>
      </w:pPr>
      <w:ins w:id="572" w:author="Derenik Petrosyan" w:date="2024-04-16T14:12:00Z"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t>Թեև IoT սարքերը կատարում են պարզ առաջադրանքներ, ինչպիսիք են սենյակի ջերմաստիճանը կարգավորելը, IIoT-ն ներառում է բարդ գործողություններ, որոնք պահանջում են բարձր ճշգրտություն: Օրինակ, արտադրության մեջ IIoT համակարգերը կարող են կարգավորել արտադրական գծի արագությունը՝ հիմնվելով իրական ժամանակի պահանջարկի վրա կամ հայտնաբերել մարդկանց համար աննկատելի արտադրանքի փոքր թերությունները, ինչը պահանջում է առաջադեմ տեխնոլոգիաներ:</w:t>
        </w:r>
      </w:ins>
    </w:p>
    <w:p w14:paraId="1D5F7FA6" w14:textId="77777777" w:rsidR="00514BE7" w:rsidRPr="00514BE7" w:rsidRDefault="00514BE7">
      <w:pPr>
        <w:spacing w:line="360" w:lineRule="auto"/>
        <w:jc w:val="both"/>
        <w:rPr>
          <w:ins w:id="573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574" w:author="Derenik Petrosyan" w:date="2024-04-16T14:15:00Z">
          <w:pPr>
            <w:spacing w:line="240" w:lineRule="auto"/>
            <w:jc w:val="both"/>
          </w:pPr>
        </w:pPrChange>
      </w:pPr>
      <w:ins w:id="575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3. Միացում և փոխգործունակություն</w:t>
        </w:r>
      </w:ins>
    </w:p>
    <w:p w14:paraId="5FFBCA53" w14:textId="2F0C8EE3" w:rsidR="00514BE7" w:rsidRPr="00E802AC" w:rsidRDefault="00637B01">
      <w:pPr>
        <w:spacing w:line="360" w:lineRule="auto"/>
        <w:ind w:firstLine="720"/>
        <w:jc w:val="both"/>
        <w:rPr>
          <w:ins w:id="576" w:author="Derenik Petrosyan" w:date="2024-04-16T14:02:00Z"/>
          <w:rFonts w:ascii="Sylfaen" w:eastAsia="Times New Roman" w:hAnsi="Sylfaen" w:cs="Times New Roman"/>
          <w:color w:val="000E2A"/>
          <w:sz w:val="24"/>
          <w:szCs w:val="24"/>
        </w:rPr>
        <w:pPrChange w:id="577" w:author="Derenik Petrosyan" w:date="2024-04-16T14:15:00Z">
          <w:pPr>
            <w:spacing w:line="240" w:lineRule="auto"/>
            <w:jc w:val="both"/>
          </w:pPr>
        </w:pPrChange>
      </w:pPr>
      <w:ins w:id="578" w:author="Derenik Petrosyan" w:date="2024-04-16T14:12:00Z"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t>IoT սարքերը սովորաբար միանում են ստանդարտ ցանցերի միջոցով, ինչպիսիք են Wi-Fi-ը կամ Bluetooth-ը՝ ապահովելով անխափան փոխգործունակություն: Ի հակադրություն, IIoT-ն հենվում է մասնագիտացված արդյունաբերական արձանագրությունների վրա, ինչպիսիք են OPC UA-ն</w:t>
        </w:r>
      </w:ins>
      <w:ins w:id="579" w:author="Derenik Petrosyan" w:date="2024-04-16T14:13:00Z">
        <w:r w:rsidR="004B25EE" w:rsidRPr="004B25EE">
          <w:rPr>
            <w:rFonts w:ascii="Sylfaen" w:eastAsia="Times New Roman" w:hAnsi="Sylfaen" w:cs="Times New Roman"/>
            <w:color w:val="000E2A"/>
            <w:sz w:val="24"/>
            <w:szCs w:val="24"/>
            <w:rPrChange w:id="580" w:author="Derenik Petrosyan" w:date="2024-04-16T14:13:00Z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( </w:t>
        </w:r>
      </w:ins>
      <w:ins w:id="581" w:author="Derenik Petrosyan" w:date="2024-04-16T14:14:00Z">
        <w:r w:rsidR="004B25EE" w:rsidRPr="004B25EE">
          <w:rPr>
            <w:rFonts w:ascii="Sylfaen" w:eastAsia="Times New Roman" w:hAnsi="Sylfaen" w:cs="Times New Roman"/>
            <w:color w:val="000E2A"/>
            <w:sz w:val="24"/>
            <w:szCs w:val="24"/>
          </w:rPr>
          <w:t>Open Platform Communications Unified Architecture</w:t>
        </w:r>
        <w:r w:rsidR="004B25EE" w:rsidRPr="004B25EE">
          <w:rPr>
            <w:rFonts w:ascii="Sylfaen" w:eastAsia="Times New Roman" w:hAnsi="Sylfaen" w:cs="Times New Roman"/>
            <w:color w:val="000E2A"/>
            <w:sz w:val="24"/>
            <w:szCs w:val="24"/>
            <w:rPrChange w:id="582" w:author="Derenik Petrosyan" w:date="2024-04-16T14:14:00Z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</w:rPr>
            </w:rPrChange>
          </w:rPr>
          <w:t>)</w:t>
        </w:r>
      </w:ins>
      <w:ins w:id="583" w:author="Derenik Petrosyan" w:date="2024-04-16T14:12:00Z"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t xml:space="preserve"> տվյալների կայուն, բարձր արագությամբ և անվտանգ </w:t>
        </w:r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lastRenderedPageBreak/>
          <w:t>փոխանցման համար՝ բախվելով տարբեր մեքենաների պատճառով փոխգործունակության մարտահրավերներին:</w:t>
        </w:r>
      </w:ins>
    </w:p>
    <w:p w14:paraId="598DAEB0" w14:textId="77777777" w:rsidR="00514BE7" w:rsidRPr="00514BE7" w:rsidRDefault="00514BE7">
      <w:pPr>
        <w:spacing w:line="360" w:lineRule="auto"/>
        <w:jc w:val="both"/>
        <w:rPr>
          <w:ins w:id="584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585" w:author="Derenik Petrosyan" w:date="2024-04-16T14:15:00Z">
          <w:pPr>
            <w:spacing w:line="240" w:lineRule="auto"/>
            <w:jc w:val="both"/>
          </w:pPr>
        </w:pPrChange>
      </w:pPr>
      <w:ins w:id="586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4. Անվտանգության արձանագրություններ</w:t>
        </w:r>
      </w:ins>
    </w:p>
    <w:p w14:paraId="0874015F" w14:textId="1C08A5B1" w:rsidR="00514BE7" w:rsidRPr="00DD6269" w:rsidRDefault="00637B01">
      <w:pPr>
        <w:spacing w:line="360" w:lineRule="auto"/>
        <w:ind w:firstLine="720"/>
        <w:jc w:val="both"/>
        <w:rPr>
          <w:ins w:id="587" w:author="Derenik Petrosyan" w:date="2024-04-16T14:02:00Z"/>
          <w:rFonts w:ascii="Sylfaen" w:eastAsia="Times New Roman" w:hAnsi="Sylfaen" w:cs="Times New Roman"/>
          <w:color w:val="000E2A"/>
          <w:sz w:val="24"/>
          <w:szCs w:val="24"/>
          <w:rPrChange w:id="588" w:author="Derenik Petrosyan" w:date="2024-04-16T14:14:00Z">
            <w:rPr>
              <w:ins w:id="589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590" w:author="Derenik Petrosyan" w:date="2024-04-16T14:15:00Z">
          <w:pPr>
            <w:spacing w:line="240" w:lineRule="auto"/>
            <w:jc w:val="both"/>
          </w:pPr>
        </w:pPrChange>
      </w:pPr>
      <w:ins w:id="591" w:author="Derenik Petrosyan" w:date="2024-04-16T14:12:00Z">
        <w:r w:rsidRPr="00DD6269">
          <w:rPr>
            <w:rFonts w:ascii="Sylfaen" w:eastAsia="Times New Roman" w:hAnsi="Sylfaen" w:cs="Times New Roman"/>
            <w:color w:val="000E2A"/>
            <w:sz w:val="24"/>
            <w:szCs w:val="24"/>
            <w:rPrChange w:id="592" w:author="Derenik Petrosyan" w:date="2024-04-16T14:14:00Z">
              <w:rPr>
                <w:rFonts w:ascii="Sylfaen" w:eastAsia="Times New Roman" w:hAnsi="Sylfaen" w:cs="Times New Roman"/>
                <w:b/>
                <w:bCs/>
                <w:color w:val="000E2A"/>
                <w:sz w:val="24"/>
                <w:szCs w:val="24"/>
              </w:rPr>
            </w:rPrChange>
          </w:rPr>
          <w:t>Անվտանգության միջոցները IoT-ում կարող են ավելի քիչ խիստ լինել՝ IIoT-ի համեմատ ավելի քիչ զգայուն տվյալների հետ աշխատելու պատճառով: IIoT-ն առաջնահերթություն է տալիս անվտանգության խիստ արձանագրություններին, հաշվի առնելով կարևոր արդյունաբերական տվյալների և կառավարման համակարգերը, որոնք օգտագործում են առաջադեմ միջոցներ, ինչպիսիք են տվյալների գաղտնագրումը և ներխուժման հայտնաբերման համակարգերը:</w:t>
        </w:r>
      </w:ins>
    </w:p>
    <w:p w14:paraId="65654EDC" w14:textId="77777777" w:rsidR="00514BE7" w:rsidRPr="00514BE7" w:rsidRDefault="00514BE7">
      <w:pPr>
        <w:spacing w:line="360" w:lineRule="auto"/>
        <w:jc w:val="both"/>
        <w:rPr>
          <w:ins w:id="593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594" w:author="Derenik Petrosyan" w:date="2024-04-16T14:15:00Z">
          <w:pPr>
            <w:spacing w:line="240" w:lineRule="auto"/>
            <w:jc w:val="both"/>
          </w:pPr>
        </w:pPrChange>
      </w:pPr>
      <w:ins w:id="595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5. Ծրագրավորելիություն</w:t>
        </w:r>
      </w:ins>
    </w:p>
    <w:p w14:paraId="4E897D0D" w14:textId="286AAD24" w:rsidR="00D27701" w:rsidRDefault="00637B01" w:rsidP="009843D2">
      <w:pPr>
        <w:spacing w:line="360" w:lineRule="auto"/>
        <w:ind w:firstLine="720"/>
        <w:jc w:val="both"/>
        <w:rPr>
          <w:rFonts w:ascii="Sylfaen" w:eastAsia="Times New Roman" w:hAnsi="Sylfaen" w:cs="Times New Roman"/>
          <w:color w:val="000E2A"/>
          <w:sz w:val="24"/>
          <w:szCs w:val="24"/>
        </w:rPr>
      </w:pPr>
      <w:ins w:id="596" w:author="Derenik Petrosyan" w:date="2024-04-16T14:13:00Z">
        <w:r w:rsidRPr="00DD6269">
          <w:rPr>
            <w:rFonts w:ascii="Sylfaen" w:eastAsia="Times New Roman" w:hAnsi="Sylfaen" w:cs="Times New Roman"/>
            <w:color w:val="000E2A"/>
            <w:sz w:val="24"/>
            <w:szCs w:val="24"/>
            <w:rPrChange w:id="597" w:author="Derenik Petrosyan" w:date="2024-04-16T14:16:00Z">
              <w:rPr>
                <w:rFonts w:ascii="Sylfaen" w:eastAsia="Times New Roman" w:hAnsi="Sylfaen" w:cs="Times New Roman"/>
                <w:b/>
                <w:bCs/>
                <w:color w:val="000E2A"/>
                <w:sz w:val="24"/>
                <w:szCs w:val="24"/>
              </w:rPr>
            </w:rPrChange>
          </w:rPr>
          <w:t>IoT սարքերը հաճախ գալիս են նախապես ծրագրավորված գործառույթներով, որոնք բավարարում են սպառողների ընդհանուր կարիքները՝ սահմանափակ հարմարեցմամբ: Ընդհակառակը, IIoT համակարգերը խիստ ծրագրավորվող և հարմարեցված են, հարմարվող են արդյունաբերության տարբեր պահանջներին, ունակ են կատարել բարդ առաջադրանքներ, ինքնուրույն որոշումներ կայացնել և օգտագործել մեքենայական ուսուցման ալգորիթմներ՝ ընդլայնված ճկունության համար:</w:t>
        </w:r>
        <w:r w:rsidRPr="00DD6269" w:rsidDel="00461AD7">
          <w:rPr>
            <w:rFonts w:ascii="Sylfaen" w:eastAsia="Times New Roman" w:hAnsi="Sylfaen" w:cs="Times New Roman"/>
            <w:color w:val="000E2A"/>
            <w:sz w:val="24"/>
            <w:szCs w:val="24"/>
            <w:rPrChange w:id="598" w:author="Derenik Petrosyan" w:date="2024-04-16T14:16:00Z">
              <w:rPr>
                <w:rFonts w:ascii="Sylfaen" w:eastAsia="Times New Roman" w:hAnsi="Sylfaen" w:cs="Times New Roman"/>
                <w:b/>
                <w:bCs/>
                <w:color w:val="000E2A"/>
                <w:sz w:val="24"/>
                <w:szCs w:val="24"/>
              </w:rPr>
            </w:rPrChange>
          </w:rPr>
          <w:t xml:space="preserve"> </w:t>
        </w:r>
      </w:ins>
      <w:commentRangeStart w:id="599"/>
      <w:commentRangeStart w:id="600"/>
      <w:del w:id="601" w:author="Derenik Petrosyan" w:date="2024-04-14T23:05:00Z"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Ցանցի</w:delText>
        </w:r>
        <w:commentRangeEnd w:id="599"/>
        <w:r w:rsidR="005C094E" w:rsidRPr="00DD6269" w:rsidDel="00461AD7">
          <w:rPr>
            <w:rStyle w:val="CommentReference"/>
            <w:rFonts w:ascii="Sylfaen" w:hAnsi="Sylfaen"/>
            <w:sz w:val="24"/>
            <w:szCs w:val="24"/>
            <w:rPrChange w:id="602" w:author="Derenik Petrosyan" w:date="2024-04-16T14:16:00Z">
              <w:rPr>
                <w:rStyle w:val="CommentReference"/>
              </w:rPr>
            </w:rPrChange>
          </w:rPr>
          <w:commentReference w:id="599"/>
        </w:r>
        <w:commentRangeEnd w:id="600"/>
        <w:r w:rsidR="00D25005" w:rsidRPr="00DD6269" w:rsidDel="00461AD7">
          <w:rPr>
            <w:rStyle w:val="CommentReference"/>
            <w:rFonts w:ascii="Sylfaen" w:hAnsi="Sylfaen"/>
            <w:sz w:val="24"/>
            <w:szCs w:val="24"/>
            <w:rPrChange w:id="603" w:author="Derenik Petrosyan" w:date="2024-04-16T14:16:00Z">
              <w:rPr>
                <w:rStyle w:val="CommentReference"/>
              </w:rPr>
            </w:rPrChange>
          </w:rPr>
          <w:commentReference w:id="600"/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0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վաղ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0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տեխնոլոգիաների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0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մեծ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0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մասը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0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լարային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0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1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.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միացման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1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համար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1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պահանջվում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1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1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մալուխներ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1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որոնք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1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ֆիզիկապես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1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կապում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1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1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ձեր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սարքը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: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թողունակությունը՝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քանակությունը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կարող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փոխանցվել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որոշակի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ժամանակահատվածում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10BASE-T Ethernet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միացումների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համար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1980-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ականների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վերջին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և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1990-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ականների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սկզբին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հաստատված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ամենալայն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կիրառվող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ստանդարտներից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մեկն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թույլ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տվել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</w:del>
      <w:ins w:id="651" w:author="Sargis Sargsyan" w:date="2024-04-10T19:36:00Z">
        <w:del w:id="652" w:author="Derenik Petrosyan" w:date="2024-04-14T23:05:00Z"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ունեցել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653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 xml:space="preserve"> 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</w:rPr>
            <w:delText>է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654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 xml:space="preserve"> </w:delText>
          </w:r>
        </w:del>
      </w:ins>
      <w:del w:id="655" w:author="Derenik Petrosyan" w:date="2024-04-14T23:05:00Z"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մինչև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10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</w:delText>
        </w:r>
      </w:del>
      <w:ins w:id="657" w:author="Sargis Sargsyan" w:date="2024-04-10T19:36:00Z">
        <w:del w:id="658" w:author="Derenik Petrosyan" w:date="2024-04-14T23:05:00Z"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բ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659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>/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վ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660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 xml:space="preserve"> 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թողունակություն</w:delText>
          </w:r>
        </w:del>
      </w:ins>
      <w:del w:id="661" w:author="Derenik Petrosyan" w:date="2024-04-14T23:05:00Z"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եգաբիթ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մեկում։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երկրորդ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.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Ժամանակակից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ժամանակներում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լարային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ցանցերն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աջակցում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են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1000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վայրկյանում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(1000BASE-T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Գիգաբիթ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)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նույնիսկ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10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Գիգաբիթ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վայրկյանում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(10GBASE-T)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ժամանակակից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Ethernet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միացումների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համար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:</w:delText>
        </w:r>
      </w:del>
    </w:p>
    <w:p w14:paraId="75F22625" w14:textId="312D5093" w:rsidR="00E802AC" w:rsidRDefault="00E802AC" w:rsidP="00A76C8B">
      <w:pPr>
        <w:spacing w:line="360" w:lineRule="auto"/>
        <w:ind w:firstLine="720"/>
        <w:jc w:val="both"/>
        <w:rPr>
          <w:rFonts w:ascii="Sylfaen" w:eastAsia="Times New Roman" w:hAnsi="Sylfaen" w:cs="Arial"/>
          <w:color w:val="000E2A"/>
          <w:sz w:val="24"/>
          <w:szCs w:val="24"/>
        </w:rPr>
      </w:pPr>
    </w:p>
    <w:p w14:paraId="3278DA04" w14:textId="0EB342F5" w:rsidR="00A76C8B" w:rsidRDefault="00A76C8B" w:rsidP="009843D2">
      <w:pPr>
        <w:spacing w:line="360" w:lineRule="auto"/>
        <w:ind w:firstLine="720"/>
        <w:jc w:val="both"/>
        <w:rPr>
          <w:rFonts w:ascii="Sylfaen" w:eastAsia="Times New Roman" w:hAnsi="Sylfaen" w:cs="Arial"/>
          <w:color w:val="000E2A"/>
          <w:sz w:val="24"/>
          <w:szCs w:val="24"/>
        </w:rPr>
      </w:pPr>
    </w:p>
    <w:p w14:paraId="0E1C6814" w14:textId="72D18E25" w:rsidR="00A76C8B" w:rsidRDefault="00A76C8B" w:rsidP="00A76C8B">
      <w:pPr>
        <w:spacing w:line="360" w:lineRule="auto"/>
        <w:ind w:firstLine="720"/>
        <w:jc w:val="both"/>
        <w:rPr>
          <w:rFonts w:ascii="Sylfaen" w:eastAsia="Times New Roman" w:hAnsi="Sylfaen" w:cs="Arial"/>
          <w:color w:val="000E2A"/>
          <w:sz w:val="24"/>
          <w:szCs w:val="24"/>
        </w:rPr>
      </w:pPr>
    </w:p>
    <w:p w14:paraId="6C471B33" w14:textId="7EEB53CF" w:rsidR="00A76C8B" w:rsidRDefault="00A76C8B" w:rsidP="00A76C8B">
      <w:pPr>
        <w:spacing w:line="360" w:lineRule="auto"/>
        <w:ind w:firstLine="720"/>
        <w:jc w:val="both"/>
        <w:rPr>
          <w:rFonts w:ascii="Sylfaen" w:eastAsia="Times New Roman" w:hAnsi="Sylfaen" w:cs="Arial"/>
          <w:color w:val="000E2A"/>
          <w:sz w:val="24"/>
          <w:szCs w:val="24"/>
        </w:rPr>
      </w:pPr>
    </w:p>
    <w:p w14:paraId="24FB15C6" w14:textId="4F7F2438" w:rsidR="00A76C8B" w:rsidRDefault="00A76C8B" w:rsidP="00A76C8B">
      <w:pPr>
        <w:spacing w:line="360" w:lineRule="auto"/>
        <w:ind w:firstLine="720"/>
        <w:jc w:val="both"/>
        <w:rPr>
          <w:rFonts w:ascii="Sylfaen" w:eastAsia="Times New Roman" w:hAnsi="Sylfaen" w:cs="Arial"/>
          <w:color w:val="000E2A"/>
          <w:sz w:val="24"/>
          <w:szCs w:val="24"/>
        </w:rPr>
      </w:pPr>
    </w:p>
    <w:p w14:paraId="5B9D69A2" w14:textId="2957F0B2" w:rsidR="00A76C8B" w:rsidRDefault="00A76C8B" w:rsidP="00A76C8B">
      <w:pPr>
        <w:spacing w:line="360" w:lineRule="auto"/>
        <w:ind w:firstLine="720"/>
        <w:jc w:val="both"/>
        <w:rPr>
          <w:rFonts w:ascii="Sylfaen" w:eastAsia="Times New Roman" w:hAnsi="Sylfaen" w:cs="Arial"/>
          <w:color w:val="000E2A"/>
          <w:sz w:val="24"/>
          <w:szCs w:val="24"/>
        </w:rPr>
      </w:pPr>
    </w:p>
    <w:p w14:paraId="2DB9B010" w14:textId="77777777" w:rsidR="00A76C8B" w:rsidRDefault="00A76C8B" w:rsidP="00A76C8B">
      <w:pPr>
        <w:spacing w:line="360" w:lineRule="auto"/>
        <w:ind w:firstLine="720"/>
        <w:jc w:val="both"/>
        <w:rPr>
          <w:rFonts w:ascii="Sylfaen" w:eastAsia="Times New Roman" w:hAnsi="Sylfaen" w:cs="Arial"/>
          <w:color w:val="000E2A"/>
          <w:sz w:val="24"/>
          <w:szCs w:val="24"/>
        </w:rPr>
      </w:pPr>
    </w:p>
    <w:p w14:paraId="7A2F3E8D" w14:textId="77777777" w:rsidR="00A76C8B" w:rsidRPr="00DD6269" w:rsidDel="007243C8" w:rsidRDefault="00A76C8B" w:rsidP="009843D2">
      <w:pPr>
        <w:spacing w:line="360" w:lineRule="auto"/>
        <w:ind w:firstLine="720"/>
        <w:jc w:val="both"/>
        <w:rPr>
          <w:del w:id="685" w:author="Derenik Petrosyan" w:date="2024-04-14T23:05:00Z"/>
          <w:rFonts w:ascii="Sylfaen" w:eastAsia="Times New Roman" w:hAnsi="Sylfaen" w:cs="Arial"/>
          <w:color w:val="000E2A"/>
          <w:sz w:val="24"/>
          <w:szCs w:val="24"/>
          <w:rPrChange w:id="686" w:author="Derenik Petrosyan" w:date="2024-04-16T14:16:00Z">
            <w:rPr>
              <w:del w:id="687" w:author="Derenik Petrosyan" w:date="2024-04-14T23:05:00Z"/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</w:rPrChange>
        </w:rPr>
      </w:pPr>
    </w:p>
    <w:p w14:paraId="0B8F393D" w14:textId="26BDDACA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688" w:author="Derenik Petrosyan" w:date="2024-04-14T23:05:00Z"/>
          <w:rFonts w:ascii="Sylfaen" w:hAnsi="Sylfaen" w:cs="Arial"/>
          <w:color w:val="000E2A"/>
          <w:lang w:val="hy"/>
        </w:rPr>
        <w:pPrChange w:id="689" w:author="Derenik Petrosyan" w:date="2024-04-16T14:16:00Z">
          <w:pPr>
            <w:pStyle w:val="NormalWeb"/>
            <w:shd w:val="clear" w:color="auto" w:fill="FFFFFF"/>
          </w:pPr>
        </w:pPrChange>
      </w:pPr>
      <w:del w:id="690" w:author="Derenik Petrosyan" w:date="2024-04-14T23:05:00Z">
        <w:r w:rsidRPr="00F26AD1" w:rsidDel="00461AD7">
          <w:rPr>
            <w:rFonts w:ascii="Sylfaen" w:hAnsi="Sylfaen" w:cs="Arial"/>
            <w:color w:val="000E2A"/>
          </w:rPr>
          <w:delText>Անլար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69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և</w:delText>
        </w:r>
        <w:r w:rsidRPr="00DD6269" w:rsidDel="00461AD7">
          <w:rPr>
            <w:rFonts w:ascii="Sylfaen" w:hAnsi="Sylfaen" w:cs="Arial"/>
            <w:color w:val="000E2A"/>
            <w:lang w:val="hy"/>
            <w:rPrChange w:id="69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բջջային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69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ցանցը</w:delText>
        </w:r>
        <w:r w:rsidRPr="00DD6269" w:rsidDel="00461AD7">
          <w:rPr>
            <w:rFonts w:ascii="Sylfaen" w:hAnsi="Sylfaen" w:cs="Arial"/>
            <w:color w:val="000E2A"/>
            <w:lang w:val="hy"/>
            <w:rPrChange w:id="69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69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վերացնում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69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էր</w:delText>
        </w:r>
        <w:r w:rsidRPr="00DD6269" w:rsidDel="00461AD7">
          <w:rPr>
            <w:rFonts w:ascii="Sylfaen" w:hAnsi="Sylfaen" w:cs="Arial"/>
            <w:color w:val="000E2A"/>
            <w:lang w:val="hy"/>
            <w:rPrChange w:id="69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յուրաքանչյուր</w:delText>
        </w:r>
        <w:r w:rsidRPr="00DD6269" w:rsidDel="00461AD7">
          <w:rPr>
            <w:rFonts w:ascii="Sylfaen" w:hAnsi="Sylfaen" w:cs="Arial"/>
            <w:color w:val="000E2A"/>
            <w:lang w:val="hy"/>
            <w:rPrChange w:id="6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սարքի</w:delText>
        </w:r>
        <w:r w:rsidRPr="00DD6269" w:rsidDel="00461AD7">
          <w:rPr>
            <w:rFonts w:ascii="Sylfaen" w:hAnsi="Sylfaen" w:cs="Arial"/>
            <w:color w:val="000E2A"/>
            <w:lang w:val="hy"/>
            <w:rPrChange w:id="69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0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մալուխի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անհրաժեշտությունը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զգալի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0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տեղաշարժ</w:delText>
        </w:r>
        <w:r w:rsidRPr="00DD6269" w:rsidDel="00461AD7">
          <w:rPr>
            <w:rFonts w:ascii="Sylfaen" w:hAnsi="Sylfaen" w:cs="Arial"/>
            <w:color w:val="000E2A"/>
            <w:lang w:val="hy"/>
            <w:rPrChange w:id="70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IIoT-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0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0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</w:rPr>
          <w:delText>Ստանդարտացված</w:delText>
        </w:r>
        <w:r w:rsidRPr="00DD6269" w:rsidDel="00461AD7">
          <w:rPr>
            <w:rFonts w:ascii="Sylfaen" w:hAnsi="Sylfaen" w:cs="Arial"/>
            <w:color w:val="000E2A"/>
            <w:lang w:val="hy"/>
            <w:rPrChange w:id="70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1999 </w:delText>
        </w:r>
        <w:r w:rsidRPr="00DD6269" w:rsidDel="00461AD7">
          <w:rPr>
            <w:rFonts w:ascii="Sylfaen" w:hAnsi="Sylfaen" w:cs="Arial"/>
            <w:color w:val="000E2A"/>
          </w:rPr>
          <w:delText>թվականին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0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, 802.11b-</w:delText>
        </w:r>
        <w:r w:rsidRPr="00DD6269" w:rsidDel="00461AD7">
          <w:rPr>
            <w:rFonts w:ascii="Sylfaen" w:hAnsi="Sylfaen" w:cs="Arial"/>
            <w:color w:val="000E2A"/>
          </w:rPr>
          <w:delText>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1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առաջին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1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ստանդարտներից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7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մեկն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աջակցվում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2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բազմաթիվ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2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2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արտադրողների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2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2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արտադրանքներում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2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2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2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2020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2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թվականին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3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3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հաստատված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3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Wi-Fi 6E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3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ստանդարտի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3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3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նախորդն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3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3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3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  <w:r w:rsidRPr="00DD6269" w:rsidDel="00461AD7">
          <w:rPr>
            <w:rFonts w:ascii="Sylfaen" w:hAnsi="Sylfaen" w:cs="Arial"/>
            <w:color w:val="000E2A"/>
            <w:lang w:val="hy"/>
            <w:rPrChange w:id="73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Ժամանակակից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74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Wi-Fi </w:delText>
        </w:r>
        <w:r w:rsidRPr="00DD6269" w:rsidDel="00461AD7">
          <w:rPr>
            <w:rFonts w:ascii="Sylfaen" w:hAnsi="Sylfaen" w:cs="Arial"/>
            <w:color w:val="000E2A"/>
          </w:rPr>
          <w:delText>սարքերը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4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ոչ</w:delText>
        </w:r>
        <w:r w:rsidRPr="00DD6269" w:rsidDel="00461AD7">
          <w:rPr>
            <w:rFonts w:ascii="Sylfaen" w:hAnsi="Sylfaen" w:cs="Arial"/>
            <w:color w:val="000E2A"/>
            <w:lang w:val="hy"/>
            <w:rPrChange w:id="74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միայն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4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առաջարկում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74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4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50-</w:delText>
        </w:r>
        <w:r w:rsidRPr="00DD6269" w:rsidDel="00461AD7">
          <w:rPr>
            <w:rFonts w:ascii="Sylfaen" w:hAnsi="Sylfaen" w:cs="Arial"/>
            <w:color w:val="000E2A"/>
          </w:rPr>
          <w:delText>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74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մինչև</w:delText>
        </w:r>
        <w:r w:rsidRPr="00DD6269" w:rsidDel="00461AD7">
          <w:rPr>
            <w:rFonts w:ascii="Sylfaen" w:hAnsi="Sylfaen" w:cs="Arial"/>
            <w:color w:val="000E2A"/>
            <w:lang w:val="hy"/>
            <w:rPrChange w:id="74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800 </w:delText>
        </w:r>
        <w:r w:rsidRPr="00DD6269" w:rsidDel="00461AD7">
          <w:rPr>
            <w:rFonts w:ascii="Sylfaen" w:hAnsi="Sylfaen" w:cs="Arial"/>
            <w:color w:val="000E2A"/>
          </w:rPr>
          <w:delText>անգամ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74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4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արագ</w:delText>
        </w:r>
        <w:r w:rsidRPr="00DD6269" w:rsidDel="00461AD7">
          <w:rPr>
            <w:rFonts w:ascii="Sylfaen" w:hAnsi="Sylfaen" w:cs="Arial"/>
            <w:color w:val="000E2A"/>
            <w:lang w:val="hy"/>
            <w:rPrChange w:id="75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</w:del>
      <w:ins w:id="751" w:author="Sargis Sargsyan" w:date="2024-04-10T19:41:00Z">
        <w:del w:id="752" w:author="Derenik Petrosyan" w:date="2024-04-14T23:05:00Z">
          <w:r w:rsidR="001B5FE3" w:rsidRPr="00DD6269" w:rsidDel="00461AD7">
            <w:rPr>
              <w:rFonts w:ascii="Sylfaen" w:hAnsi="Sylfaen" w:cs="Arial"/>
              <w:color w:val="000E2A"/>
            </w:rPr>
            <w:delText>մեծ</w:delText>
          </w:r>
          <w:r w:rsidR="001B5FE3" w:rsidRPr="00DD6269" w:rsidDel="00461AD7">
            <w:rPr>
              <w:rFonts w:ascii="Sylfaen" w:hAnsi="Sylfaen" w:cs="Arial"/>
              <w:color w:val="000E2A"/>
              <w:lang w:val="hy"/>
              <w:rPrChange w:id="753" w:author="Derenik Petrosyan" w:date="2024-04-16T14:16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</w:del>
      </w:ins>
      <w:del w:id="754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արագություն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5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</w:rPr>
          <w:delText>ինչպես</w:delText>
        </w:r>
        <w:r w:rsidRPr="00DD6269" w:rsidDel="00461AD7">
          <w:rPr>
            <w:rFonts w:ascii="Sylfaen" w:hAnsi="Sylfaen" w:cs="Arial"/>
            <w:color w:val="000E2A"/>
            <w:lang w:val="hy"/>
            <w:rPrChange w:id="75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նախկին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5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սարքավորումները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5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սակայն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5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սարքերը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6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</w:del>
      <w:ins w:id="761" w:author="Sargis Sargsyan" w:date="2024-04-10T19:42:00Z">
        <w:del w:id="762" w:author="Derenik Petrosyan" w:date="2024-04-14T23:05:00Z">
          <w:r w:rsidR="001B5FE3" w:rsidRPr="00DD6269" w:rsidDel="00461AD7">
            <w:rPr>
              <w:rFonts w:ascii="Sylfaen" w:hAnsi="Sylfaen" w:cs="Arial"/>
              <w:color w:val="000E2A"/>
            </w:rPr>
            <w:delText>այլ</w:delText>
          </w:r>
          <w:r w:rsidR="001B5FE3" w:rsidRPr="00A457F1" w:rsidDel="00461AD7">
            <w:rPr>
              <w:rFonts w:ascii="Sylfaen" w:hAnsi="Sylfaen" w:cs="Arial"/>
              <w:color w:val="000E2A"/>
              <w:lang w:val="hy"/>
              <w:rPrChange w:id="763" w:author="Derenik Petrosyan" w:date="2024-04-16T18:58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  <w:r w:rsidR="001B5FE3" w:rsidRPr="00DD6269" w:rsidDel="00461AD7">
            <w:rPr>
              <w:rFonts w:ascii="Sylfaen" w:hAnsi="Sylfaen" w:cs="Arial"/>
              <w:color w:val="000E2A"/>
            </w:rPr>
            <w:delText>նաև</w:delText>
          </w:r>
          <w:r w:rsidR="001B5FE3" w:rsidRPr="00A457F1" w:rsidDel="00461AD7">
            <w:rPr>
              <w:rFonts w:ascii="Sylfaen" w:hAnsi="Sylfaen" w:cs="Arial"/>
              <w:color w:val="000E2A"/>
              <w:lang w:val="hy"/>
              <w:rPrChange w:id="764" w:author="Derenik Petrosyan" w:date="2024-04-16T18:58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</w:del>
      </w:ins>
      <w:del w:id="765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կարող</w:delText>
        </w:r>
        <w:r w:rsidRPr="00DD6269" w:rsidDel="00461AD7">
          <w:rPr>
            <w:rFonts w:ascii="Sylfaen" w:hAnsi="Sylfaen" w:cs="Arial"/>
            <w:color w:val="000E2A"/>
            <w:lang w:val="hy"/>
            <w:rPrChange w:id="76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6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նաև</w:delText>
        </w:r>
        <w:r w:rsidRPr="00DD6269" w:rsidDel="00461AD7">
          <w:rPr>
            <w:rFonts w:ascii="Sylfaen" w:hAnsi="Sylfaen" w:cs="Arial"/>
            <w:color w:val="000E2A"/>
            <w:lang w:val="hy"/>
            <w:rPrChange w:id="76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հուսալիորեն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6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աշխատել</w:delText>
        </w:r>
        <w:r w:rsidRPr="00DD6269" w:rsidDel="00461AD7">
          <w:rPr>
            <w:rFonts w:ascii="Sylfaen" w:hAnsi="Sylfaen" w:cs="Arial"/>
            <w:color w:val="000E2A"/>
            <w:lang w:val="hy"/>
            <w:rPrChange w:id="77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շատ</w:delText>
        </w:r>
        <w:r w:rsidRPr="00DD6269" w:rsidDel="00461AD7">
          <w:rPr>
            <w:rFonts w:ascii="Sylfaen" w:hAnsi="Sylfaen" w:cs="Arial"/>
            <w:color w:val="000E2A"/>
            <w:lang w:val="hy"/>
            <w:rPrChange w:id="77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7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խիտ</w:delText>
        </w:r>
        <w:r w:rsidRPr="00DD6269" w:rsidDel="00461AD7">
          <w:rPr>
            <w:rFonts w:ascii="Sylfaen" w:hAnsi="Sylfaen" w:cs="Arial"/>
            <w:color w:val="000E2A"/>
            <w:lang w:val="hy"/>
            <w:rPrChange w:id="77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ռադիոմիջավայրերում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77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քան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7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իրենց</w:delText>
        </w:r>
        <w:r w:rsidRPr="00DD6269" w:rsidDel="00461AD7">
          <w:rPr>
            <w:rFonts w:ascii="Sylfaen" w:hAnsi="Sylfaen" w:cs="Arial"/>
            <w:color w:val="000E2A"/>
            <w:lang w:val="hy"/>
            <w:rPrChange w:id="77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նախորդները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7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109380A7" w14:textId="2ED5E28F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778" w:author="Derenik Petrosyan" w:date="2024-04-14T23:05:00Z"/>
          <w:rFonts w:ascii="Sylfaen" w:hAnsi="Sylfaen" w:cs="Arial"/>
          <w:color w:val="000E2A"/>
          <w:lang w:val="hy"/>
        </w:rPr>
        <w:pPrChange w:id="779" w:author="Derenik Petrosyan" w:date="2024-04-16T14:16:00Z">
          <w:pPr>
            <w:pStyle w:val="NormalWeb"/>
            <w:shd w:val="clear" w:color="auto" w:fill="FFFFFF"/>
          </w:pPr>
        </w:pPrChange>
      </w:pPr>
      <w:del w:id="780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Բջջային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8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ցանցերը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որոնց</w:delText>
        </w:r>
        <w:r w:rsidRPr="00DD6269" w:rsidDel="00461AD7">
          <w:rPr>
            <w:rFonts w:ascii="Sylfaen" w:hAnsi="Sylfaen" w:cs="Arial"/>
            <w:color w:val="000E2A"/>
            <w:lang w:val="hy"/>
            <w:rPrChange w:id="7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վրա</w:delText>
        </w:r>
        <w:r w:rsidRPr="00DD6269" w:rsidDel="00461AD7">
          <w:rPr>
            <w:rFonts w:ascii="Sylfaen" w:hAnsi="Sylfaen" w:cs="Arial"/>
            <w:color w:val="000E2A"/>
            <w:lang w:val="hy"/>
            <w:rPrChange w:id="7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մարդիկ</w:delText>
        </w:r>
        <w:r w:rsidRPr="00DD6269" w:rsidDel="00461AD7">
          <w:rPr>
            <w:rFonts w:ascii="Sylfaen" w:hAnsi="Sylfaen" w:cs="Arial"/>
            <w:color w:val="000E2A"/>
            <w:lang w:val="hy"/>
            <w:rPrChange w:id="78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հենվում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78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8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սմարթֆոնների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8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ծածկույթի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8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9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ամբողջ</w:delText>
        </w:r>
        <w:r w:rsidRPr="00DD6269" w:rsidDel="00461AD7">
          <w:rPr>
            <w:rFonts w:ascii="Sylfaen" w:hAnsi="Sylfaen" w:cs="Arial"/>
            <w:color w:val="000E2A"/>
            <w:lang w:val="hy"/>
            <w:rPrChange w:id="79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աշխարհում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79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արագության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9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հզորության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9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և</w:delText>
        </w:r>
        <w:r w:rsidRPr="00DD6269" w:rsidDel="00461AD7">
          <w:rPr>
            <w:rFonts w:ascii="Sylfaen" w:hAnsi="Sylfaen" w:cs="Arial"/>
            <w:color w:val="000E2A"/>
            <w:lang w:val="hy"/>
            <w:rPrChange w:id="79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էներգիայի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9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արդյունավետության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9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նման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բարելավումներ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9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0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կատարել</w:delText>
        </w:r>
        <w:r w:rsidRPr="00DD6269" w:rsidDel="00461AD7">
          <w:rPr>
            <w:rFonts w:ascii="Sylfaen" w:hAnsi="Sylfaen" w:cs="Arial"/>
            <w:color w:val="000E2A"/>
            <w:lang w:val="hy"/>
            <w:rPrChange w:id="8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վաղ</w:delText>
        </w:r>
        <w:r w:rsidRPr="00DD6269" w:rsidDel="00461AD7">
          <w:rPr>
            <w:rFonts w:ascii="Sylfaen" w:hAnsi="Sylfaen" w:cs="Arial"/>
            <w:color w:val="000E2A"/>
            <w:lang w:val="hy"/>
            <w:rPrChange w:id="8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2G </w:delText>
        </w:r>
        <w:r w:rsidRPr="00DD6269" w:rsidDel="00461AD7">
          <w:rPr>
            <w:rFonts w:ascii="Sylfaen" w:hAnsi="Sylfaen" w:cs="Arial"/>
            <w:color w:val="000E2A"/>
          </w:rPr>
          <w:delText>ցանցերից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80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lang w:val="hy"/>
            <w:rPrChange w:id="80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ապահովում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8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0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մոտավորապես</w:delText>
        </w:r>
        <w:r w:rsidRPr="00DD6269" w:rsidDel="00461AD7">
          <w:rPr>
            <w:rFonts w:ascii="Sylfaen" w:hAnsi="Sylfaen" w:cs="Arial"/>
            <w:color w:val="000E2A"/>
            <w:lang w:val="hy"/>
            <w:rPrChange w:id="80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0,1 </w:delText>
        </w:r>
        <w:r w:rsidRPr="00DD6269" w:rsidDel="00461AD7">
          <w:rPr>
            <w:rFonts w:ascii="Sylfaen" w:hAnsi="Sylfaen" w:cs="Arial"/>
            <w:color w:val="000E2A"/>
          </w:rPr>
          <w:delText>Մեգաբիթ</w:delText>
        </w:r>
        <w:r w:rsidRPr="00DD6269" w:rsidDel="00461AD7">
          <w:rPr>
            <w:rFonts w:ascii="Sylfaen" w:hAnsi="Sylfaen" w:cs="Arial"/>
            <w:color w:val="000E2A"/>
            <w:lang w:val="hy"/>
            <w:rPrChange w:id="80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/</w:delText>
        </w:r>
        <w:r w:rsidRPr="00DD6269" w:rsidDel="00461AD7">
          <w:rPr>
            <w:rFonts w:ascii="Sylfaen" w:hAnsi="Sylfaen" w:cs="Arial"/>
            <w:color w:val="000E2A"/>
          </w:rPr>
          <w:delText>վրկ</w:delText>
        </w:r>
        <w:r w:rsidRPr="00DD6269" w:rsidDel="00461AD7">
          <w:rPr>
            <w:rFonts w:ascii="Sylfaen" w:hAnsi="Sylfaen" w:cs="Arial"/>
            <w:color w:val="000E2A"/>
            <w:lang w:val="hy"/>
            <w:rPrChange w:id="80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մինչև</w:delText>
        </w:r>
        <w:r w:rsidRPr="00DD6269" w:rsidDel="00461AD7">
          <w:rPr>
            <w:rFonts w:ascii="Sylfaen" w:hAnsi="Sylfaen" w:cs="Arial"/>
            <w:color w:val="000E2A"/>
            <w:lang w:val="hy"/>
            <w:rPrChange w:id="81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ժամանակակից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81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5G </w:delText>
        </w:r>
        <w:r w:rsidRPr="00DD6269" w:rsidDel="00461AD7">
          <w:rPr>
            <w:rFonts w:ascii="Sylfaen" w:hAnsi="Sylfaen" w:cs="Arial"/>
            <w:color w:val="000E2A"/>
          </w:rPr>
          <w:delText>ցանցերը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8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lang w:val="hy"/>
            <w:rPrChange w:id="8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առաջարկում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8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200 </w:delText>
        </w:r>
        <w:r w:rsidRPr="00DD6269" w:rsidDel="00461AD7">
          <w:rPr>
            <w:rFonts w:ascii="Sylfaen" w:hAnsi="Sylfaen" w:cs="Arial"/>
            <w:color w:val="000E2A"/>
          </w:rPr>
          <w:delText>Մեգաբիթ</w:delText>
        </w:r>
        <w:r w:rsidRPr="00DD6269" w:rsidDel="00461AD7">
          <w:rPr>
            <w:rFonts w:ascii="Sylfaen" w:hAnsi="Sylfaen" w:cs="Arial"/>
            <w:color w:val="000E2A"/>
            <w:lang w:val="hy"/>
            <w:rPrChange w:id="8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/</w:delText>
        </w:r>
        <w:r w:rsidRPr="00DD6269" w:rsidDel="00461AD7">
          <w:rPr>
            <w:rFonts w:ascii="Sylfaen" w:hAnsi="Sylfaen" w:cs="Arial"/>
            <w:color w:val="000E2A"/>
          </w:rPr>
          <w:delText>վրկ</w:delText>
        </w:r>
        <w:r w:rsidRPr="00DD6269" w:rsidDel="00461AD7">
          <w:rPr>
            <w:rFonts w:ascii="Sylfaen" w:hAnsi="Sylfaen" w:cs="Arial"/>
            <w:color w:val="000E2A"/>
            <w:lang w:val="hy"/>
            <w:rPrChange w:id="8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8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8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միացումներ։</w:delText>
        </w:r>
        <w:r w:rsidRPr="00DD6269" w:rsidDel="00461AD7">
          <w:rPr>
            <w:rFonts w:ascii="Sylfaen" w:hAnsi="Sylfaen" w:cs="Arial"/>
            <w:color w:val="000E2A"/>
            <w:lang w:val="hy"/>
            <w:rPrChange w:id="8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.</w:delText>
        </w:r>
      </w:del>
    </w:p>
    <w:p w14:paraId="05BB2F95" w14:textId="4F9BC180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821" w:author="Derenik Petrosyan" w:date="2024-04-14T23:05:00Z"/>
          <w:rFonts w:ascii="Sylfaen" w:hAnsi="Sylfaen" w:cs="Arial"/>
          <w:color w:val="000E2A"/>
          <w:lang w:val="hy"/>
        </w:rPr>
        <w:pPrChange w:id="822" w:author="Derenik Petrosyan" w:date="2024-04-16T14:16:00Z">
          <w:pPr>
            <w:pStyle w:val="NormalWeb"/>
            <w:shd w:val="clear" w:color="auto" w:fill="FFFFFF"/>
          </w:pPr>
        </w:pPrChange>
      </w:pPr>
      <w:del w:id="823" w:author="Derenik Petrosyan" w:date="2024-04-14T23:05:00Z"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2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IIoT-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2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2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2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նաև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2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2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տեխնոլոգիաների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3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3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պատմություն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3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3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3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3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3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3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փոխզիջումների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3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3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տարբեր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4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4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համակցություններ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4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4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4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4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ստեղծում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4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4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տիրույթի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4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4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էներգիայի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5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5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օգտագործման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5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5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5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5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արագության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5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5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վերաբերյալ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5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5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Ռադիոհաճախականության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6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6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նույնականացումը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6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6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մինչև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6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300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6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ֆուտ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6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6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6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6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7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7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միջակայքերով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7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7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7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7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մոտ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7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7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դաշտային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7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7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հաղորդակցության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8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8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տեխնոլոգիաները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8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պահանջում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8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8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8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8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սերտ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9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9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շփում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9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9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երկուսն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9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9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էլ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9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9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օգտակար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9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0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IIoT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կարգավորումներում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0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ընդ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0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0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RFID-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0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0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0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հաճախ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1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1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օգտագործվում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ակտիվներին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հետևելու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2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իսկ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2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NFC-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2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ն՝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2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2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մուտքի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2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2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վերահսկման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2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2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վճարումների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տվյալների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փոխանակման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3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791D2158" w14:textId="472E43D3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939" w:author="Derenik Petrosyan" w:date="2024-04-14T23:05:00Z"/>
          <w:rFonts w:ascii="Sylfaen" w:hAnsi="Sylfaen" w:cs="Arial"/>
          <w:color w:val="000E2A"/>
          <w:lang w:val="hy"/>
        </w:rPr>
        <w:pPrChange w:id="940" w:author="Derenik Petrosyan" w:date="2024-04-16T14:16:00Z">
          <w:pPr>
            <w:pStyle w:val="NormalWeb"/>
            <w:shd w:val="clear" w:color="auto" w:fill="FFFFFF"/>
          </w:pPr>
        </w:pPrChange>
      </w:pPr>
      <w:del w:id="941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Այլ</w:delText>
        </w:r>
        <w:r w:rsidRPr="00DD6269" w:rsidDel="00461AD7">
          <w:rPr>
            <w:rFonts w:ascii="Sylfaen" w:hAnsi="Sylfaen" w:cs="Arial"/>
            <w:color w:val="000E2A"/>
            <w:lang w:val="hy"/>
            <w:rPrChange w:id="94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տեխնոլոգիաներ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4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ինչպիսիք</w:delText>
        </w:r>
        <w:r w:rsidRPr="00DD6269" w:rsidDel="00461AD7">
          <w:rPr>
            <w:rFonts w:ascii="Sylfaen" w:hAnsi="Sylfaen" w:cs="Arial"/>
            <w:color w:val="000E2A"/>
            <w:lang w:val="hy"/>
            <w:rPrChange w:id="94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4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Long Range Wide Area Network-</w:delText>
        </w:r>
        <w:r w:rsidRPr="00DD6269" w:rsidDel="00461AD7">
          <w:rPr>
            <w:rFonts w:ascii="Sylfaen" w:hAnsi="Sylfaen" w:cs="Arial"/>
            <w:color w:val="000E2A"/>
          </w:rPr>
          <w:delText>ը</w:delText>
        </w:r>
        <w:r w:rsidRPr="00DD6269" w:rsidDel="00461AD7">
          <w:rPr>
            <w:rFonts w:ascii="Sylfaen" w:hAnsi="Sylfaen" w:cs="Arial"/>
            <w:color w:val="000E2A"/>
            <w:lang w:val="hy"/>
            <w:rPrChange w:id="94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ցածր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4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էներգիայի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4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լայն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4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տարածության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5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ցանցի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5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տեսակը</w:delText>
        </w:r>
        <w:r w:rsidRPr="00DD6269" w:rsidDel="00461AD7">
          <w:rPr>
            <w:rFonts w:ascii="Sylfaen" w:hAnsi="Sylfaen" w:cs="Arial"/>
            <w:color w:val="000E2A"/>
            <w:lang w:val="hy"/>
            <w:rPrChange w:id="95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95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Նեղաշերտ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5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DD6269" w:rsidDel="00461AD7">
          <w:rPr>
            <w:rFonts w:ascii="Sylfaen" w:hAnsi="Sylfaen" w:cs="Arial"/>
            <w:color w:val="000E2A"/>
          </w:rPr>
          <w:delText>ը՝</w:delText>
        </w:r>
        <w:r w:rsidRPr="00DD6269" w:rsidDel="00461AD7">
          <w:rPr>
            <w:rFonts w:ascii="Sylfaen" w:hAnsi="Sylfaen" w:cs="Arial"/>
            <w:color w:val="000E2A"/>
            <w:lang w:val="hy"/>
            <w:rPrChange w:id="95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4G-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5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տարբերակ</w:delText>
        </w:r>
        <w:r w:rsidRPr="00DD6269" w:rsidDel="00461AD7">
          <w:rPr>
            <w:rFonts w:ascii="Sylfaen" w:hAnsi="Sylfaen" w:cs="Arial"/>
            <w:color w:val="000E2A"/>
            <w:lang w:val="hy"/>
            <w:rPrChange w:id="95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5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5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որտեղ</w:delText>
        </w:r>
        <w:r w:rsidRPr="00DD6269" w:rsidDel="00461AD7">
          <w:rPr>
            <w:rFonts w:ascii="Sylfaen" w:hAnsi="Sylfaen" w:cs="Arial"/>
            <w:color w:val="000E2A"/>
            <w:lang w:val="hy"/>
            <w:rPrChange w:id="96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ոչ</w:delText>
        </w:r>
        <w:r w:rsidRPr="00DD6269" w:rsidDel="00461AD7">
          <w:rPr>
            <w:rFonts w:ascii="Sylfaen" w:hAnsi="Sylfaen" w:cs="Arial"/>
            <w:color w:val="000E2A"/>
            <w:lang w:val="hy"/>
            <w:rPrChange w:id="96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շատ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6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բարձր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6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արագություններ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6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6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անհրաժեշտ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6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լուծում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96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6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կոնկրետ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6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խնդիրներ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7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</w:rPr>
          <w:delText>Կենտրոնացված</w:delText>
        </w:r>
        <w:r w:rsidRPr="00DD6269" w:rsidDel="00461AD7">
          <w:rPr>
            <w:rFonts w:ascii="Sylfaen" w:hAnsi="Sylfaen" w:cs="Arial"/>
            <w:color w:val="000E2A"/>
            <w:lang w:val="hy"/>
            <w:rPrChange w:id="97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խմբերը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97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ինչպիսիք</w:delText>
        </w:r>
        <w:r w:rsidRPr="00DD6269" w:rsidDel="00461AD7">
          <w:rPr>
            <w:rFonts w:ascii="Sylfaen" w:hAnsi="Sylfaen" w:cs="Arial"/>
            <w:color w:val="000E2A"/>
            <w:lang w:val="hy"/>
            <w:rPrChange w:id="97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7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Wireless Smart Ubiquitous Networks Alliance-</w:delText>
        </w:r>
        <w:r w:rsidRPr="00DD6269" w:rsidDel="00461AD7">
          <w:rPr>
            <w:rFonts w:ascii="Sylfaen" w:hAnsi="Sylfaen" w:cs="Arial"/>
            <w:color w:val="000E2A"/>
          </w:rPr>
          <w:delText>ը</w:delText>
        </w:r>
        <w:r w:rsidRPr="00DD6269" w:rsidDel="00461AD7">
          <w:rPr>
            <w:rFonts w:ascii="Sylfaen" w:hAnsi="Sylfaen" w:cs="Arial"/>
            <w:color w:val="000E2A"/>
            <w:lang w:val="hy"/>
            <w:rPrChange w:id="97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ձգտում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97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7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լուծել</w:delText>
        </w:r>
        <w:r w:rsidRPr="00DD6269" w:rsidDel="00461AD7">
          <w:rPr>
            <w:rFonts w:ascii="Sylfaen" w:hAnsi="Sylfaen" w:cs="Arial"/>
            <w:color w:val="000E2A"/>
            <w:lang w:val="hy"/>
            <w:rPrChange w:id="97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խելացի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7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քաղաքների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8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98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կոմունալ</w:delText>
        </w:r>
        <w:r w:rsidRPr="00DD6269" w:rsidDel="00461AD7">
          <w:rPr>
            <w:rFonts w:ascii="Sylfaen" w:hAnsi="Sylfaen" w:cs="Arial"/>
            <w:color w:val="000E2A"/>
            <w:lang w:val="hy"/>
            <w:rPrChange w:id="9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հավելվածների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հետ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8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կապված</w:delText>
        </w:r>
        <w:r w:rsidRPr="00DD6269" w:rsidDel="00461AD7">
          <w:rPr>
            <w:rFonts w:ascii="Sylfaen" w:hAnsi="Sylfaen" w:cs="Arial"/>
            <w:color w:val="000E2A"/>
            <w:lang w:val="hy"/>
            <w:rPrChange w:id="98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կոնկրետ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8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խնդիրներ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8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61C2AA52" w14:textId="77777777" w:rsidR="00E4298E" w:rsidRPr="00DD6269" w:rsidRDefault="00E4298E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  <w:pPrChange w:id="989" w:author="Derenik Petrosyan" w:date="2024-04-16T14:16:00Z">
          <w:pPr>
            <w:spacing w:line="360" w:lineRule="auto"/>
            <w:jc w:val="both"/>
          </w:pPr>
        </w:pPrChange>
      </w:pPr>
    </w:p>
    <w:bookmarkStart w:id="990" w:name="_Toc165300593"/>
    <w:p w14:paraId="040CF8AA" w14:textId="77777777" w:rsidR="00E4298E" w:rsidRPr="00DC2830" w:rsidRDefault="00D14FD6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991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33"/>
          <w:id w:val="20423047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2.3 Հիմնական հասկացություններ և մարտահրավերներ 5G-IIoT ինտեգրման մեջ</w:t>
          </w:r>
        </w:sdtContent>
      </w:sdt>
      <w:bookmarkEnd w:id="990"/>
    </w:p>
    <w:p w14:paraId="00AC4251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sdt>
      <w:sdtPr>
        <w:rPr>
          <w:rFonts w:ascii="Sylfaen" w:hAnsi="Sylfaen"/>
          <w:sz w:val="24"/>
          <w:szCs w:val="24"/>
        </w:rPr>
        <w:tag w:val="goog_rdk_34"/>
        <w:id w:val="-546755665"/>
      </w:sdtPr>
      <w:sdtEndPr/>
      <w:sdtContent>
        <w:p w14:paraId="6CAD2899" w14:textId="77777777" w:rsidR="00296C59" w:rsidRPr="00444B6D" w:rsidDel="00444B6D" w:rsidRDefault="00296C59" w:rsidP="009843D2">
          <w:pPr>
            <w:spacing w:line="360" w:lineRule="auto"/>
            <w:jc w:val="both"/>
            <w:rPr>
              <w:del w:id="992" w:author="Derenik Petrosyan" w:date="2024-04-15T12:21:00Z"/>
              <w:rFonts w:ascii="Sylfaen" w:eastAsia="Tahoma" w:hAnsi="Sylfaen" w:cs="Tahoma"/>
              <w:b/>
              <w:bCs/>
              <w:sz w:val="24"/>
              <w:szCs w:val="24"/>
              <w:rPrChange w:id="993" w:author="Derenik Petrosyan" w:date="2024-04-15T12:22:00Z">
                <w:rPr>
                  <w:del w:id="994" w:author="Derenik Petrosyan" w:date="2024-04-15T12:2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995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Հիմնական հասկացությունները 5G-IIoT ինտեգրման մեջ</w:t>
          </w:r>
        </w:p>
        <w:p w14:paraId="49FB6AB2" w14:textId="77777777" w:rsidR="00296C59" w:rsidRPr="00444B6D" w:rsidRDefault="00296C59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D3904E8" w14:textId="0FD26D91" w:rsidR="00296C59" w:rsidRDefault="00296C59" w:rsidP="009843D2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996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1. </w:t>
          </w:r>
          <w:del w:id="997" w:author="Derenik Petrosyan" w:date="2024-04-15T12:19:00Z">
            <w:r w:rsidRPr="00444B6D" w:rsidDel="00111CDA">
              <w:rPr>
                <w:rFonts w:ascii="Sylfaen" w:eastAsia="Tahoma" w:hAnsi="Sylfaen" w:cs="Tahoma"/>
                <w:b/>
                <w:bCs/>
                <w:sz w:val="24"/>
                <w:szCs w:val="24"/>
                <w:rPrChange w:id="998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Ultra-Reliable Low-Latency Communication</w:delText>
            </w:r>
          </w:del>
          <w:ins w:id="999" w:author="Derenik Petrosyan" w:date="2024-04-15T12:19:00Z">
            <w:r w:rsidR="00111CDA" w:rsidRPr="00444B6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000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Գերհուսալի ցածր հապաղումներո</w:t>
            </w:r>
            <w:r w:rsidR="00061961" w:rsidRPr="00444B6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001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 xml:space="preserve">վ </w:t>
            </w:r>
          </w:ins>
          <w:ins w:id="1002" w:author="Derenik Petrosyan" w:date="2024-04-15T12:20:00Z">
            <w:r w:rsidR="00061961" w:rsidRPr="00444B6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003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հաղորդակցություն</w:t>
            </w:r>
          </w:ins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04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</w:t>
          </w:r>
          <w:commentRangeStart w:id="1005"/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06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(URLLC</w:t>
          </w:r>
          <w:commentRangeEnd w:id="1005"/>
          <w:r w:rsidR="00111CDA" w:rsidRPr="00444B6D">
            <w:rPr>
              <w:rStyle w:val="CommentReference"/>
              <w:rFonts w:ascii="Sylfaen" w:hAnsi="Sylfaen"/>
              <w:b/>
              <w:bCs/>
              <w:sz w:val="24"/>
              <w:szCs w:val="24"/>
              <w:rPrChange w:id="1007" w:author="Derenik Petrosyan" w:date="2024-04-15T12:22:00Z">
                <w:rPr>
                  <w:rStyle w:val="CommentReference"/>
                </w:rPr>
              </w:rPrChange>
            </w:rPr>
            <w:commentReference w:id="1005"/>
          </w: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08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):</w:t>
          </w:r>
        </w:p>
        <w:p w14:paraId="16C208A7" w14:textId="6B7BDF5A" w:rsidR="00E802AC" w:rsidRPr="00444B6D" w:rsidDel="00365502" w:rsidRDefault="00FD1685" w:rsidP="009843D2">
          <w:pPr>
            <w:spacing w:line="360" w:lineRule="auto"/>
            <w:jc w:val="both"/>
            <w:rPr>
              <w:del w:id="1009" w:author="Derenik Petrosyan" w:date="2024-04-15T12:14:00Z"/>
              <w:rFonts w:ascii="Sylfaen" w:eastAsia="Tahoma" w:hAnsi="Sylfaen" w:cs="Tahoma"/>
              <w:b/>
              <w:bCs/>
              <w:sz w:val="24"/>
              <w:szCs w:val="24"/>
              <w:rPrChange w:id="1010" w:author="Derenik Petrosyan" w:date="2024-04-15T12:22:00Z">
                <w:rPr>
                  <w:del w:id="1011" w:author="Derenik Petrosyan" w:date="2024-04-15T12:14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4D0699">
            <w:rPr>
              <w:rFonts w:ascii="Sylfaen" w:eastAsia="Tahoma" w:hAnsi="Sylfaen" w:cs="Tahoma"/>
              <w:noProof/>
              <w:sz w:val="24"/>
              <w:szCs w:val="24"/>
            </w:rPr>
            <w:drawing>
              <wp:anchor distT="0" distB="0" distL="114300" distR="114300" simplePos="0" relativeHeight="251667456" behindDoc="0" locked="0" layoutInCell="1" allowOverlap="1" wp14:anchorId="0F3F86EB" wp14:editId="6151D3DB">
                <wp:simplePos x="0" y="0"/>
                <wp:positionH relativeFrom="page">
                  <wp:align>center</wp:align>
                </wp:positionH>
                <wp:positionV relativeFrom="paragraph">
                  <wp:posOffset>1474738</wp:posOffset>
                </wp:positionV>
                <wp:extent cx="4739005" cy="2935605"/>
                <wp:effectExtent l="0" t="0" r="4445" b="0"/>
                <wp:wrapTopAndBottom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1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1478" r="8710" b="-3218"/>
                        <a:stretch/>
                      </pic:blipFill>
                      <pic:spPr bwMode="auto">
                        <a:xfrm>
                          <a:off x="0" y="0"/>
                          <a:ext cx="4740442" cy="29362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</w:p>
        <w:p w14:paraId="65C652E6" w14:textId="5BEF2B26" w:rsidR="00FD1685" w:rsidRDefault="00296C59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URLLC-ը 5G ցանցերի հիմնական հատկանիշն է, որը թույլ է տալիս չափազանց ցածր ուշացում և բարձր հուսալիություն հաղորդակցություն, որը կարևոր է արդյունաբերական միջավայրերում իրական ժամանակում կիրառելու համար, ինչպիսիք են արդյունաբերական ավտոմատացումը, հեռակառավարումը</w:t>
          </w:r>
          <w:r w:rsidR="00A47578">
            <w:rPr>
              <w:rFonts w:ascii="Sylfaen" w:eastAsia="Tahoma" w:hAnsi="Sylfaen" w:cs="Tahoma"/>
              <w:sz w:val="24"/>
              <w:szCs w:val="24"/>
              <w:lang w:val="hy-AM"/>
            </w:rPr>
            <w:t xml:space="preserve">, 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t>գործընթացի մոնիտորինգը</w:t>
          </w:r>
          <w:r w:rsidR="00A47578">
            <w:rPr>
              <w:rFonts w:ascii="Sylfaen" w:eastAsia="Tahoma" w:hAnsi="Sylfaen" w:cs="Tahoma"/>
              <w:sz w:val="24"/>
              <w:szCs w:val="24"/>
              <w:lang w:val="hy-AM"/>
            </w:rPr>
            <w:t xml:space="preserve"> և այլն</w:t>
          </w:r>
          <w:sdt>
            <w:sdtPr>
              <w:rPr>
                <w:rFonts w:ascii="Sylfaen" w:eastAsia="Tahoma" w:hAnsi="Sylfaen" w:cs="Tahoma"/>
                <w:sz w:val="24"/>
                <w:szCs w:val="24"/>
              </w:rPr>
              <w:id w:val="-2084286133"/>
              <w:citation/>
            </w:sdtPr>
            <w:sdtEndPr/>
            <w:sdtContent>
              <w:r w:rsidR="00120632">
                <w:rPr>
                  <w:rFonts w:ascii="Sylfaen" w:eastAsia="Tahoma" w:hAnsi="Sylfaen" w:cs="Tahoma"/>
                  <w:sz w:val="24"/>
                  <w:szCs w:val="24"/>
                </w:rPr>
                <w:fldChar w:fldCharType="begin"/>
              </w:r>
              <w:r w:rsidR="00120632">
                <w:rPr>
                  <w:rFonts w:ascii="Sylfaen" w:eastAsia="Tahoma" w:hAnsi="Sylfaen" w:cs="Tahoma"/>
                  <w:sz w:val="24"/>
                  <w:szCs w:val="24"/>
                  <w:lang w:val="hy-AM"/>
                </w:rPr>
                <w:instrText xml:space="preserve"> CITATION Gor19 \l 1067 </w:instrText>
              </w:r>
              <w:r w:rsidR="00120632">
                <w:rPr>
                  <w:rFonts w:ascii="Sylfaen" w:eastAsia="Tahoma" w:hAnsi="Sylfaen" w:cs="Tahoma"/>
                  <w:sz w:val="24"/>
                  <w:szCs w:val="24"/>
                </w:rPr>
                <w:fldChar w:fldCharType="separate"/>
              </w:r>
              <w:r w:rsidR="00A8032E">
                <w:rPr>
                  <w:rFonts w:ascii="Sylfaen" w:eastAsia="Tahoma" w:hAnsi="Sylfaen" w:cs="Tahoma"/>
                  <w:noProof/>
                  <w:sz w:val="24"/>
                  <w:szCs w:val="24"/>
                  <w:lang w:val="hy-AM"/>
                </w:rPr>
                <w:t xml:space="preserve"> </w:t>
              </w:r>
              <w:r w:rsidR="00A8032E" w:rsidRPr="00A8032E">
                <w:rPr>
                  <w:rFonts w:ascii="Sylfaen" w:eastAsia="Tahoma" w:hAnsi="Sylfaen" w:cs="Tahoma"/>
                  <w:noProof/>
                  <w:sz w:val="24"/>
                  <w:szCs w:val="24"/>
                  <w:lang w:val="hy-AM"/>
                </w:rPr>
                <w:t>[4]</w:t>
              </w:r>
              <w:r w:rsidR="00120632">
                <w:rPr>
                  <w:rFonts w:ascii="Sylfaen" w:eastAsia="Tahoma" w:hAnsi="Sylfaen" w:cs="Tahoma"/>
                  <w:sz w:val="24"/>
                  <w:szCs w:val="24"/>
                </w:rPr>
                <w:fldChar w:fldCharType="end"/>
              </w:r>
            </w:sdtContent>
          </w:sdt>
          <w:r w:rsidR="00120632" w:rsidRPr="00120632">
            <w:rPr>
              <w:rFonts w:ascii="Sylfaen" w:eastAsia="Tahoma" w:hAnsi="Sylfaen" w:cs="Tahoma"/>
              <w:sz w:val="24"/>
              <w:szCs w:val="24"/>
            </w:rPr>
            <w:t>(</w:t>
          </w:r>
          <w:r w:rsidR="00120632">
            <w:rPr>
              <w:rFonts w:ascii="Sylfaen" w:eastAsia="Tahoma" w:hAnsi="Sylfaen" w:cs="Tahoma"/>
              <w:sz w:val="24"/>
              <w:szCs w:val="24"/>
              <w:lang w:val="hy-AM"/>
            </w:rPr>
            <w:t>Նկար 4</w:t>
          </w:r>
          <w:r w:rsidR="00120632" w:rsidRPr="00120632">
            <w:rPr>
              <w:rFonts w:ascii="Sylfaen" w:eastAsia="Tahoma" w:hAnsi="Sylfaen" w:cs="Tahoma"/>
              <w:sz w:val="24"/>
              <w:szCs w:val="24"/>
            </w:rPr>
            <w:t>)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t>:</w:t>
          </w:r>
          <w:r w:rsidR="00E802AC" w:rsidRPr="00E802AC">
            <w:rPr>
              <w:rFonts w:ascii="Sylfaen" w:eastAsia="Tahoma" w:hAnsi="Sylfaen" w:cs="Tahoma"/>
              <w:sz w:val="24"/>
              <w:szCs w:val="24"/>
            </w:rPr>
            <w:t xml:space="preserve"> </w:t>
          </w:r>
        </w:p>
        <w:p w14:paraId="56AB95D4" w14:textId="017F9DFD" w:rsidR="00A52F7F" w:rsidRPr="00FD1685" w:rsidRDefault="00DD6E6F" w:rsidP="009843D2">
          <w:pPr>
            <w:spacing w:line="360" w:lineRule="auto"/>
            <w:jc w:val="center"/>
            <w:rPr>
              <w:rFonts w:ascii="Times New Roman" w:eastAsia="Tahoma" w:hAnsi="Times New Roman" w:cs="Times New Roman"/>
              <w:i/>
              <w:iCs/>
              <w:sz w:val="20"/>
              <w:szCs w:val="20"/>
              <w:lang w:val="hy-AM"/>
            </w:rPr>
          </w:pPr>
          <w:r w:rsidRPr="00FD1685">
            <w:rPr>
              <w:rFonts w:ascii="Sylfaen" w:eastAsia="Tahoma" w:hAnsi="Sylfaen" w:cs="Tahoma"/>
              <w:i/>
              <w:iCs/>
              <w:sz w:val="20"/>
              <w:szCs w:val="20"/>
              <w:lang w:val="hy-AM"/>
            </w:rPr>
            <w:t>Նկար 4</w:t>
          </w:r>
          <w:r w:rsidRPr="00FD1685">
            <w:rPr>
              <w:rFonts w:ascii="Times New Roman" w:eastAsia="Tahoma" w:hAnsi="Times New Roman" w:cs="Times New Roman"/>
              <w:i/>
              <w:iCs/>
              <w:sz w:val="20"/>
              <w:szCs w:val="20"/>
              <w:lang w:val="hy-AM"/>
            </w:rPr>
            <w:t xml:space="preserve">․ </w:t>
          </w:r>
          <w:r w:rsidR="00120632" w:rsidRPr="00FD1685">
            <w:rPr>
              <w:rFonts w:ascii="Times New Roman" w:eastAsia="Tahoma" w:hAnsi="Times New Roman" w:cs="Times New Roman"/>
              <w:i/>
              <w:iCs/>
              <w:sz w:val="20"/>
              <w:szCs w:val="20"/>
              <w:lang w:val="hy-AM"/>
            </w:rPr>
            <w:t>URLLC-ի օգտագործման հնարավոր դեպքեր</w:t>
          </w:r>
        </w:p>
        <w:p w14:paraId="56F32463" w14:textId="53E4658B" w:rsidR="00296C59" w:rsidRDefault="00296C59" w:rsidP="009843D2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12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2</w:t>
          </w:r>
          <w:r w:rsidRPr="005A04D2">
            <w:rPr>
              <w:rFonts w:ascii="Sylfaen" w:eastAsia="Tahoma" w:hAnsi="Sylfaen" w:cs="Tahoma"/>
              <w:b/>
              <w:bCs/>
              <w:color w:val="000000" w:themeColor="text1"/>
              <w:sz w:val="24"/>
              <w:szCs w:val="24"/>
              <w:rPrChange w:id="1013" w:author="Derenik Petrosyan" w:date="2024-04-16T13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  <w:del w:id="1014" w:author="Derenik Petrosyan" w:date="2024-04-16T13:00:00Z">
            <w:r w:rsidRPr="005A04D2" w:rsidDel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015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del w:id="1016" w:author="Derenik Petrosyan" w:date="2024-04-15T12:20:00Z">
            <w:r w:rsidRPr="005A04D2" w:rsidDel="00061961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017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Massive Machine-Type Communication</w:delText>
            </w:r>
          </w:del>
          <w:ins w:id="1018" w:author="Derenik Petrosyan" w:date="2024-04-16T13:00:00Z">
            <w:r w:rsidR="005A04D2" w:rsidRP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019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 xml:space="preserve"> </w:t>
            </w:r>
            <w:r w:rsidR="005A04D2" w:rsidRP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lang w:val="hy-AM"/>
                <w:rPrChange w:id="1020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Զ</w:t>
            </w:r>
            <w:r w:rsidR="005A04D2" w:rsidRP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021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անգվածային մեքենայական տիպի հաղորդակցություն</w:t>
            </w:r>
            <w:r w:rsid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lang w:val="hy-AM"/>
              </w:rPr>
              <w:t xml:space="preserve"> </w:t>
            </w:r>
          </w:ins>
          <w:del w:id="1022" w:author="Derenik Petrosyan" w:date="2024-04-16T13:00:00Z">
            <w:r w:rsidRPr="00444B6D" w:rsidDel="005A04D2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23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commentRangeStart w:id="1024"/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25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(mMTC</w:t>
          </w:r>
          <w:commentRangeEnd w:id="1024"/>
          <w:r w:rsidR="00061961" w:rsidRPr="00444B6D">
            <w:rPr>
              <w:rStyle w:val="CommentReference"/>
              <w:rFonts w:ascii="Sylfaen" w:hAnsi="Sylfaen"/>
              <w:b/>
              <w:bCs/>
              <w:sz w:val="24"/>
              <w:szCs w:val="24"/>
              <w:rPrChange w:id="1026" w:author="Derenik Petrosyan" w:date="2024-04-15T12:22:00Z">
                <w:rPr>
                  <w:rStyle w:val="CommentReference"/>
                </w:rPr>
              </w:rPrChange>
            </w:rPr>
            <w:commentReference w:id="1024"/>
          </w: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27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):</w:t>
          </w:r>
        </w:p>
        <w:p w14:paraId="7C18684A" w14:textId="65CE3503" w:rsidR="00A76C8B" w:rsidRPr="00A76C8B" w:rsidDel="00444B6D" w:rsidRDefault="00A76C8B" w:rsidP="00A76C8B">
          <w:pPr>
            <w:spacing w:line="360" w:lineRule="auto"/>
            <w:jc w:val="both"/>
            <w:rPr>
              <w:del w:id="1028" w:author="Derenik Petrosyan" w:date="2024-04-15T12:21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mMTC-ն թույլ է տալիս 5G ցանցերին աջակցել մեծ թվով միացված սարքերի, ինչը հնարավորություն է տալիս տեղակայել սենսորների, ակտուատորների և արդյունաբերական սարքավորումների խիտ ցանցերը IIoT հավելվածներում: Սա հեշտացնում է իրական ժամանակի մոնիտորինգը, տվյալների հավաքագրումը և արդյունաբերական գործընթացների և ակտիվների վերահսկումը:</w:t>
          </w:r>
          <w:r w:rsidRPr="00A76C8B">
            <w:rPr>
              <w:rFonts w:ascii="Sylfaen" w:eastAsia="Tahoma" w:hAnsi="Sylfaen" w:cs="Times New Roman"/>
              <w:sz w:val="24"/>
              <w:szCs w:val="24"/>
              <w:lang w:val="hy-AM"/>
            </w:rPr>
            <w:t xml:space="preserve"> </w:t>
          </w:r>
          <w:r w:rsidRPr="00691E8D">
            <w:rPr>
              <w:rFonts w:ascii="Sylfaen" w:eastAsia="Tahoma" w:hAnsi="Sylfaen" w:cs="Times New Roman"/>
              <w:sz w:val="24"/>
              <w:szCs w:val="24"/>
              <w:lang w:val="hy-AM"/>
            </w:rPr>
            <w:t>mMTC ապահովում է արդյունավետ կապ՝ աշխարհագրորեն տարածված հսկայական թվով սարքերի տեղակայման համար:</w:t>
          </w:r>
        </w:p>
        <w:p w14:paraId="48C7C54D" w14:textId="77777777" w:rsidR="00296C59" w:rsidRPr="00444B6D" w:rsidDel="00444B6D" w:rsidRDefault="00296C59" w:rsidP="009843D2">
          <w:pPr>
            <w:spacing w:line="360" w:lineRule="auto"/>
            <w:jc w:val="both"/>
            <w:rPr>
              <w:del w:id="1029" w:author="Derenik Petrosyan" w:date="2024-04-15T12:21:00Z"/>
              <w:rFonts w:ascii="Sylfaen" w:eastAsia="Tahoma" w:hAnsi="Sylfaen" w:cs="Tahoma"/>
              <w:b/>
              <w:bCs/>
              <w:sz w:val="24"/>
              <w:szCs w:val="24"/>
              <w:rPrChange w:id="1030" w:author="Derenik Petrosyan" w:date="2024-04-15T12:22:00Z">
                <w:rPr>
                  <w:del w:id="1031" w:author="Derenik Petrosyan" w:date="2024-04-15T12:2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</w:p>
        <w:p w14:paraId="4416D1D7" w14:textId="77777777" w:rsidR="00444B6D" w:rsidRPr="00444B6D" w:rsidRDefault="00444B6D">
          <w:pPr>
            <w:spacing w:line="360" w:lineRule="auto"/>
            <w:jc w:val="both"/>
            <w:rPr>
              <w:ins w:id="1032" w:author="Derenik Petrosyan" w:date="2024-04-15T12:21:00Z"/>
              <w:rFonts w:ascii="Sylfaen" w:eastAsia="Tahoma" w:hAnsi="Sylfaen" w:cs="Tahoma"/>
              <w:sz w:val="24"/>
              <w:szCs w:val="24"/>
            </w:rPr>
            <w:pPrChange w:id="1033" w:author="Derenik Petrosyan" w:date="2024-04-16T14:15:00Z">
              <w:pPr>
                <w:spacing w:line="360" w:lineRule="auto"/>
                <w:ind w:firstLine="720"/>
                <w:jc w:val="both"/>
              </w:pPr>
            </w:pPrChange>
          </w:pPr>
        </w:p>
        <w:p w14:paraId="32E904EC" w14:textId="59ACC99A" w:rsidR="00296C59" w:rsidRDefault="00A76C8B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9843D2">
            <w:rPr>
              <w:i/>
              <w:iCs/>
              <w:noProof/>
            </w:rPr>
            <w:lastRenderedPageBreak/>
            <w:drawing>
              <wp:anchor distT="0" distB="0" distL="114300" distR="114300" simplePos="0" relativeHeight="251664384" behindDoc="0" locked="0" layoutInCell="1" allowOverlap="1" wp14:anchorId="5DDBD520" wp14:editId="13D226AC">
                <wp:simplePos x="0" y="0"/>
                <wp:positionH relativeFrom="page">
                  <wp:align>center</wp:align>
                </wp:positionH>
                <wp:positionV relativeFrom="paragraph">
                  <wp:posOffset>867510</wp:posOffset>
                </wp:positionV>
                <wp:extent cx="5049453" cy="2221889"/>
                <wp:effectExtent l="0" t="0" r="0" b="6985"/>
                <wp:wrapTopAndBottom/>
                <wp:docPr id="8" name="Picture 8" descr="Massive Machine Type Communications (mMTC) provides efficient connectivity for the deployment of a massive number of geographically spread devices (e.g., sensors and smart devices). Three access types are planned for mMTC: direct network access (MTC-D), access via an aggregation node (MTC-A), and short-range D2D access (MTC-M)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 descr="Massive Machine Type Communications (mMTC) provides efficient connectivity for the deployment of a massive number of geographically spread devices (e.g., sensors and smart devices). Three access types are planned for mMTC: direct network access (MTC-D), access via an aggregation node (MTC-A), and short-range D2D access (MTC-M).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049453" cy="22218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691E8D" w:rsidRPr="00691E8D">
            <w:rPr>
              <w:rFonts w:ascii="Sylfaen" w:eastAsia="Tahoma" w:hAnsi="Sylfaen" w:cs="Times New Roman"/>
              <w:sz w:val="24"/>
              <w:szCs w:val="24"/>
              <w:lang w:val="hy-AM"/>
            </w:rPr>
            <w:t>mMTC-ի համար նախատեսվում է մուտքի երեք տեսակ՝ ուղիղ ցանցի հասանելիություն (MTC-D), մուտք ագրեգացիոն հանգույցի միջոցով (MTC-A) և կարճ հեռավորության D2D մուտք (MTC-M)</w:t>
          </w:r>
          <w:sdt>
            <w:sdtPr>
              <w:rPr>
                <w:rFonts w:ascii="Sylfaen" w:eastAsia="Tahoma" w:hAnsi="Sylfaen" w:cs="Times New Roman"/>
                <w:sz w:val="24"/>
                <w:szCs w:val="24"/>
                <w:lang w:val="hy-AM"/>
              </w:rPr>
              <w:id w:val="1083337565"/>
              <w:citation/>
            </w:sdtPr>
            <w:sdtEndPr/>
            <w:sdtContent>
              <w:r w:rsidR="00691E8D">
                <w:rPr>
                  <w:rFonts w:ascii="Sylfaen" w:eastAsia="Tahoma" w:hAnsi="Sylfaen" w:cs="Times New Roman"/>
                  <w:sz w:val="24"/>
                  <w:szCs w:val="24"/>
                  <w:lang w:val="hy-AM"/>
                </w:rPr>
                <w:fldChar w:fldCharType="begin"/>
              </w:r>
              <w:r w:rsidR="00691E8D">
                <w:rPr>
                  <w:rFonts w:ascii="Sylfaen" w:eastAsia="Tahoma" w:hAnsi="Sylfaen" w:cs="Times New Roman"/>
                  <w:sz w:val="24"/>
                  <w:szCs w:val="24"/>
                  <w:lang w:val="hy-AM"/>
                </w:rPr>
                <w:instrText xml:space="preserve"> CITATION MAN19 \l 1067 </w:instrText>
              </w:r>
              <w:r w:rsidR="00691E8D">
                <w:rPr>
                  <w:rFonts w:ascii="Sylfaen" w:eastAsia="Tahoma" w:hAnsi="Sylfaen" w:cs="Times New Roman"/>
                  <w:sz w:val="24"/>
                  <w:szCs w:val="24"/>
                  <w:lang w:val="hy-AM"/>
                </w:rPr>
                <w:fldChar w:fldCharType="separate"/>
              </w:r>
              <w:r w:rsidR="00A8032E">
                <w:rPr>
                  <w:rFonts w:ascii="Sylfaen" w:eastAsia="Tahoma" w:hAnsi="Sylfaen" w:cs="Times New Roman"/>
                  <w:noProof/>
                  <w:sz w:val="24"/>
                  <w:szCs w:val="24"/>
                  <w:lang w:val="hy-AM"/>
                </w:rPr>
                <w:t xml:space="preserve"> </w:t>
              </w:r>
              <w:r w:rsidR="00A8032E" w:rsidRPr="00A8032E">
                <w:rPr>
                  <w:rFonts w:ascii="Sylfaen" w:eastAsia="Tahoma" w:hAnsi="Sylfaen" w:cs="Times New Roman"/>
                  <w:noProof/>
                  <w:sz w:val="24"/>
                  <w:szCs w:val="24"/>
                  <w:lang w:val="hy-AM"/>
                </w:rPr>
                <w:t>[5]</w:t>
              </w:r>
              <w:r w:rsidR="00691E8D">
                <w:rPr>
                  <w:rFonts w:ascii="Sylfaen" w:eastAsia="Tahoma" w:hAnsi="Sylfaen" w:cs="Times New Roman"/>
                  <w:sz w:val="24"/>
                  <w:szCs w:val="24"/>
                  <w:lang w:val="hy-AM"/>
                </w:rPr>
                <w:fldChar w:fldCharType="end"/>
              </w:r>
            </w:sdtContent>
          </w:sdt>
          <w:r w:rsidR="00691E8D" w:rsidRPr="00691E8D">
            <w:rPr>
              <w:rFonts w:ascii="Sylfaen" w:eastAsia="Tahoma" w:hAnsi="Sylfaen" w:cs="Times New Roman"/>
              <w:sz w:val="24"/>
              <w:szCs w:val="24"/>
            </w:rPr>
            <w:t>(</w:t>
          </w:r>
          <w:r w:rsidR="00691E8D">
            <w:rPr>
              <w:rFonts w:ascii="Sylfaen" w:eastAsia="Tahoma" w:hAnsi="Sylfaen" w:cs="Times New Roman"/>
              <w:sz w:val="24"/>
              <w:szCs w:val="24"/>
              <w:lang w:val="hy-AM"/>
            </w:rPr>
            <w:t>Նկար 5</w:t>
          </w:r>
          <w:r w:rsidR="00691E8D" w:rsidRPr="00691E8D">
            <w:rPr>
              <w:rFonts w:ascii="Sylfaen" w:eastAsia="Tahoma" w:hAnsi="Sylfaen" w:cs="Times New Roman"/>
              <w:sz w:val="24"/>
              <w:szCs w:val="24"/>
            </w:rPr>
            <w:t>)</w:t>
          </w:r>
          <w:r w:rsidR="00691E8D">
            <w:rPr>
              <w:rFonts w:ascii="Sylfaen" w:eastAsia="Tahoma" w:hAnsi="Sylfaen" w:cs="Times New Roman"/>
              <w:sz w:val="24"/>
              <w:szCs w:val="24"/>
              <w:lang w:val="hy-AM"/>
            </w:rPr>
            <w:t>։</w:t>
          </w:r>
        </w:p>
        <w:p w14:paraId="75FC7244" w14:textId="1207AB6A" w:rsidR="0004242C" w:rsidRPr="009843D2" w:rsidRDefault="00165226" w:rsidP="009843D2">
          <w:pPr>
            <w:spacing w:line="360" w:lineRule="auto"/>
            <w:jc w:val="center"/>
            <w:rPr>
              <w:ins w:id="1034" w:author="Derenik Petrosyan" w:date="2024-04-16T13:46:00Z"/>
              <w:rFonts w:ascii="Sylfaen" w:eastAsia="Tahoma" w:hAnsi="Sylfaen" w:cs="Tahoma"/>
              <w:i/>
              <w:iCs/>
              <w:sz w:val="20"/>
              <w:szCs w:val="20"/>
              <w:lang w:val="hy-AM"/>
            </w:rPr>
          </w:pPr>
          <w:r w:rsidRPr="009843D2">
            <w:rPr>
              <w:rFonts w:ascii="Sylfaen" w:eastAsia="Tahoma" w:hAnsi="Sylfaen" w:cs="Tahoma"/>
              <w:i/>
              <w:iCs/>
              <w:sz w:val="20"/>
              <w:szCs w:val="20"/>
              <w:lang w:val="hy-AM"/>
            </w:rPr>
            <w:t>Նկար 5</w:t>
          </w:r>
          <w:r w:rsidRPr="009843D2">
            <w:rPr>
              <w:rFonts w:ascii="Times New Roman" w:eastAsia="Tahoma" w:hAnsi="Times New Roman" w:cs="Times New Roman"/>
              <w:i/>
              <w:iCs/>
              <w:sz w:val="20"/>
              <w:szCs w:val="20"/>
              <w:lang w:val="hy-AM"/>
            </w:rPr>
            <w:t>․</w:t>
          </w:r>
          <w:commentRangeStart w:id="1035"/>
          <w:commentRangeEnd w:id="1035"/>
          <w:r w:rsidR="00C86A8C" w:rsidRPr="009843D2">
            <w:rPr>
              <w:rStyle w:val="CommentReference"/>
              <w:rFonts w:ascii="Sylfaen" w:hAnsi="Sylfaen"/>
              <w:i/>
              <w:iCs/>
              <w:sz w:val="20"/>
              <w:szCs w:val="20"/>
            </w:rPr>
            <w:commentReference w:id="1035"/>
          </w:r>
          <w:r w:rsidRPr="009843D2">
            <w:rPr>
              <w:i/>
              <w:iCs/>
            </w:rPr>
            <w:t xml:space="preserve"> </w:t>
          </w:r>
          <w:r w:rsidRPr="009843D2">
            <w:rPr>
              <w:rFonts w:ascii="Sylfaen" w:eastAsia="Tahoma" w:hAnsi="Sylfaen" w:cs="Times New Roman"/>
              <w:i/>
              <w:iCs/>
              <w:sz w:val="20"/>
              <w:szCs w:val="20"/>
              <w:lang w:val="hy-AM"/>
            </w:rPr>
            <w:t>mMTC</w:t>
          </w:r>
          <w:r w:rsidR="00691E8D" w:rsidRPr="009843D2">
            <w:rPr>
              <w:rFonts w:ascii="Sylfaen" w:eastAsia="Tahoma" w:hAnsi="Sylfaen" w:cs="Times New Roman"/>
              <w:i/>
              <w:iCs/>
              <w:sz w:val="20"/>
              <w:szCs w:val="20"/>
              <w:lang w:val="hy-AM"/>
            </w:rPr>
            <w:t xml:space="preserve"> իրականացման եղանակները</w:t>
          </w:r>
        </w:p>
        <w:p w14:paraId="44B1C410" w14:textId="77777777" w:rsidR="00A76C8B" w:rsidRDefault="00A76C8B" w:rsidP="00A76C8B">
          <w:pPr>
            <w:spacing w:line="360" w:lineRule="auto"/>
            <w:jc w:val="both"/>
            <w:rPr>
              <w:rFonts w:ascii="Sylfaen" w:eastAsia="Tahoma" w:hAnsi="Sylfaen" w:cs="Times New Roman"/>
              <w:sz w:val="24"/>
              <w:szCs w:val="24"/>
            </w:rPr>
          </w:pPr>
          <w:r>
            <w:rPr>
              <w:noProof/>
            </w:rPr>
            <w:drawing>
              <wp:anchor distT="0" distB="0" distL="114300" distR="114300" simplePos="0" relativeHeight="251673600" behindDoc="0" locked="0" layoutInCell="1" allowOverlap="1" wp14:anchorId="6036F4CE" wp14:editId="2AFACAE0">
                <wp:simplePos x="0" y="0"/>
                <wp:positionH relativeFrom="page">
                  <wp:posOffset>1997075</wp:posOffset>
                </wp:positionH>
                <wp:positionV relativeFrom="paragraph">
                  <wp:posOffset>3226435</wp:posOffset>
                </wp:positionV>
                <wp:extent cx="3959860" cy="2213610"/>
                <wp:effectExtent l="0" t="0" r="2540" b="0"/>
                <wp:wrapTopAndBottom/>
                <wp:docPr id="13" name="Picture 13" descr="Embodied Intelligence Wants to Teach Robots With Virtual Reality | WIR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Embodied Intelligence Wants to Teach Robots With Virtual Reality | WIR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959860" cy="2213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ins w:id="1036" w:author="Derenik Petrosyan" w:date="2024-04-21T11:10:00Z">
            <w:r w:rsidR="000B7D7B" w:rsidRPr="000B7D7B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037" w:author="Derenik Petrosyan" w:date="2024-04-21T11:11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3</w:t>
            </w:r>
            <w:r w:rsidR="000B7D7B" w:rsidRPr="000B7D7B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  <w:rPrChange w:id="1038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․</w:t>
            </w:r>
            <w:r w:rsidR="000B7D7B" w:rsidRPr="000B7D7B">
              <w:rPr>
                <w:rFonts w:ascii="Sylfaen" w:hAnsi="Sylfaen"/>
                <w:b/>
                <w:bCs/>
                <w:rPrChange w:id="1039" w:author="Derenik Petrosyan" w:date="2024-04-21T11:11:00Z">
                  <w:rPr/>
                </w:rPrChange>
              </w:rPr>
              <w:t xml:space="preserve"> </w:t>
            </w:r>
            <w:commentRangeStart w:id="1040"/>
            <w:r w:rsidR="000B7D7B"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lang w:val="hy-AM"/>
                <w:rPrChange w:id="1041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Ընդլայնված շարժական լայնաշերտ կապ</w:t>
            </w:r>
          </w:ins>
          <w:ins w:id="1042" w:author="Derenik Petrosyan" w:date="2024-04-21T11:12:00Z">
            <w:r w:rsidR="00495345" w:rsidRPr="00495345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043" w:author="Derenik Petrosyan" w:date="2024-04-21T11:12:00Z">
                  <w:rPr>
                    <w:rFonts w:ascii="Sylfaen" w:eastAsia="Tahoma" w:hAnsi="Sylfaen" w:cs="Times New Roman"/>
                    <w:b/>
                    <w:bCs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</w:ins>
          <w:ins w:id="1044" w:author="Derenik Petrosyan" w:date="2024-04-21T11:10:00Z">
            <w:r w:rsidR="000B7D7B"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045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en-US"/>
                  </w:rPr>
                </w:rPrChange>
              </w:rPr>
              <w:t>(</w:t>
            </w:r>
          </w:ins>
          <w:ins w:id="1046" w:author="Derenik Petrosyan" w:date="2024-04-21T11:11:00Z">
            <w:r w:rsidR="000B7D7B"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047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</w:rPr>
                </w:rPrChange>
              </w:rPr>
              <w:t>Enhanced Mobile Broadband</w:t>
            </w:r>
          </w:ins>
          <w:ins w:id="1048" w:author="Derenik Petrosyan" w:date="2024-04-21T11:10:00Z">
            <w:r w:rsidR="000B7D7B"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049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en-US"/>
                  </w:rPr>
                </w:rPrChange>
              </w:rPr>
              <w:t>)</w:t>
            </w:r>
          </w:ins>
          <w:ins w:id="1050" w:author="Derenik Petrosyan" w:date="2024-04-21T11:11:00Z">
            <w:r w:rsidR="000B7D7B"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051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en-US"/>
                  </w:rPr>
                </w:rPrChange>
              </w:rPr>
              <w:t>.</w:t>
            </w:r>
          </w:ins>
          <w:commentRangeEnd w:id="1040"/>
          <w:ins w:id="1052" w:author="Derenik Petrosyan" w:date="2024-04-21T11:13:00Z">
            <w:r w:rsidR="00E9088D">
              <w:rPr>
                <w:rStyle w:val="CommentReference"/>
              </w:rPr>
              <w:commentReference w:id="1040"/>
            </w:r>
          </w:ins>
          <w:commentRangeStart w:id="1053"/>
          <w:commentRangeEnd w:id="1053"/>
          <w:r w:rsidR="005C3262">
            <w:rPr>
              <w:rStyle w:val="CommentReference"/>
            </w:rPr>
            <w:commentReference w:id="1053"/>
          </w:r>
          <w:ins w:id="1054" w:author="Derenik Petrosyan" w:date="2024-04-21T11:11:00Z">
            <w:r w:rsidR="00495345">
              <w:rPr>
                <w:rFonts w:ascii="Sylfaen" w:eastAsia="Tahoma" w:hAnsi="Sylfaen" w:cs="Times New Roman"/>
                <w:sz w:val="24"/>
                <w:szCs w:val="24"/>
              </w:rPr>
              <w:tab/>
            </w:r>
            <w:r w:rsidR="00495345" w:rsidRPr="00495345">
              <w:rPr>
                <w:rFonts w:ascii="Sylfaen" w:eastAsia="Tahoma" w:hAnsi="Sylfaen" w:cs="Times New Roman"/>
                <w:sz w:val="24"/>
                <w:szCs w:val="24"/>
              </w:rPr>
              <w:t>Ընդլայնված շարժական լայնաշերտ կապը (eMBB) ներկայացնում է 5G տեխնոլոգիայի հիմնական սյուներից մեկը՝ առաջարկելով զգալի բարելավումներ տվյալների փոխանցման արագության, հզորության և օգտագործողի փորձի առումով: Իրերի արդյունաբերական ինտերնետի (IIoT) ինտեգրման համատեքստում eMBB-ն առանցքային դեր է խաղում արդյունաբերական միջավայրում կիրառությունների լայն շրջանակի և օգտագործման դեպքերի համար բարձր արագությամբ տվյալների փոխանցման և կապի հեշտացման գործում</w:t>
            </w:r>
          </w:ins>
          <w:r w:rsidR="00A9760C">
            <w:rPr>
              <w:rFonts w:ascii="Sylfaen" w:eastAsia="Tahoma" w:hAnsi="Sylfaen" w:cs="Times New Roman"/>
              <w:sz w:val="24"/>
              <w:szCs w:val="24"/>
              <w:lang w:val="hy-AM"/>
            </w:rPr>
            <w:t xml:space="preserve">։ </w:t>
          </w:r>
          <w:r w:rsidR="00A9760C" w:rsidRPr="00A9760C">
            <w:rPr>
              <w:rFonts w:ascii="Sylfaen" w:hAnsi="Sylfaen" w:cs="Arial"/>
              <w:color w:val="000000" w:themeColor="text1"/>
              <w:sz w:val="24"/>
              <w:szCs w:val="24"/>
              <w:shd w:val="clear" w:color="auto" w:fill="FFFFFF"/>
            </w:rPr>
            <w:t>8K վիդեո կամ 360 աստիճան VR-ի համար թողունակության ավելացված պահանջները կհանգեցնեն նաև ցանցի հետադարձ կապի միջոցով ետ և առաջ փոխանցվող տվյալների՝ օգտատիրոջ սարքից մինչև ցանցային օպերատորի հիմնական տվյալների կենտրոն:</w:t>
          </w:r>
          <w:r w:rsidR="00A9760C" w:rsidRPr="00A9760C">
            <w:rPr>
              <w:rFonts w:ascii="Arial" w:hAnsi="Arial" w:cs="Arial"/>
              <w:color w:val="000000" w:themeColor="text1"/>
              <w:sz w:val="24"/>
              <w:szCs w:val="24"/>
              <w:shd w:val="clear" w:color="auto" w:fill="FFFFFF"/>
            </w:rPr>
            <w:t> </w:t>
          </w:r>
          <w:r w:rsidR="00A9760C" w:rsidRPr="00A9760C">
            <w:rPr>
              <w:rFonts w:ascii="Sylfaen" w:eastAsia="Tahoma" w:hAnsi="Sylfaen" w:cs="Times New Roman"/>
              <w:color w:val="000000" w:themeColor="text1"/>
              <w:sz w:val="20"/>
              <w:szCs w:val="20"/>
            </w:rPr>
            <w:t xml:space="preserve"> </w:t>
          </w:r>
          <w:r w:rsidR="00A52F7F" w:rsidRPr="00A52F7F">
            <w:rPr>
              <w:rFonts w:ascii="Sylfaen" w:eastAsia="Tahoma" w:hAnsi="Sylfaen" w:cs="Times New Roman"/>
              <w:sz w:val="24"/>
              <w:szCs w:val="24"/>
            </w:rPr>
            <w:t>(</w:t>
          </w:r>
          <w:r w:rsidR="00A52F7F">
            <w:rPr>
              <w:rFonts w:ascii="Sylfaen" w:eastAsia="Tahoma" w:hAnsi="Sylfaen" w:cs="Times New Roman"/>
              <w:sz w:val="24"/>
              <w:szCs w:val="24"/>
              <w:lang w:val="hy-AM"/>
            </w:rPr>
            <w:t>Նկար 6</w:t>
          </w:r>
          <w:r w:rsidR="00A52F7F" w:rsidRPr="00A52F7F">
            <w:rPr>
              <w:rFonts w:ascii="Sylfaen" w:eastAsia="Tahoma" w:hAnsi="Sylfaen" w:cs="Times New Roman"/>
              <w:sz w:val="24"/>
              <w:szCs w:val="24"/>
            </w:rPr>
            <w:t>)</w:t>
          </w:r>
          <w:ins w:id="1055" w:author="Derenik Petrosyan" w:date="2024-04-21T11:11:00Z">
            <w:r w:rsidR="00495345" w:rsidRPr="00495345">
              <w:rPr>
                <w:rFonts w:ascii="Sylfaen" w:eastAsia="Tahoma" w:hAnsi="Sylfaen" w:cs="Times New Roman"/>
                <w:sz w:val="24"/>
                <w:szCs w:val="24"/>
              </w:rPr>
              <w:t>:</w:t>
            </w:r>
          </w:ins>
        </w:p>
        <w:p w14:paraId="31F72CA2" w14:textId="71076B71" w:rsidR="00495345" w:rsidRPr="0049065B" w:rsidRDefault="009F0D9B" w:rsidP="00A76C8B">
          <w:pPr>
            <w:spacing w:line="360" w:lineRule="auto"/>
            <w:jc w:val="center"/>
            <w:rPr>
              <w:rFonts w:ascii="Sylfaen" w:eastAsia="Tahoma" w:hAnsi="Sylfaen" w:cs="Times New Roman"/>
              <w:i/>
              <w:iCs/>
              <w:sz w:val="20"/>
              <w:szCs w:val="20"/>
              <w:lang w:val="hy-AM"/>
            </w:rPr>
          </w:pPr>
          <w:r w:rsidRPr="009F0D9B">
            <w:rPr>
              <w:rFonts w:ascii="Sylfaen" w:eastAsia="Tahoma" w:hAnsi="Sylfaen" w:cs="Times New Roman"/>
              <w:i/>
              <w:iCs/>
              <w:sz w:val="20"/>
              <w:szCs w:val="20"/>
              <w:lang w:val="hy-AM"/>
            </w:rPr>
            <w:t>Նկար 6</w:t>
          </w:r>
          <w:r w:rsidRPr="009F0D9B">
            <w:rPr>
              <w:rFonts w:ascii="Times New Roman" w:eastAsia="Tahoma" w:hAnsi="Times New Roman" w:cs="Times New Roman"/>
              <w:i/>
              <w:iCs/>
              <w:sz w:val="20"/>
              <w:szCs w:val="20"/>
              <w:lang w:val="hy-AM"/>
            </w:rPr>
            <w:t>․</w:t>
          </w:r>
          <w:r w:rsidRPr="009F0D9B">
            <w:rPr>
              <w:rFonts w:ascii="Sylfaen" w:eastAsia="Tahoma" w:hAnsi="Sylfaen" w:cs="Times New Roman"/>
              <w:i/>
              <w:iCs/>
              <w:sz w:val="20"/>
              <w:szCs w:val="20"/>
              <w:lang w:val="hy-AM"/>
            </w:rPr>
            <w:t xml:space="preserve"> eMBB օգտագործման դեպք</w:t>
          </w:r>
        </w:p>
        <w:p w14:paraId="306EA56E" w14:textId="641A11E1" w:rsidR="00296C59" w:rsidRPr="00444B6D" w:rsidRDefault="00296C59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del w:id="1056" w:author="Derenik Petrosyan" w:date="2024-04-21T11:11:00Z">
            <w:r w:rsidRPr="00444B6D" w:rsidDel="00495345">
              <w:rPr>
                <w:rFonts w:ascii="Sylfaen" w:eastAsia="Tahoma" w:hAnsi="Sylfaen" w:cs="Tahoma"/>
                <w:sz w:val="24"/>
                <w:szCs w:val="24"/>
              </w:rPr>
              <w:lastRenderedPageBreak/>
              <w:delText>3</w:delText>
            </w:r>
          </w:del>
          <w:ins w:id="1057" w:author="Derenik Petrosyan" w:date="2024-04-21T11:11:00Z">
            <w:r w:rsidR="00495345" w:rsidRPr="008949BB">
              <w:rPr>
                <w:rFonts w:ascii="Sylfaen" w:eastAsia="Tahoma" w:hAnsi="Sylfaen" w:cs="Tahoma"/>
                <w:sz w:val="24"/>
                <w:szCs w:val="24"/>
              </w:rPr>
              <w:t>4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. </w:t>
          </w:r>
          <w:r w:rsidRPr="005A333E">
            <w:rPr>
              <w:rFonts w:ascii="Sylfaen" w:eastAsia="Tahoma" w:hAnsi="Sylfaen" w:cs="Tahoma"/>
              <w:b/>
              <w:bCs/>
              <w:sz w:val="24"/>
              <w:szCs w:val="24"/>
              <w:rPrChange w:id="1058" w:author="Derenik Petrosyan" w:date="2024-04-15T12:2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Ցանցի կտրում</w:t>
          </w:r>
          <w:ins w:id="1059" w:author="Derenik Petrosyan" w:date="2024-04-21T11:12:00Z">
            <w:r w:rsidR="00495345" w:rsidRPr="008949BB">
              <w:rPr>
                <w:rFonts w:ascii="Sylfaen" w:eastAsia="Tahoma" w:hAnsi="Sylfaen" w:cs="Tahoma"/>
                <w:b/>
                <w:bCs/>
                <w:sz w:val="24"/>
                <w:szCs w:val="24"/>
              </w:rPr>
              <w:t xml:space="preserve"> </w:t>
            </w:r>
          </w:ins>
          <w:ins w:id="1060" w:author="Derenik Petrosyan" w:date="2024-04-15T12:28:00Z">
            <w:r w:rsidR="005A333E" w:rsidRPr="005A333E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61" w:author="Derenik Petrosyan" w:date="2024-04-15T12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(</w:t>
            </w:r>
            <w:r w:rsidR="005A333E" w:rsidRPr="005A333E">
              <w:rPr>
                <w:rStyle w:val="Strong"/>
                <w:rFonts w:ascii="Sylfaen" w:hAnsi="Sylfaen" w:cs="Segoe UI"/>
                <w:b w:val="0"/>
                <w:color w:val="0D0D0D"/>
                <w:sz w:val="24"/>
                <w:szCs w:val="24"/>
                <w:bdr w:val="single" w:sz="2" w:space="0" w:color="E3E3E3" w:frame="1"/>
                <w:shd w:val="clear" w:color="auto" w:fill="FFFFFF"/>
                <w:rPrChange w:id="1062" w:author="Derenik Petrosyan" w:date="2024-04-15T12:29:00Z">
                  <w:rPr>
                    <w:rStyle w:val="Strong"/>
                    <w:rFonts w:ascii="Segoe UI" w:hAnsi="Segoe UI" w:cs="Segoe UI"/>
                    <w:color w:val="0D0D0D"/>
                    <w:bdr w:val="single" w:sz="2" w:space="0" w:color="E3E3E3" w:frame="1"/>
                    <w:shd w:val="clear" w:color="auto" w:fill="FFFFFF"/>
                  </w:rPr>
                </w:rPrChange>
              </w:rPr>
              <w:t>Network Slicing</w:t>
            </w:r>
            <w:r w:rsidR="005A333E" w:rsidRPr="005A333E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63" w:author="Derenik Petrosyan" w:date="2024-04-15T12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)</w:t>
            </w:r>
          </w:ins>
          <w:r w:rsidRPr="005A333E">
            <w:rPr>
              <w:rFonts w:ascii="Sylfaen" w:eastAsia="Tahoma" w:hAnsi="Sylfaen" w:cs="Tahoma"/>
              <w:b/>
              <w:bCs/>
              <w:sz w:val="24"/>
              <w:szCs w:val="24"/>
              <w:rPrChange w:id="1064" w:author="Derenik Petrosyan" w:date="2024-04-15T12:2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</w:p>
        <w:p w14:paraId="22F58701" w14:textId="00DC16E1" w:rsidR="00305496" w:rsidRPr="00444B6D" w:rsidDel="00D25005" w:rsidRDefault="00A76C8B" w:rsidP="00305496">
          <w:pPr>
            <w:spacing w:line="360" w:lineRule="auto"/>
            <w:jc w:val="both"/>
            <w:rPr>
              <w:del w:id="1065" w:author="Sargis Sargsyan" w:date="2024-04-10T19:51:00Z"/>
              <w:rFonts w:ascii="Sylfaen" w:eastAsia="Tahoma" w:hAnsi="Sylfaen" w:cs="Tahoma"/>
              <w:sz w:val="24"/>
              <w:szCs w:val="24"/>
            </w:rPr>
          </w:pPr>
          <w:r>
            <w:rPr>
              <w:noProof/>
            </w:rPr>
            <w:drawing>
              <wp:anchor distT="0" distB="0" distL="114300" distR="114300" simplePos="0" relativeHeight="251671552" behindDoc="0" locked="0" layoutInCell="1" allowOverlap="1" wp14:anchorId="2CEC97AC" wp14:editId="3B4C56E3">
                <wp:simplePos x="0" y="0"/>
                <wp:positionH relativeFrom="margin">
                  <wp:align>center</wp:align>
                </wp:positionH>
                <wp:positionV relativeFrom="paragraph">
                  <wp:posOffset>2952550</wp:posOffset>
                </wp:positionV>
                <wp:extent cx="5534526" cy="2677920"/>
                <wp:effectExtent l="0" t="0" r="9525" b="8255"/>
                <wp:wrapTopAndBottom/>
                <wp:docPr id="14" name="Picture 14" descr="Կտրատում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Կտրատում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34526" cy="2677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96C59" w:rsidRPr="00444B6D">
            <w:rPr>
              <w:rFonts w:ascii="Sylfaen" w:eastAsia="Tahoma" w:hAnsi="Sylfaen" w:cs="Tahoma"/>
              <w:sz w:val="24"/>
              <w:szCs w:val="24"/>
            </w:rPr>
            <w:t xml:space="preserve">Ցանցի կտրումը հնարավորություն է տալիս ստեղծել վիրտուալացված, մեկուսացված ցանցի հատվածներ մեկ ֆիզիկական ենթակառուցվածքի շրջանակներում, որոնցից յուրաքանչյուրը հարմարեցված է հատուկ պահանջներին, ինչպիսիք են թողունակությունը, </w:t>
          </w:r>
          <w:del w:id="1066" w:author="Derenik Petrosyan" w:date="2024-04-14T23:08:00Z">
            <w:r w:rsidR="00296C59" w:rsidRPr="00444B6D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1067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հետաձգումը</w:delText>
            </w:r>
            <w:r w:rsidR="00296C59" w:rsidRPr="00444B6D" w:rsidDel="00461AD7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1068" w:author="Derenik Petrosyan" w:date="2024-04-14T23:08:00Z">
            <w:r w:rsidR="00461AD7" w:rsidRPr="00444B6D">
              <w:rPr>
                <w:rFonts w:ascii="Sylfaen" w:eastAsia="Tahoma" w:hAnsi="Sylfaen" w:cs="Tahoma"/>
                <w:sz w:val="24"/>
                <w:szCs w:val="24"/>
                <w:lang w:val="hy-AM"/>
              </w:rPr>
              <w:t>հապաղումը</w:t>
            </w:r>
            <w:r w:rsidR="00461AD7" w:rsidRPr="00444B6D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296C59" w:rsidRPr="00444B6D">
            <w:rPr>
              <w:rFonts w:ascii="Sylfaen" w:eastAsia="Tahoma" w:hAnsi="Sylfaen" w:cs="Tahoma"/>
              <w:sz w:val="24"/>
              <w:szCs w:val="24"/>
            </w:rPr>
            <w:t xml:space="preserve">և հուսալիությունը: </w:t>
          </w:r>
          <w:r w:rsidR="00F776C8" w:rsidRPr="00F776C8">
            <w:rPr>
              <w:rFonts w:ascii="Sylfaen" w:eastAsia="Tahoma" w:hAnsi="Sylfaen" w:cs="Tahoma"/>
              <w:sz w:val="24"/>
              <w:szCs w:val="24"/>
            </w:rPr>
            <w:t>Օգտագործելով 5G ցանցի կտրումը, բազմաթիվ տարբեր և վիրտուալացված տրամաբանական ցանցեր կարող են մուլտիպլեքսացվել նույն ֆիզիկական ցանցային ենթակառուցվածքի վրա: Յուրաքանչյուր հատվածի ծայրից ծայր ցանցը հարմարեցված է որոշակի հավելվածի հատուկ կարիքները բավարարելու համար:</w:t>
          </w:r>
          <w:r w:rsidR="00296C59" w:rsidRPr="00444B6D">
            <w:rPr>
              <w:rFonts w:ascii="Sylfaen" w:eastAsia="Tahoma" w:hAnsi="Sylfaen" w:cs="Tahoma"/>
              <w:sz w:val="24"/>
              <w:szCs w:val="24"/>
            </w:rPr>
            <w:t>Սա թույլ է տալիս օպերատորներին րդյունավետորեն բաշխել ռեսուրսները և ապահովել հարմարեցված կապ տարբեր IIoT հավելվածների համար՝ տարբեր կարիքներով</w:t>
          </w:r>
          <w:r w:rsidR="00305496" w:rsidRPr="00305496">
            <w:rPr>
              <w:rFonts w:ascii="Sylfaen" w:eastAsia="Tahoma" w:hAnsi="Sylfaen" w:cs="Tahoma"/>
              <w:sz w:val="24"/>
              <w:szCs w:val="24"/>
            </w:rPr>
            <w:t>(</w:t>
          </w:r>
          <w:r w:rsidR="00305496">
            <w:rPr>
              <w:rFonts w:ascii="Sylfaen" w:eastAsia="Tahoma" w:hAnsi="Sylfaen" w:cs="Tahoma"/>
              <w:sz w:val="24"/>
              <w:szCs w:val="24"/>
              <w:lang w:val="hy-AM"/>
            </w:rPr>
            <w:t>Նկար 7</w:t>
          </w:r>
          <w:r w:rsidR="00305496" w:rsidRPr="00305496">
            <w:rPr>
              <w:rFonts w:ascii="Sylfaen" w:eastAsia="Tahoma" w:hAnsi="Sylfaen" w:cs="Tahoma"/>
              <w:sz w:val="24"/>
              <w:szCs w:val="24"/>
            </w:rPr>
            <w:t>)</w:t>
          </w:r>
          <w:r w:rsidR="00296C59" w:rsidRPr="00444B6D">
            <w:rPr>
              <w:rFonts w:ascii="Sylfaen" w:eastAsia="Tahoma" w:hAnsi="Sylfaen" w:cs="Tahoma"/>
              <w:sz w:val="24"/>
              <w:szCs w:val="24"/>
            </w:rPr>
            <w:t>:</w:t>
          </w:r>
        </w:p>
        <w:p w14:paraId="5A8FEEA4" w14:textId="29B1692E" w:rsidR="00B8116D" w:rsidRDefault="00B8116D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commentRangeStart w:id="1069"/>
          <w:commentRangeStart w:id="1070"/>
          <w:commentRangeEnd w:id="1069"/>
          <w:r>
            <w:rPr>
              <w:rStyle w:val="CommentReference"/>
            </w:rPr>
            <w:commentReference w:id="1069"/>
          </w:r>
          <w:commentRangeEnd w:id="1070"/>
          <w:r w:rsidR="00C86A8C">
            <w:rPr>
              <w:rStyle w:val="CommentReference"/>
            </w:rPr>
            <w:commentReference w:id="1070"/>
          </w:r>
        </w:p>
        <w:p w14:paraId="3835F320" w14:textId="7D63FF4F" w:rsidR="00F776C8" w:rsidRDefault="00F776C8" w:rsidP="00A76C8B">
          <w:pPr>
            <w:spacing w:line="360" w:lineRule="auto"/>
            <w:jc w:val="center"/>
            <w:rPr>
              <w:rFonts w:ascii="Times New Roman" w:eastAsia="Tahoma" w:hAnsi="Times New Roman" w:cs="Times New Roman"/>
              <w:sz w:val="20"/>
              <w:szCs w:val="20"/>
              <w:lang w:val="hy-AM"/>
            </w:rPr>
          </w:pPr>
          <w:r>
            <w:rPr>
              <w:rFonts w:ascii="Sylfaen" w:eastAsia="Tahoma" w:hAnsi="Sylfaen" w:cs="Tahoma"/>
              <w:sz w:val="20"/>
              <w:szCs w:val="20"/>
              <w:lang w:val="hy-AM"/>
            </w:rPr>
            <w:t xml:space="preserve">Նկար 7 </w:t>
          </w:r>
          <w:r>
            <w:rPr>
              <w:rFonts w:ascii="Times New Roman" w:eastAsia="Tahoma" w:hAnsi="Times New Roman" w:cs="Times New Roman"/>
              <w:sz w:val="20"/>
              <w:szCs w:val="20"/>
              <w:lang w:val="hy-AM"/>
            </w:rPr>
            <w:t>․ Ցանցի կտրում</w:t>
          </w:r>
        </w:p>
        <w:p w14:paraId="00467C87" w14:textId="2B240037" w:rsidR="00A76C8B" w:rsidRDefault="00A76C8B" w:rsidP="00A76C8B">
          <w:pPr>
            <w:spacing w:line="360" w:lineRule="auto"/>
            <w:jc w:val="center"/>
            <w:rPr>
              <w:rFonts w:ascii="Times New Roman" w:eastAsia="Tahoma" w:hAnsi="Times New Roman" w:cs="Times New Roman"/>
              <w:sz w:val="20"/>
              <w:szCs w:val="20"/>
              <w:lang w:val="hy-AM"/>
            </w:rPr>
          </w:pPr>
        </w:p>
        <w:p w14:paraId="2638CAD1" w14:textId="77777777" w:rsidR="00A76C8B" w:rsidRPr="00444B6D" w:rsidDel="005A333E" w:rsidRDefault="00A76C8B" w:rsidP="00A76C8B">
          <w:pPr>
            <w:spacing w:line="360" w:lineRule="auto"/>
            <w:jc w:val="center"/>
            <w:rPr>
              <w:del w:id="1071" w:author="Derenik Petrosyan" w:date="2024-04-15T12:29:00Z"/>
              <w:rFonts w:ascii="Sylfaen" w:eastAsia="Tahoma" w:hAnsi="Sylfaen" w:cs="Tahoma"/>
              <w:sz w:val="24"/>
              <w:szCs w:val="24"/>
            </w:rPr>
          </w:pPr>
        </w:p>
        <w:p w14:paraId="364CE191" w14:textId="2ED45917" w:rsidR="00A76C8B" w:rsidRPr="006C71ED" w:rsidRDefault="00296C59" w:rsidP="009843D2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</w:rPr>
          </w:pPr>
          <w:commentRangeStart w:id="1072"/>
          <w:del w:id="1073" w:author="Derenik Petrosyan" w:date="2024-04-21T11:12:00Z">
            <w:r w:rsidRPr="00495345" w:rsidDel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74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4</w:delText>
            </w:r>
            <w:commentRangeEnd w:id="1072"/>
            <w:r w:rsidR="007C3808" w:rsidRPr="00495345" w:rsidDel="00495345">
              <w:rPr>
                <w:rStyle w:val="CommentReference"/>
                <w:rFonts w:ascii="Sylfaen" w:hAnsi="Sylfaen"/>
                <w:b/>
                <w:bCs/>
                <w:sz w:val="24"/>
                <w:szCs w:val="24"/>
                <w:rPrChange w:id="1075" w:author="Derenik Petrosyan" w:date="2024-04-21T11:12:00Z">
                  <w:rPr>
                    <w:rStyle w:val="CommentReference"/>
                  </w:rPr>
                </w:rPrChange>
              </w:rPr>
              <w:commentReference w:id="1072"/>
            </w:r>
            <w:r w:rsidRPr="00495345" w:rsidDel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76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.</w:delText>
            </w:r>
          </w:del>
          <w:ins w:id="1077" w:author="Derenik Petrosyan" w:date="2024-04-21T11:12:00Z">
            <w:r w:rsidR="00495345" w:rsidRPr="00305496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78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5.</w:t>
            </w:r>
          </w:ins>
          <w:del w:id="1079" w:author="Derenik Petrosyan" w:date="2024-04-16T13:47:00Z">
            <w:r w:rsidRPr="00495345" w:rsidDel="00567C5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80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ins w:id="1081" w:author="Derenik Petrosyan" w:date="2024-04-16T13:47:00Z">
            <w:r w:rsidR="00567C51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082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Ե</w:t>
            </w:r>
            <w:r w:rsidR="00567C51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83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 xml:space="preserve">զրային </w:t>
            </w:r>
            <w:r w:rsidR="00567C51" w:rsidRPr="00E90117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84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հաշվարկ</w:t>
            </w:r>
            <w:r w:rsidR="00567C51" w:rsidRPr="00E90117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85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 xml:space="preserve"> </w:t>
            </w:r>
            <w:r w:rsidR="00567C51" w:rsidRPr="00305496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86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ru-RU"/>
                  </w:rPr>
                </w:rPrChange>
              </w:rPr>
              <w:t>(</w:t>
            </w:r>
          </w:ins>
          <w:r w:rsidRPr="00E90117">
            <w:rPr>
              <w:rFonts w:ascii="Sylfaen" w:eastAsia="Tahoma" w:hAnsi="Sylfaen" w:cs="Tahoma"/>
              <w:b/>
              <w:bCs/>
              <w:sz w:val="24"/>
              <w:szCs w:val="24"/>
              <w:rPrChange w:id="1087" w:author="Derenik Petrosyan" w:date="2024-04-21T11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Edge Computing</w:t>
          </w:r>
          <w:ins w:id="1088" w:author="Derenik Petrosyan" w:date="2024-04-16T13:47:00Z">
            <w:r w:rsidR="00567C51" w:rsidRPr="00305496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89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ru-RU"/>
                  </w:rPr>
                </w:rPrChange>
              </w:rPr>
              <w:t>)</w:t>
            </w:r>
          </w:ins>
          <w:r w:rsidRPr="00E90117">
            <w:rPr>
              <w:rFonts w:ascii="Sylfaen" w:eastAsia="Tahoma" w:hAnsi="Sylfaen" w:cs="Tahoma"/>
              <w:b/>
              <w:bCs/>
              <w:sz w:val="24"/>
              <w:szCs w:val="24"/>
              <w:rPrChange w:id="1090" w:author="Derenik Petrosyan" w:date="2024-04-21T11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:</w:t>
          </w:r>
          <w:r w:rsidR="00A76C8B" w:rsidRPr="006C71ED">
            <w:rPr>
              <w:rFonts w:ascii="Sylfaen" w:eastAsia="Tahoma" w:hAnsi="Sylfaen" w:cs="Tahoma"/>
              <w:b/>
              <w:bCs/>
              <w:sz w:val="24"/>
              <w:szCs w:val="24"/>
            </w:rPr>
            <w:t xml:space="preserve"> </w:t>
          </w:r>
        </w:p>
        <w:p w14:paraId="236A876C" w14:textId="051FDBA5" w:rsidR="002E3CA2" w:rsidRPr="002E3CA2" w:rsidRDefault="002E3CA2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>
            <w:rPr>
              <w:rFonts w:ascii="Sylfaen" w:eastAsia="Tahoma" w:hAnsi="Sylfaen" w:cs="Tahoma"/>
              <w:sz w:val="24"/>
              <w:szCs w:val="24"/>
            </w:rPr>
            <w:tab/>
          </w: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Edge computing-ը մշակման և վերլուծության հնարավորություններն ավելի է մոտեցնում տվյալների ստեղծման կետին՝ նվազեցնելով </w:t>
          </w:r>
          <w:del w:id="1091" w:author="Sargis Sargsyan" w:date="2024-04-10T19:54:00Z">
            <w:r w:rsidRPr="00444B6D" w:rsidDel="00D25005">
              <w:rPr>
                <w:rFonts w:ascii="Sylfaen" w:eastAsia="Tahoma" w:hAnsi="Sylfaen" w:cs="Tahoma"/>
                <w:sz w:val="24"/>
                <w:szCs w:val="24"/>
              </w:rPr>
              <w:delText xml:space="preserve">հետաձգումը </w:delText>
            </w:r>
          </w:del>
          <w:ins w:id="1092" w:author="Sargis Sargsyan" w:date="2024-04-10T19:54:00Z">
            <w:r w:rsidRPr="00444B6D">
              <w:rPr>
                <w:rFonts w:ascii="Sylfaen" w:eastAsia="Tahoma" w:hAnsi="Sylfaen" w:cs="Tahoma"/>
                <w:sz w:val="24"/>
                <w:szCs w:val="24"/>
              </w:rPr>
              <w:t xml:space="preserve">հապաղումը 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>և հնարավորություն տալով իրական ժամանակում որոշումներ կայացնել և վերահսկել IIoT հավելվածներում:</w:t>
          </w:r>
          <w:r w:rsidRPr="002E3CA2">
            <w:rPr>
              <w:rFonts w:ascii="Sylfaen" w:eastAsia="Tahoma" w:hAnsi="Sylfaen" w:cs="Tahoma"/>
              <w:sz w:val="24"/>
              <w:szCs w:val="24"/>
            </w:rPr>
            <w:t xml:space="preserve"> 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t>Վերամշակելով տվյալները ցանցի եզրին, ավելի մոտ արդյունաբերական սարքերին և սենսորներին,</w:t>
          </w:r>
          <w:r w:rsidRPr="002E3CA2">
            <w:rPr>
              <w:rFonts w:ascii="Sylfaen" w:eastAsia="Tahoma" w:hAnsi="Sylfaen" w:cs="Tahoma"/>
              <w:sz w:val="24"/>
              <w:szCs w:val="24"/>
            </w:rPr>
            <w:t xml:space="preserve"> 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եզրային հաշվարկը բարձրացնում է </w:t>
          </w:r>
          <w:r>
            <w:rPr>
              <w:noProof/>
            </w:rPr>
            <w:lastRenderedPageBreak/>
            <w:drawing>
              <wp:anchor distT="0" distB="0" distL="114300" distR="114300" simplePos="0" relativeHeight="251672576" behindDoc="0" locked="0" layoutInCell="1" allowOverlap="1" wp14:anchorId="4272859E" wp14:editId="288EB0C2">
                <wp:simplePos x="0" y="0"/>
                <wp:positionH relativeFrom="margin">
                  <wp:align>center</wp:align>
                </wp:positionH>
                <wp:positionV relativeFrom="paragraph">
                  <wp:posOffset>575343</wp:posOffset>
                </wp:positionV>
                <wp:extent cx="3625215" cy="2633345"/>
                <wp:effectExtent l="0" t="0" r="0" b="0"/>
                <wp:wrapTopAndBottom/>
                <wp:docPr id="4" name="Picture 4" descr="5G and edge computi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5G and edge computi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2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8980" t="10089" r="9815" b="8495"/>
                        <a:stretch/>
                      </pic:blipFill>
                      <pic:spPr bwMode="auto">
                        <a:xfrm>
                          <a:off x="0" y="0"/>
                          <a:ext cx="3625215" cy="2633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444B6D">
            <w:rPr>
              <w:rFonts w:ascii="Sylfaen" w:eastAsia="Tahoma" w:hAnsi="Sylfaen" w:cs="Tahoma"/>
              <w:sz w:val="24"/>
              <w:szCs w:val="24"/>
            </w:rPr>
            <w:t>արձագանքման և արդյունավետությունը</w:t>
          </w:r>
          <w:r w:rsidRPr="002E3CA2">
            <w:rPr>
              <w:rFonts w:ascii="Sylfaen" w:eastAsia="Tahoma" w:hAnsi="Sylfaen" w:cs="Tahoma"/>
              <w:sz w:val="24"/>
              <w:szCs w:val="24"/>
            </w:rPr>
            <w:t xml:space="preserve"> 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t>արդյունաբերական գործընթացներում</w:t>
          </w:r>
          <w:sdt>
            <w:sdtPr>
              <w:rPr>
                <w:rFonts w:ascii="Sylfaen" w:eastAsia="Tahoma" w:hAnsi="Sylfaen" w:cs="Tahoma"/>
                <w:sz w:val="24"/>
                <w:szCs w:val="24"/>
              </w:rPr>
              <w:id w:val="1171680240"/>
              <w:citation/>
            </w:sdtPr>
            <w:sdtEndPr/>
            <w:sdtContent>
              <w:r>
                <w:rPr>
                  <w:rFonts w:ascii="Sylfaen" w:eastAsia="Tahoma" w:hAnsi="Sylfaen" w:cs="Tahoma"/>
                  <w:sz w:val="24"/>
                  <w:szCs w:val="24"/>
                </w:rPr>
                <w:fldChar w:fldCharType="begin"/>
              </w:r>
              <w:r w:rsidRPr="003D6E6A">
                <w:rPr>
                  <w:rFonts w:ascii="Sylfaen" w:eastAsia="Tahoma" w:hAnsi="Sylfaen" w:cs="Tahoma"/>
                  <w:sz w:val="24"/>
                  <w:szCs w:val="24"/>
                </w:rPr>
                <w:instrText xml:space="preserve"> CITATION Ste21 \l 1033 </w:instrText>
              </w:r>
              <w:r>
                <w:rPr>
                  <w:rFonts w:ascii="Sylfaen" w:eastAsia="Tahoma" w:hAnsi="Sylfaen" w:cs="Tahoma"/>
                  <w:sz w:val="24"/>
                  <w:szCs w:val="24"/>
                </w:rPr>
                <w:fldChar w:fldCharType="separate"/>
              </w:r>
              <w:r>
                <w:rPr>
                  <w:rFonts w:ascii="Sylfaen" w:eastAsia="Tahoma" w:hAnsi="Sylfaen" w:cs="Tahoma"/>
                  <w:noProof/>
                  <w:sz w:val="24"/>
                  <w:szCs w:val="24"/>
                </w:rPr>
                <w:t xml:space="preserve"> </w:t>
              </w:r>
              <w:r w:rsidRPr="00A8032E">
                <w:rPr>
                  <w:rFonts w:ascii="Sylfaen" w:eastAsia="Tahoma" w:hAnsi="Sylfaen" w:cs="Tahoma"/>
                  <w:noProof/>
                  <w:sz w:val="24"/>
                  <w:szCs w:val="24"/>
                </w:rPr>
                <w:t>[6]</w:t>
              </w:r>
              <w:r>
                <w:rPr>
                  <w:rFonts w:ascii="Sylfaen" w:eastAsia="Tahoma" w:hAnsi="Sylfaen" w:cs="Tahoma"/>
                  <w:sz w:val="24"/>
                  <w:szCs w:val="24"/>
                </w:rPr>
                <w:fldChar w:fldCharType="end"/>
              </w:r>
            </w:sdtContent>
          </w:sdt>
          <w:r w:rsidRPr="003D6E6A">
            <w:rPr>
              <w:rFonts w:ascii="Sylfaen" w:eastAsia="Tahoma" w:hAnsi="Sylfaen" w:cs="Tahoma"/>
              <w:sz w:val="24"/>
              <w:szCs w:val="24"/>
            </w:rPr>
            <w:t>(</w:t>
          </w:r>
          <w:r>
            <w:rPr>
              <w:rFonts w:ascii="Sylfaen" w:eastAsia="Tahoma" w:hAnsi="Sylfaen" w:cs="Tahoma"/>
              <w:sz w:val="24"/>
              <w:szCs w:val="24"/>
              <w:lang w:val="hy-AM"/>
            </w:rPr>
            <w:t>Նկար 8</w:t>
          </w:r>
          <w:r w:rsidRPr="003D6E6A">
            <w:rPr>
              <w:rFonts w:ascii="Sylfaen" w:eastAsia="Tahoma" w:hAnsi="Sylfaen" w:cs="Tahoma"/>
              <w:sz w:val="24"/>
              <w:szCs w:val="24"/>
            </w:rPr>
            <w:t>)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t>:</w:t>
          </w:r>
        </w:p>
        <w:p w14:paraId="16118A74" w14:textId="437E0CAA" w:rsidR="00296C59" w:rsidRPr="00444B6D" w:rsidDel="00D25005" w:rsidRDefault="005A333E" w:rsidP="009843D2">
          <w:pPr>
            <w:spacing w:line="360" w:lineRule="auto"/>
            <w:jc w:val="both"/>
            <w:rPr>
              <w:del w:id="1093" w:author="Sargis Sargsyan" w:date="2024-04-10T19:54:00Z"/>
              <w:rFonts w:ascii="Sylfaen" w:eastAsia="Tahoma" w:hAnsi="Sylfaen" w:cs="Tahoma"/>
              <w:sz w:val="24"/>
              <w:szCs w:val="24"/>
            </w:rPr>
          </w:pPr>
          <w:ins w:id="1094" w:author="Derenik Petrosyan" w:date="2024-04-15T12:29:00Z">
            <w:r>
              <w:rPr>
                <w:rFonts w:ascii="Sylfaen" w:eastAsia="Tahoma" w:hAnsi="Sylfaen" w:cs="Tahoma"/>
                <w:sz w:val="24"/>
                <w:szCs w:val="24"/>
              </w:rPr>
              <w:tab/>
            </w:r>
          </w:ins>
        </w:p>
        <w:p w14:paraId="770865BF" w14:textId="27640B45" w:rsidR="007F1CCC" w:rsidRPr="00EA7582" w:rsidRDefault="009F54C1" w:rsidP="002E3CA2">
          <w:pPr>
            <w:spacing w:line="360" w:lineRule="auto"/>
            <w:jc w:val="center"/>
            <w:rPr>
              <w:rFonts w:ascii="Times New Roman" w:eastAsia="Tahoma" w:hAnsi="Times New Roman" w:cs="Times New Roman"/>
              <w:i/>
              <w:iCs/>
              <w:sz w:val="20"/>
              <w:szCs w:val="20"/>
              <w:lang w:val="hy-AM"/>
            </w:rPr>
          </w:pPr>
          <w:commentRangeStart w:id="1095"/>
          <w:commentRangeEnd w:id="1095"/>
          <w:r>
            <w:rPr>
              <w:rStyle w:val="CommentReference"/>
            </w:rPr>
            <w:commentReference w:id="1095"/>
          </w:r>
          <w:r w:rsidR="00EA7582" w:rsidRPr="00EA7582">
            <w:rPr>
              <w:rFonts w:ascii="Sylfaen" w:eastAsia="Tahoma" w:hAnsi="Sylfaen" w:cs="Tahoma"/>
              <w:i/>
              <w:iCs/>
              <w:sz w:val="20"/>
              <w:szCs w:val="20"/>
              <w:lang w:val="hy-AM"/>
            </w:rPr>
            <w:t>Նկար 8</w:t>
          </w:r>
          <w:r w:rsidR="00EA7582" w:rsidRPr="00EA7582">
            <w:rPr>
              <w:rFonts w:ascii="Times New Roman" w:eastAsia="Tahoma" w:hAnsi="Times New Roman" w:cs="Times New Roman"/>
              <w:i/>
              <w:iCs/>
              <w:sz w:val="20"/>
              <w:szCs w:val="20"/>
              <w:lang w:val="hy-AM"/>
            </w:rPr>
            <w:t xml:space="preserve">․ </w:t>
          </w:r>
          <w:ins w:id="1096" w:author="Derenik Petrosyan" w:date="2024-04-16T13:47:00Z">
            <w:r w:rsidR="00EA7582" w:rsidRPr="00EA7582">
              <w:rPr>
                <w:rFonts w:ascii="Sylfaen" w:eastAsia="Tahoma" w:hAnsi="Sylfaen" w:cs="Tahoma"/>
                <w:i/>
                <w:iCs/>
                <w:sz w:val="20"/>
                <w:szCs w:val="20"/>
                <w:lang w:val="hy-AM"/>
                <w:rPrChange w:id="1097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Ե</w:t>
            </w:r>
            <w:r w:rsidR="00EA7582" w:rsidRPr="00EA7582">
              <w:rPr>
                <w:rFonts w:ascii="Sylfaen" w:eastAsia="Tahoma" w:hAnsi="Sylfaen" w:cs="Tahoma"/>
                <w:i/>
                <w:iCs/>
                <w:sz w:val="20"/>
                <w:szCs w:val="20"/>
                <w:rPrChange w:id="1098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զրային հաշվարկ</w:t>
            </w:r>
          </w:ins>
        </w:p>
        <w:p w14:paraId="2CC58CCF" w14:textId="2B8B714D" w:rsidR="00296C59" w:rsidRPr="007C3808" w:rsidRDefault="00495345" w:rsidP="009843D2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099" w:author="Derenik Petrosyan" w:date="2024-04-15T12:3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ins w:id="1100" w:author="Derenik Petrosyan" w:date="2024-04-21T11:12:00Z">
            <w:r w:rsidRPr="00EA7582">
              <w:rPr>
                <w:rFonts w:ascii="Sylfaen" w:eastAsia="Tahoma" w:hAnsi="Sylfaen" w:cs="Tahoma"/>
                <w:b/>
                <w:bCs/>
                <w:sz w:val="24"/>
                <w:szCs w:val="24"/>
              </w:rPr>
              <w:t>6</w:t>
            </w:r>
          </w:ins>
          <w:del w:id="1101" w:author="Derenik Petrosyan" w:date="2024-04-21T11:12:00Z">
            <w:r w:rsidR="00296C59" w:rsidRPr="007C3808" w:rsidDel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102" w:author="Derenik Petrosyan" w:date="2024-04-15T12:3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5</w:delText>
            </w:r>
          </w:del>
          <w:r w:rsidR="00296C59"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03" w:author="Derenik Petrosyan" w:date="2024-04-15T12:3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Անվտանգություն և գաղտնիություն.</w:t>
          </w:r>
        </w:p>
        <w:p w14:paraId="31B7A3A9" w14:textId="63A5A900" w:rsidR="00296C59" w:rsidRPr="00444B6D" w:rsidDel="00D25005" w:rsidRDefault="002E3CA2" w:rsidP="009843D2">
          <w:pPr>
            <w:spacing w:line="360" w:lineRule="auto"/>
            <w:jc w:val="both"/>
            <w:rPr>
              <w:del w:id="1104" w:author="Sargis Sargsyan" w:date="2024-04-10T19:55:00Z"/>
              <w:rFonts w:ascii="Sylfaen" w:eastAsia="Tahoma" w:hAnsi="Sylfaen" w:cs="Tahoma"/>
              <w:sz w:val="24"/>
              <w:szCs w:val="24"/>
            </w:rPr>
          </w:pPr>
          <w:commentRangeStart w:id="1105"/>
          <w:commentRangeEnd w:id="1105"/>
          <w:r>
            <w:rPr>
              <w:noProof/>
            </w:rPr>
            <w:drawing>
              <wp:anchor distT="0" distB="0" distL="114300" distR="114300" simplePos="0" relativeHeight="251666432" behindDoc="0" locked="0" layoutInCell="1" allowOverlap="1" wp14:anchorId="2DC4A71B" wp14:editId="0514F22A">
                <wp:simplePos x="0" y="0"/>
                <wp:positionH relativeFrom="page">
                  <wp:posOffset>2133600</wp:posOffset>
                </wp:positionH>
                <wp:positionV relativeFrom="paragraph">
                  <wp:posOffset>1732915</wp:posOffset>
                </wp:positionV>
                <wp:extent cx="3488690" cy="3157220"/>
                <wp:effectExtent l="0" t="0" r="0" b="5080"/>
                <wp:wrapTopAndBottom/>
                <wp:docPr id="3" name="Picture 3" descr="Classification of security issues faced by the 5G-IIoT smart factor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lassification of security issues faced by the 5G-IIoT smart factory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88690" cy="3157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A63D26">
            <w:rPr>
              <w:rStyle w:val="CommentReference"/>
            </w:rPr>
            <w:commentReference w:id="1105"/>
          </w:r>
          <w:ins w:id="1106" w:author="Derenik Petrosyan" w:date="2024-04-15T12:30:00Z">
            <w:r w:rsidR="007C3808">
              <w:rPr>
                <w:rFonts w:ascii="Sylfaen" w:eastAsia="Tahoma" w:hAnsi="Sylfaen" w:cs="Tahoma"/>
                <w:sz w:val="24"/>
                <w:szCs w:val="24"/>
              </w:rPr>
              <w:tab/>
            </w:r>
          </w:ins>
        </w:p>
        <w:p w14:paraId="47617609" w14:textId="76B95C9F" w:rsidR="003D6E6A" w:rsidRDefault="00296C59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Անվտանգությունն ու գաղտնիությունը առաջնային են 5G-IIoT ինտեգրման մեջ՝ հաշվի առնելով արդյունաբերական տվյալների զգայուն բնույթը և անվտանգության խախտումների հնարավոր ազդեցությունը: Հիմնական հասկացությունները ներառում են անվտանգ նույնականացում, գաղտնագրում, մուտքի վերահսկում և անվտանգ սարքի կառավարում՝ ապահովելու IIoT տվյալների և համակարգերի գաղտնիությունը, ամբողջականությունը և հասանելիությունը</w:t>
          </w:r>
          <w:r w:rsidR="00584518" w:rsidRPr="00584518">
            <w:rPr>
              <w:rFonts w:ascii="Sylfaen" w:eastAsia="Tahoma" w:hAnsi="Sylfaen" w:cs="Tahoma"/>
              <w:sz w:val="24"/>
              <w:szCs w:val="24"/>
            </w:rPr>
            <w:t xml:space="preserve"> </w:t>
          </w:r>
          <w:sdt>
            <w:sdtPr>
              <w:rPr>
                <w:rFonts w:ascii="Sylfaen" w:eastAsia="Tahoma" w:hAnsi="Sylfaen" w:cs="Tahoma"/>
                <w:sz w:val="24"/>
                <w:szCs w:val="24"/>
              </w:rPr>
              <w:id w:val="-1306305869"/>
              <w:citation/>
            </w:sdtPr>
            <w:sdtEndPr/>
            <w:sdtContent>
              <w:r w:rsidR="00753DD9">
                <w:rPr>
                  <w:rFonts w:ascii="Sylfaen" w:eastAsia="Tahoma" w:hAnsi="Sylfaen" w:cs="Tahoma"/>
                  <w:sz w:val="24"/>
                  <w:szCs w:val="24"/>
                </w:rPr>
                <w:fldChar w:fldCharType="begin"/>
              </w:r>
              <w:r w:rsidR="00753DD9" w:rsidRPr="00753DD9">
                <w:rPr>
                  <w:rFonts w:ascii="Sylfaen" w:eastAsia="Tahoma" w:hAnsi="Sylfaen" w:cs="Tahoma"/>
                  <w:sz w:val="24"/>
                  <w:szCs w:val="24"/>
                </w:rPr>
                <w:instrText xml:space="preserve"> CITATION Chu23 \l 1033 </w:instrText>
              </w:r>
              <w:r w:rsidR="00753DD9">
                <w:rPr>
                  <w:rFonts w:ascii="Sylfaen" w:eastAsia="Tahoma" w:hAnsi="Sylfaen" w:cs="Tahoma"/>
                  <w:sz w:val="24"/>
                  <w:szCs w:val="24"/>
                </w:rPr>
                <w:fldChar w:fldCharType="separate"/>
              </w:r>
              <w:r w:rsidR="00A8032E" w:rsidRPr="00A8032E">
                <w:rPr>
                  <w:rFonts w:ascii="Sylfaen" w:eastAsia="Tahoma" w:hAnsi="Sylfaen" w:cs="Tahoma"/>
                  <w:noProof/>
                  <w:sz w:val="24"/>
                  <w:szCs w:val="24"/>
                </w:rPr>
                <w:t>[7]</w:t>
              </w:r>
              <w:r w:rsidR="00753DD9">
                <w:rPr>
                  <w:rFonts w:ascii="Sylfaen" w:eastAsia="Tahoma" w:hAnsi="Sylfaen" w:cs="Tahoma"/>
                  <w:sz w:val="24"/>
                  <w:szCs w:val="24"/>
                </w:rPr>
                <w:fldChar w:fldCharType="end"/>
              </w:r>
            </w:sdtContent>
          </w:sdt>
          <w:r w:rsidR="003D6E6A" w:rsidRPr="003D6E6A">
            <w:rPr>
              <w:rFonts w:ascii="Sylfaen" w:eastAsia="Tahoma" w:hAnsi="Sylfaen" w:cs="Tahoma"/>
              <w:sz w:val="24"/>
              <w:szCs w:val="24"/>
            </w:rPr>
            <w:t>(</w:t>
          </w:r>
          <w:r w:rsidR="003D6E6A">
            <w:rPr>
              <w:rFonts w:ascii="Sylfaen" w:eastAsia="Tahoma" w:hAnsi="Sylfaen" w:cs="Tahoma"/>
              <w:sz w:val="24"/>
              <w:szCs w:val="24"/>
              <w:lang w:val="hy-AM"/>
            </w:rPr>
            <w:t>Նկար 9</w:t>
          </w:r>
          <w:r w:rsidR="003D6E6A" w:rsidRPr="003D6E6A">
            <w:rPr>
              <w:rFonts w:ascii="Sylfaen" w:eastAsia="Tahoma" w:hAnsi="Sylfaen" w:cs="Tahoma"/>
              <w:sz w:val="24"/>
              <w:szCs w:val="24"/>
            </w:rPr>
            <w:t>)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t>:</w:t>
          </w:r>
        </w:p>
        <w:p w14:paraId="34F9E2C5" w14:textId="0F9AFB18" w:rsidR="00C0216B" w:rsidRPr="002E3CA2" w:rsidRDefault="003D6E6A" w:rsidP="009843D2">
          <w:pPr>
            <w:spacing w:line="360" w:lineRule="auto"/>
            <w:jc w:val="both"/>
            <w:rPr>
              <w:rFonts w:ascii="Sylfaen" w:eastAsia="Tahoma" w:hAnsi="Sylfaen" w:cs="Times New Roman"/>
              <w:i/>
              <w:iCs/>
              <w:sz w:val="24"/>
              <w:szCs w:val="24"/>
              <w:lang w:val="hy-AM"/>
            </w:rPr>
          </w:pPr>
          <w:r w:rsidRPr="003D6E6A">
            <w:rPr>
              <w:rFonts w:ascii="Sylfaen" w:eastAsia="Tahoma" w:hAnsi="Sylfaen" w:cs="Tahoma"/>
              <w:i/>
              <w:iCs/>
              <w:sz w:val="20"/>
              <w:szCs w:val="20"/>
              <w:lang w:val="hy-AM"/>
            </w:rPr>
            <w:t xml:space="preserve">Նկար 9 </w:t>
          </w:r>
          <w:r w:rsidRPr="003D6E6A">
            <w:rPr>
              <w:rFonts w:ascii="Times New Roman" w:eastAsia="Tahoma" w:hAnsi="Times New Roman" w:cs="Times New Roman"/>
              <w:i/>
              <w:iCs/>
              <w:sz w:val="20"/>
              <w:szCs w:val="20"/>
              <w:lang w:val="hy-AM"/>
            </w:rPr>
            <w:t>․</w:t>
          </w:r>
          <w:r w:rsidRPr="003D6E6A">
            <w:rPr>
              <w:rFonts w:ascii="Sylfaen" w:eastAsia="Tahoma" w:hAnsi="Sylfaen" w:cs="Times New Roman"/>
              <w:i/>
              <w:iCs/>
              <w:sz w:val="20"/>
              <w:szCs w:val="20"/>
              <w:lang w:val="hy-AM"/>
            </w:rPr>
            <w:t xml:space="preserve"> 5G-IIoT խելացի գործարանի առջեւ ծառացած անվտանգության խնդիրների դասակարգում</w:t>
          </w:r>
        </w:p>
        <w:p w14:paraId="5CD1BBD6" w14:textId="77777777" w:rsidR="00296C59" w:rsidRPr="007C3808" w:rsidDel="007C3808" w:rsidRDefault="00296C59" w:rsidP="009843D2">
          <w:pPr>
            <w:spacing w:line="360" w:lineRule="auto"/>
            <w:jc w:val="both"/>
            <w:rPr>
              <w:del w:id="1107" w:author="Derenik Petrosyan" w:date="2024-04-15T12:31:00Z"/>
              <w:rFonts w:ascii="Sylfaen" w:eastAsia="Tahoma" w:hAnsi="Sylfaen" w:cs="Tahoma"/>
              <w:b/>
              <w:bCs/>
              <w:sz w:val="24"/>
              <w:szCs w:val="24"/>
              <w:rPrChange w:id="1108" w:author="Derenik Petrosyan" w:date="2024-04-15T12:31:00Z">
                <w:rPr>
                  <w:del w:id="1109" w:author="Derenik Petrosyan" w:date="2024-04-15T12:3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10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lastRenderedPageBreak/>
            <w:t>5G-IIoT ինտեգրման մարտահրավերները</w:t>
          </w:r>
        </w:p>
        <w:p w14:paraId="751FF39B" w14:textId="77777777" w:rsidR="00296C59" w:rsidRPr="00444B6D" w:rsidRDefault="00296C59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5D16C9B" w14:textId="77777777" w:rsidR="00296C59" w:rsidRPr="007C3808" w:rsidDel="007C3808" w:rsidRDefault="00296C59" w:rsidP="009843D2">
          <w:pPr>
            <w:spacing w:line="360" w:lineRule="auto"/>
            <w:jc w:val="both"/>
            <w:rPr>
              <w:del w:id="1111" w:author="Derenik Petrosyan" w:date="2024-04-15T12:31:00Z"/>
              <w:rFonts w:ascii="Sylfaen" w:eastAsia="Tahoma" w:hAnsi="Sylfaen" w:cs="Tahoma"/>
              <w:b/>
              <w:bCs/>
              <w:sz w:val="24"/>
              <w:szCs w:val="24"/>
              <w:rPrChange w:id="1112" w:author="Derenik Petrosyan" w:date="2024-04-15T12:31:00Z">
                <w:rPr>
                  <w:del w:id="1113" w:author="Derenik Petrosyan" w:date="2024-04-15T12:3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14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1. Փոխգործունակություն.</w:t>
          </w:r>
        </w:p>
        <w:p w14:paraId="2E405458" w14:textId="77777777" w:rsidR="00296C59" w:rsidRPr="00444B6D" w:rsidRDefault="00296C59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74F08C3B" w14:textId="2D9355C5" w:rsidR="00296C59" w:rsidRPr="00444B6D" w:rsidRDefault="00296C5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115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IIoT էկոհամակարգերում </w:t>
          </w:r>
          <w:del w:id="1116" w:author="Sargis Sargsyan" w:date="2024-04-10T19:56:00Z">
            <w:r w:rsidRPr="00444B6D" w:rsidDel="00D25005">
              <w:rPr>
                <w:rFonts w:ascii="Sylfaen" w:eastAsia="Tahoma" w:hAnsi="Sylfaen" w:cs="Tahoma"/>
                <w:sz w:val="24"/>
                <w:szCs w:val="24"/>
              </w:rPr>
              <w:delText xml:space="preserve">տարասեռ </w:delText>
            </w:r>
          </w:del>
          <w:ins w:id="1117" w:author="Sargis Sargsyan" w:date="2024-04-11T12:10:00Z">
            <w:r w:rsidR="00F142CB" w:rsidRPr="00444B6D">
              <w:rPr>
                <w:rFonts w:ascii="Sylfaen" w:eastAsia="Tahoma" w:hAnsi="Sylfaen" w:cs="Tahoma"/>
                <w:sz w:val="24"/>
                <w:szCs w:val="24"/>
                <w:lang w:val="hy-AM"/>
              </w:rPr>
              <w:t>տ</w:t>
            </w:r>
          </w:ins>
          <w:ins w:id="1118" w:author="Sargis Sargsyan" w:date="2024-04-10T19:56:00Z">
            <w:r w:rsidR="00D25005" w:rsidRPr="00444B6D">
              <w:rPr>
                <w:rFonts w:ascii="Sylfaen" w:eastAsia="Tahoma" w:hAnsi="Sylfaen" w:cs="Tahoma"/>
                <w:sz w:val="24"/>
                <w:szCs w:val="24"/>
              </w:rPr>
              <w:t xml:space="preserve">արբեր 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>սարքերի, արձանագրությունների և հարթակների միջև փոխգործունակության ապահովումը նշանակալի մարտահրավեր է: Հին համակարգերի ինտեգրումը ժամանակակից 5G ցանցերի և IIoT սարքերի հետ պահանջում է ստանդարտացված արձանագրություններ, միջերեսներ և տվյալների ձևաչափեր՝ անխափան հաղորդակցությունը և տվյալների փոխանակումը հեշտացնելու համար:</w:t>
          </w:r>
        </w:p>
        <w:p w14:paraId="4B40B296" w14:textId="77777777" w:rsidR="00296C59" w:rsidRPr="007C3808" w:rsidDel="007C3808" w:rsidRDefault="00296C59" w:rsidP="009843D2">
          <w:pPr>
            <w:spacing w:line="360" w:lineRule="auto"/>
            <w:jc w:val="both"/>
            <w:rPr>
              <w:del w:id="1119" w:author="Derenik Petrosyan" w:date="2024-04-15T12:31:00Z"/>
              <w:rFonts w:ascii="Sylfaen" w:eastAsia="Tahoma" w:hAnsi="Sylfaen" w:cs="Tahoma"/>
              <w:b/>
              <w:bCs/>
              <w:sz w:val="24"/>
              <w:szCs w:val="24"/>
              <w:rPrChange w:id="1120" w:author="Derenik Petrosyan" w:date="2024-04-15T12:31:00Z">
                <w:rPr>
                  <w:del w:id="1121" w:author="Derenik Petrosyan" w:date="2024-04-15T12:3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22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2</w:t>
          </w:r>
          <w:commentRangeStart w:id="1123"/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24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Ցանցի ծածկույթ և հուսալիություն</w:t>
          </w:r>
          <w:commentRangeEnd w:id="1123"/>
          <w:r w:rsidR="0062125D">
            <w:rPr>
              <w:rStyle w:val="CommentReference"/>
            </w:rPr>
            <w:commentReference w:id="1123"/>
          </w: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25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</w:p>
        <w:p w14:paraId="0C1007C7" w14:textId="77777777" w:rsidR="00296C59" w:rsidRPr="00444B6D" w:rsidRDefault="00296C59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FA2B61D" w14:textId="63833ED8" w:rsidR="00495345" w:rsidRPr="00444B6D" w:rsidRDefault="00296C5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126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Արդյունաբերական միջավայրերում ամենուրեք ցանցի ծածկույթի և բարձր հուսալիության հասնելը կարող է դժվար լինել այնպիսի գործոնների պատճառով, ինչպիսիք են ազդանշանի</w:t>
          </w:r>
          <w:ins w:id="1127" w:author="Sargis Sargsyan" w:date="2024-04-10T19:57:00Z">
            <w:r w:rsidR="00D25005" w:rsidRPr="00444B6D">
              <w:rPr>
                <w:rFonts w:ascii="Sylfaen" w:eastAsia="Tahoma" w:hAnsi="Sylfaen" w:cs="Tahoma"/>
                <w:sz w:val="24"/>
                <w:szCs w:val="24"/>
              </w:rPr>
              <w:t xml:space="preserve"> էներգիայի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թուլացումը</w:t>
          </w:r>
          <w:del w:id="1128" w:author="Sargis Sargsyan" w:date="2024-04-10T19:58:00Z">
            <w:r w:rsidRPr="00444B6D" w:rsidDel="00D25005">
              <w:rPr>
                <w:rFonts w:ascii="Sylfaen" w:eastAsia="Tahoma" w:hAnsi="Sylfaen" w:cs="Tahoma"/>
                <w:sz w:val="24"/>
                <w:szCs w:val="24"/>
              </w:rPr>
              <w:delText>, միջամտությունը</w:delText>
            </w:r>
          </w:del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և շրջակա միջավայրի պայմանները: Արդյունաբերական միջավայրերում 5G ենթակառուցվածքի, ներառյալ բազային կայանների և փոքր բջիջների տեղակայումը պահանջում է մանրակրկիտ պլանավորում և օպտիմիզացում՝ ապահովելու համապատասխան ծածկույթ և կատարում:</w:t>
          </w:r>
        </w:p>
        <w:p w14:paraId="4E3B1CD6" w14:textId="66D41434" w:rsidR="00296C59" w:rsidRPr="00F871CC" w:rsidDel="00F871CC" w:rsidRDefault="00296C59" w:rsidP="009843D2">
          <w:pPr>
            <w:spacing w:line="360" w:lineRule="auto"/>
            <w:jc w:val="both"/>
            <w:rPr>
              <w:del w:id="1129" w:author="Derenik Petrosyan" w:date="2024-04-15T12:33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3</w:t>
          </w:r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130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. </w:t>
          </w:r>
          <w:ins w:id="1131" w:author="Derenik Petrosyan" w:date="2024-04-15T13:18:00Z">
            <w:r w:rsidR="00FD02F3" w:rsidRPr="00FD02F3">
              <w:rPr>
                <w:rFonts w:ascii="Sylfaen" w:eastAsia="Tahoma" w:hAnsi="Sylfaen" w:cs="Tahoma"/>
                <w:b/>
                <w:bCs/>
                <w:sz w:val="24"/>
                <w:szCs w:val="24"/>
              </w:rPr>
              <w:t>Մասշտաբայնություն</w:t>
            </w:r>
          </w:ins>
          <w:commentRangeStart w:id="1132"/>
          <w:del w:id="1133" w:author="Derenik Petrosyan" w:date="2024-04-15T13:18:00Z">
            <w:r w:rsidRPr="00F871CC" w:rsidDel="00FD02F3">
              <w:rPr>
                <w:rFonts w:ascii="Sylfaen" w:eastAsia="Tahoma" w:hAnsi="Sylfaen" w:cs="Tahoma"/>
                <w:b/>
                <w:bCs/>
                <w:sz w:val="24"/>
                <w:szCs w:val="24"/>
                <w:highlight w:val="yellow"/>
                <w:rPrChange w:id="1134" w:author="Derenik Petrosyan" w:date="2024-04-15T12:3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Ընդարձակություն</w:delText>
            </w:r>
          </w:del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135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և ռեսուրսների կառավարում</w:t>
          </w:r>
          <w:commentRangeEnd w:id="1132"/>
          <w:r w:rsidR="00F871CC" w:rsidRPr="00F871CC">
            <w:rPr>
              <w:rStyle w:val="CommentReference"/>
              <w:rFonts w:ascii="Sylfaen" w:hAnsi="Sylfaen"/>
              <w:b/>
              <w:bCs/>
              <w:sz w:val="24"/>
              <w:szCs w:val="24"/>
              <w:rPrChange w:id="1136" w:author="Derenik Petrosyan" w:date="2024-04-15T12:34:00Z">
                <w:rPr>
                  <w:rStyle w:val="CommentReference"/>
                </w:rPr>
              </w:rPrChange>
            </w:rPr>
            <w:commentReference w:id="1132"/>
          </w:r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137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</w:p>
        <w:p w14:paraId="4CCE14CF" w14:textId="77777777" w:rsidR="00296C59" w:rsidRPr="00F871CC" w:rsidRDefault="00296C59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0431EBE" w14:textId="4045DC2C" w:rsidR="006436B2" w:rsidRPr="00444B6D" w:rsidRDefault="00296C5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138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5G ցանցերում մասշտաբայնության և ռեսուրսների բաշխման կառավարումը` IIoT-ի տեղակայման մեջ միացված սարքերի և հավելվածների աճող թվին աջակցելու համար բարդ խնդիր է: Ռեսուրսների արդյունավետ կառավարումը, ներառյալ սպեկտրի տեղաբաշխումը, թողունակության ապահովումը և ցանցի կտրումը, կարևոր է IIoT հավելվածների բազմազան պահանջները բավարարելու համար՝ միաժամանակ օպտիմալացնելով ցանցի կատարումն ու արդյունավետությունը:</w:t>
          </w:r>
        </w:p>
        <w:p w14:paraId="5C0BC3E8" w14:textId="77777777" w:rsidR="00296C59" w:rsidRPr="00F871CC" w:rsidRDefault="00296C59" w:rsidP="009843D2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139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140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4. Տվյալների կառավարում և վերլուծություն.</w:t>
          </w:r>
        </w:p>
        <w:p w14:paraId="4A678202" w14:textId="3512339D" w:rsidR="00296C59" w:rsidRPr="00444B6D" w:rsidDel="00F871CC" w:rsidRDefault="00296C59" w:rsidP="009843D2">
          <w:pPr>
            <w:spacing w:line="360" w:lineRule="auto"/>
            <w:jc w:val="both"/>
            <w:rPr>
              <w:del w:id="1141" w:author="Derenik Petrosyan" w:date="2024-04-15T12:34:00Z"/>
              <w:rFonts w:ascii="Sylfaen" w:eastAsia="Tahoma" w:hAnsi="Sylfaen" w:cs="Tahoma"/>
              <w:sz w:val="24"/>
              <w:szCs w:val="24"/>
            </w:rPr>
          </w:pPr>
        </w:p>
        <w:p w14:paraId="7FF361B0" w14:textId="35282E72" w:rsidR="00296C59" w:rsidRPr="00444B6D" w:rsidRDefault="00296C5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142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IIoT սարքերի կողմից ստեղծված հսկայական տվյալների կառավարումը </w:t>
          </w:r>
          <w:del w:id="1143" w:author="Derenik Petrosyan" w:date="2024-04-15T13:24:00Z">
            <w:r w:rsidRPr="00833B82" w:rsidDel="00833B82">
              <w:rPr>
                <w:rFonts w:ascii="Sylfaen" w:eastAsia="Tahoma" w:hAnsi="Sylfaen" w:cs="Tahoma"/>
                <w:sz w:val="24"/>
                <w:szCs w:val="24"/>
              </w:rPr>
              <w:delText xml:space="preserve">և գործող պատկերացումների արդյունահանումը զգալի </w:delText>
            </w:r>
          </w:del>
          <w:r w:rsidRPr="00833B82">
            <w:rPr>
              <w:rFonts w:ascii="Sylfaen" w:eastAsia="Tahoma" w:hAnsi="Sylfaen" w:cs="Tahoma"/>
              <w:sz w:val="24"/>
              <w:szCs w:val="24"/>
            </w:rPr>
            <w:t>մարտահրավերներ են ստեղծում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: Տվյալների արդյունավետ կառավարումը, պահպանումը, մշակումը և վերլուծությունը կարևոր են </w:t>
          </w:r>
          <w:r w:rsidRPr="00833B82">
            <w:rPr>
              <w:rFonts w:ascii="Sylfaen" w:eastAsia="Tahoma" w:hAnsi="Sylfaen" w:cs="Tahoma"/>
              <w:sz w:val="24"/>
              <w:szCs w:val="24"/>
            </w:rPr>
            <w:t>I</w:t>
          </w:r>
          <w:r w:rsidR="00833B82" w:rsidRPr="00833B82">
            <w:rPr>
              <w:rFonts w:ascii="Sylfaen" w:eastAsia="Tahoma" w:hAnsi="Sylfaen" w:cs="Tahoma"/>
              <w:sz w:val="24"/>
              <w:szCs w:val="24"/>
              <w:rPrChange w:id="1144" w:author="Derenik Petrosyan" w:date="2024-04-15T13:25:00Z">
                <w:rPr>
                  <w:rFonts w:ascii="Sylfaen" w:eastAsia="Tahoma" w:hAnsi="Sylfaen" w:cs="Tahoma"/>
                  <w:sz w:val="24"/>
                  <w:szCs w:val="24"/>
                  <w:highlight w:val="yellow"/>
                </w:rPr>
              </w:rPrChange>
            </w:rPr>
            <w:t>i</w:t>
          </w:r>
          <w:r w:rsidRPr="00833B82">
            <w:rPr>
              <w:rFonts w:ascii="Sylfaen" w:eastAsia="Tahoma" w:hAnsi="Sylfaen" w:cs="Tahoma"/>
              <w:sz w:val="24"/>
              <w:szCs w:val="24"/>
            </w:rPr>
            <w:t>oT</w:t>
          </w:r>
          <w:ins w:id="1145" w:author="Derenik Petrosyan" w:date="2024-04-15T13:24:00Z">
            <w:r w:rsidR="00833B82" w:rsidRPr="00833B82">
              <w:rPr>
                <w:rFonts w:ascii="Sylfaen" w:eastAsia="Tahoma" w:hAnsi="Sylfaen" w:cs="Tahoma"/>
                <w:sz w:val="24"/>
                <w:szCs w:val="24"/>
                <w:rPrChange w:id="1146" w:author="Derenik Petrosyan" w:date="2024-04-15T13:2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 xml:space="preserve"> սար</w:t>
            </w:r>
          </w:ins>
          <w:ins w:id="1147" w:author="Derenik Petrosyan" w:date="2024-04-15T13:25:00Z">
            <w:r w:rsidR="00833B82" w:rsidRPr="00833B82">
              <w:rPr>
                <w:rFonts w:ascii="Sylfaen" w:eastAsia="Tahoma" w:hAnsi="Sylfaen" w:cs="Tahoma"/>
                <w:sz w:val="24"/>
                <w:szCs w:val="24"/>
                <w:rPrChange w:id="1148" w:author="Derenik Petrosyan" w:date="2024-04-15T13:2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>քաորումներից</w:t>
            </w:r>
          </w:ins>
          <w:r w:rsidRPr="00833B82">
            <w:rPr>
              <w:rFonts w:ascii="Sylfaen" w:eastAsia="Tahoma" w:hAnsi="Sylfaen" w:cs="Tahoma"/>
              <w:sz w:val="24"/>
              <w:szCs w:val="24"/>
            </w:rPr>
            <w:t xml:space="preserve"> </w:t>
          </w:r>
          <w:r w:rsidRPr="00833B82">
            <w:rPr>
              <w:rFonts w:ascii="Sylfaen" w:eastAsia="Tahoma" w:hAnsi="Sylfaen" w:cs="Tahoma"/>
              <w:sz w:val="24"/>
              <w:szCs w:val="24"/>
            </w:rPr>
            <w:lastRenderedPageBreak/>
            <w:t>տվյալներից արժեք ստանալու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և արդյունաբերական գործընթացներում տեղեկացված որոշումներ կայացնելու համար:</w:t>
          </w:r>
        </w:p>
        <w:p w14:paraId="36F78A69" w14:textId="77777777" w:rsidR="00296C59" w:rsidRPr="00CC15F8" w:rsidDel="00AA12B6" w:rsidRDefault="00296C59" w:rsidP="009843D2">
          <w:pPr>
            <w:spacing w:line="360" w:lineRule="auto"/>
            <w:jc w:val="both"/>
            <w:rPr>
              <w:del w:id="1149" w:author="Derenik Petrosyan" w:date="2024-04-15T12:35:00Z"/>
              <w:rFonts w:ascii="Sylfaen" w:eastAsia="Tahoma" w:hAnsi="Sylfaen" w:cs="Tahoma"/>
              <w:b/>
              <w:bCs/>
              <w:sz w:val="24"/>
              <w:szCs w:val="24"/>
              <w:rPrChange w:id="1150" w:author="Derenik Petrosyan" w:date="2024-04-16T13:48:00Z">
                <w:rPr>
                  <w:del w:id="1151" w:author="Derenik Petrosyan" w:date="2024-04-15T12:35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CC15F8">
            <w:rPr>
              <w:rFonts w:ascii="Sylfaen" w:eastAsia="Tahoma" w:hAnsi="Sylfaen" w:cs="Tahoma"/>
              <w:b/>
              <w:bCs/>
              <w:sz w:val="24"/>
              <w:szCs w:val="24"/>
              <w:rPrChange w:id="1152" w:author="Derenik Petrosyan" w:date="2024-04-16T13:4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5. Կանոնակարգային համապատասխանություն.</w:t>
          </w:r>
        </w:p>
        <w:p w14:paraId="5185A028" w14:textId="77777777" w:rsidR="00296C59" w:rsidRPr="00444B6D" w:rsidRDefault="00296C59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062CFEE" w14:textId="50BC55F2" w:rsidR="000C2831" w:rsidRDefault="00296C59" w:rsidP="009843D2">
          <w:pPr>
            <w:spacing w:line="360" w:lineRule="auto"/>
            <w:ind w:firstLine="720"/>
            <w:jc w:val="both"/>
            <w:rPr>
              <w:ins w:id="1153" w:author="Derenik Petrosyan" w:date="2024-04-15T13:25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Տվյալների գաղտնիության, անվտանգության և բնապահպանական կանոնակարգերի հետ կապված կարգավորող պահանջներին և արդյունաբերության ստանդարտներին համապատասխանելը կարևոր նշանակություն ունի IIoT տեղակայման ժամանակ: Կանոնակարգերի հետ համապատասխանության ապահովումը, ինչպիսիք են </w:t>
          </w:r>
          <w:commentRangeStart w:id="1154"/>
          <w:r w:rsidRPr="00F26AD1">
            <w:rPr>
              <w:rFonts w:ascii="Sylfaen" w:eastAsia="Tahoma" w:hAnsi="Sylfaen" w:cs="Tahoma"/>
              <w:sz w:val="24"/>
              <w:szCs w:val="24"/>
            </w:rPr>
            <w:t>GDPR</w:t>
          </w:r>
          <w:commentRangeEnd w:id="1154"/>
          <w:r w:rsidR="007E3486" w:rsidRPr="00F26AD1">
            <w:rPr>
              <w:rStyle w:val="CommentReference"/>
            </w:rPr>
            <w:commentReference w:id="1154"/>
          </w:r>
          <w:r w:rsidRPr="00F26AD1">
            <w:rPr>
              <w:rFonts w:ascii="Sylfaen" w:eastAsia="Tahoma" w:hAnsi="Sylfaen" w:cs="Tahoma"/>
              <w:sz w:val="24"/>
              <w:szCs w:val="24"/>
            </w:rPr>
            <w:t>-ը</w:t>
          </w:r>
          <w:ins w:id="1155" w:author="Derenik Petrosyan" w:date="2024-04-16T13:49:00Z">
            <w:r w:rsidR="00CC15F8" w:rsidRPr="00CC15F8">
              <w:rPr>
                <w:rFonts w:ascii="Sylfaen" w:eastAsia="Tahoma" w:hAnsi="Sylfaen" w:cs="Tahoma"/>
                <w:sz w:val="24"/>
                <w:szCs w:val="24"/>
                <w:rPrChange w:id="1156" w:author="Derenik Petrosyan" w:date="2024-04-16T13:49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( </w:t>
            </w:r>
            <w:r w:rsidR="00CC15F8" w:rsidRPr="00CC15F8">
              <w:rPr>
                <w:rFonts w:ascii="Sylfaen" w:eastAsia="Tahoma" w:hAnsi="Sylfaen" w:cs="Tahoma"/>
                <w:sz w:val="24"/>
                <w:szCs w:val="24"/>
              </w:rPr>
              <w:t>General Data Protection Regulation</w:t>
            </w:r>
            <w:r w:rsidR="00CC15F8" w:rsidRPr="00CC15F8">
              <w:rPr>
                <w:rFonts w:ascii="Sylfaen" w:eastAsia="Tahoma" w:hAnsi="Sylfaen" w:cs="Tahoma"/>
                <w:sz w:val="24"/>
                <w:szCs w:val="24"/>
                <w:rPrChange w:id="1157" w:author="Derenik Petrosyan" w:date="2024-04-16T13:49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r w:rsidR="00CC15F8" w:rsidRPr="00A34401">
              <w:rPr>
                <w:rFonts w:ascii="Sylfaen" w:eastAsia="Tahoma" w:hAnsi="Sylfaen" w:cs="Tahoma"/>
                <w:sz w:val="24"/>
                <w:szCs w:val="24"/>
                <w:rPrChange w:id="1158" w:author="Derenik Petrosyan" w:date="2024-04-16T14:1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)</w:t>
            </w:r>
          </w:ins>
          <w:r w:rsidRPr="00F26AD1">
            <w:rPr>
              <w:rFonts w:ascii="Sylfaen" w:eastAsia="Tahoma" w:hAnsi="Sylfaen" w:cs="Tahoma"/>
              <w:sz w:val="24"/>
              <w:szCs w:val="24"/>
            </w:rPr>
            <w:t xml:space="preserve">, </w:t>
          </w:r>
          <w:commentRangeStart w:id="1159"/>
          <w:r w:rsidRPr="00F26AD1">
            <w:rPr>
              <w:rFonts w:ascii="Sylfaen" w:eastAsia="Tahoma" w:hAnsi="Sylfaen" w:cs="Tahoma"/>
              <w:sz w:val="24"/>
              <w:szCs w:val="24"/>
            </w:rPr>
            <w:t>HIPAA</w:t>
          </w:r>
          <w:commentRangeEnd w:id="1159"/>
          <w:r w:rsidR="00ED03DF" w:rsidRPr="00F26AD1">
            <w:rPr>
              <w:rStyle w:val="CommentReference"/>
            </w:rPr>
            <w:commentReference w:id="1159"/>
          </w:r>
          <w:r w:rsidRPr="00F26AD1">
            <w:rPr>
              <w:rFonts w:ascii="Sylfaen" w:eastAsia="Tahoma" w:hAnsi="Sylfaen" w:cs="Tahoma"/>
              <w:sz w:val="24"/>
              <w:szCs w:val="24"/>
            </w:rPr>
            <w:t>-ն</w:t>
          </w:r>
          <w:ins w:id="1160" w:author="Derenik Petrosyan" w:date="2024-04-16T13:51:00Z">
            <w:r w:rsidR="00F440BE" w:rsidRPr="00F440BE">
              <w:rPr>
                <w:rFonts w:ascii="Sylfaen" w:eastAsia="Tahoma" w:hAnsi="Sylfaen" w:cs="Tahoma"/>
                <w:sz w:val="24"/>
                <w:szCs w:val="24"/>
                <w:rPrChange w:id="1161" w:author="Derenik Petrosyan" w:date="2024-04-16T13:51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(</w:t>
            </w:r>
            <w:r w:rsidR="00F440BE" w:rsidRPr="00F440BE">
              <w:rPr>
                <w:rFonts w:ascii="Sylfaen" w:eastAsia="Tahoma" w:hAnsi="Sylfaen" w:cs="Tahoma"/>
                <w:sz w:val="24"/>
                <w:szCs w:val="24"/>
              </w:rPr>
              <w:t>Health Insurance Portability and Accountability Act</w:t>
            </w:r>
          </w:ins>
          <w:ins w:id="1162" w:author="Derenik Petrosyan" w:date="2024-04-16T13:52:00Z">
            <w:r w:rsidR="00F440BE" w:rsidRPr="00F440BE">
              <w:rPr>
                <w:rFonts w:ascii="Sylfaen" w:eastAsia="Tahoma" w:hAnsi="Sylfaen" w:cs="Tahoma"/>
                <w:sz w:val="24"/>
                <w:szCs w:val="24"/>
                <w:rPrChange w:id="1163" w:author="Derenik Petrosyan" w:date="2024-04-16T13:52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</w:ins>
          <w:ins w:id="1164" w:author="Derenik Petrosyan" w:date="2024-04-16T13:51:00Z">
            <w:r w:rsidR="00F440BE" w:rsidRPr="00F440BE">
              <w:rPr>
                <w:rFonts w:ascii="Sylfaen" w:eastAsia="Tahoma" w:hAnsi="Sylfaen" w:cs="Tahoma"/>
                <w:sz w:val="24"/>
                <w:szCs w:val="24"/>
                <w:rPrChange w:id="1165" w:author="Derenik Petrosyan" w:date="2024-04-16T13:52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)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և ոլորտի հատուկ ստանդարտները, պահանջում են տվյալների կառավարման ամուր շրջանակներ, անվտանգության միջոցներ և լավագույն փորձի պահպանում:</w:t>
          </w:r>
        </w:p>
        <w:p w14:paraId="6B78C583" w14:textId="531C4E9D" w:rsidR="00E4298E" w:rsidRPr="00444B6D" w:rsidRDefault="00D14FD6">
          <w:pPr>
            <w:spacing w:line="360" w:lineRule="auto"/>
            <w:ind w:firstLine="720"/>
            <w:jc w:val="both"/>
            <w:rPr>
              <w:rFonts w:ascii="Sylfaen" w:eastAsia="Arial" w:hAnsi="Sylfaen" w:cs="Arial"/>
              <w:sz w:val="24"/>
              <w:szCs w:val="24"/>
            </w:rPr>
            <w:pPrChange w:id="1166" w:author="Derenik Petrosyan" w:date="2024-04-16T14:15:00Z">
              <w:pPr>
                <w:spacing w:line="360" w:lineRule="auto"/>
                <w:jc w:val="both"/>
              </w:pPr>
            </w:pPrChange>
          </w:pPr>
        </w:p>
      </w:sdtContent>
    </w:sdt>
    <w:bookmarkStart w:id="1167" w:name="_Toc165300594"/>
    <w:p w14:paraId="133E1340" w14:textId="77777777" w:rsidR="00E4298E" w:rsidRPr="00DC2830" w:rsidRDefault="00D14FD6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168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35"/>
          <w:id w:val="50201505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2.4 5G-IIoT ինտեգրման հնարավորություններն ու առավելությունները</w:t>
          </w:r>
        </w:sdtContent>
      </w:sdt>
      <w:bookmarkEnd w:id="1167"/>
    </w:p>
    <w:p w14:paraId="4F754967" w14:textId="1406AD76" w:rsidR="00E4298E" w:rsidDel="00A06C20" w:rsidRDefault="00FC3230" w:rsidP="009843D2">
      <w:pPr>
        <w:spacing w:line="360" w:lineRule="auto"/>
        <w:ind w:firstLine="720"/>
        <w:jc w:val="both"/>
        <w:rPr>
          <w:del w:id="1169" w:author="Derenik Petrosyan" w:date="2024-04-16T14:30:00Z"/>
          <w:rFonts w:ascii="Sylfaen" w:eastAsia="Arial" w:hAnsi="Sylfaen" w:cs="Arial"/>
          <w:sz w:val="24"/>
          <w:szCs w:val="24"/>
        </w:rPr>
      </w:pPr>
      <w:ins w:id="1170" w:author="Derenik Petrosyan" w:date="2024-04-16T14:30:00Z">
        <w:r w:rsidRPr="00FC3230">
          <w:rPr>
            <w:rFonts w:ascii="Sylfaen" w:eastAsia="Arial" w:hAnsi="Sylfaen" w:cs="Arial"/>
            <w:sz w:val="24"/>
            <w:szCs w:val="24"/>
          </w:rPr>
          <w:t xml:space="preserve">5G-ի ընկալումը բացառապես բջջային կապի ոլորտում անտեսում է դրա ավելի լայն ազդեցությունը: Սմարթֆոններից բացի, 5G-ը վճռորոշ դեր է խաղում Արդյունաբերություն 4.0-ում և Իրերի արդյունաբերական ինտերնետում (IIoT), որտեղ այն ուժեղացնում է կապը տարբեր սարքերի համար: Դրա ազդեցությունը տարածվում է արդյունաբերական և սպասարկման ոլորտների վրա՝ դրսևորվելով համալսարանական ցանցերում և լայնածավալ տեղակայումներով: Իր ցածր </w:t>
        </w:r>
      </w:ins>
      <w:ins w:id="1171" w:author="Derenik Petrosyan" w:date="2024-04-16T14:32:00Z">
        <w:r w:rsidR="00A06C20">
          <w:rPr>
            <w:rFonts w:ascii="Sylfaen" w:eastAsia="Arial" w:hAnsi="Sylfaen" w:cs="Arial"/>
            <w:sz w:val="24"/>
            <w:szCs w:val="24"/>
            <w:lang w:val="hy-AM"/>
          </w:rPr>
          <w:t>հապաղմամբ</w:t>
        </w:r>
      </w:ins>
      <w:ins w:id="1172" w:author="Derenik Petrosyan" w:date="2024-04-16T14:30:00Z">
        <w:r w:rsidRPr="00FC3230">
          <w:rPr>
            <w:rFonts w:ascii="Sylfaen" w:eastAsia="Arial" w:hAnsi="Sylfaen" w:cs="Arial"/>
            <w:sz w:val="24"/>
            <w:szCs w:val="24"/>
          </w:rPr>
          <w:t xml:space="preserve"> և բարձր թողունակությամբ՝ 5G-ը պատրաստվում է դառնալ ստանդարտ թվայնացման նախաձեռնություններում, ինչպիսիք են խելացի քաղաքները, գործարանները և շարժունակության լուծումները՝ ավելի ամրապնդելով իր կարևորությունը ավանդական բջջային կապից դուրս:</w:t>
        </w:r>
      </w:ins>
    </w:p>
    <w:p w14:paraId="2D987A7B" w14:textId="7D3507F7" w:rsidR="003A5B3B" w:rsidRPr="003A5B3B" w:rsidRDefault="00646F91">
      <w:pPr>
        <w:spacing w:line="360" w:lineRule="auto"/>
        <w:ind w:firstLine="720"/>
        <w:jc w:val="both"/>
        <w:rPr>
          <w:ins w:id="1173" w:author="Derenik Petrosyan" w:date="2024-04-16T15:01:00Z"/>
          <w:rFonts w:ascii="Sylfaen" w:eastAsia="Arial" w:hAnsi="Sylfaen" w:cs="Arial"/>
          <w:sz w:val="24"/>
          <w:szCs w:val="24"/>
          <w:lang w:val="hy-AM"/>
        </w:rPr>
        <w:pPrChange w:id="1174" w:author="Derenik Petrosyan" w:date="2024-04-16T15:02:00Z">
          <w:pPr>
            <w:spacing w:line="360" w:lineRule="auto"/>
            <w:jc w:val="both"/>
          </w:pPr>
        </w:pPrChange>
      </w:pPr>
      <w:ins w:id="1175" w:author="Derenik Petrosyan" w:date="2024-04-16T14:34:00Z">
        <w:r>
          <w:rPr>
            <w:rFonts w:ascii="Sylfaen" w:eastAsia="Arial" w:hAnsi="Sylfaen" w:cs="Arial"/>
            <w:sz w:val="24"/>
            <w:szCs w:val="24"/>
            <w:lang w:val="hy-AM"/>
          </w:rPr>
          <w:t xml:space="preserve"> </w:t>
        </w:r>
      </w:ins>
      <w:ins w:id="1176" w:author="Derenik Petrosyan" w:date="2024-04-16T15:01:00Z"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IIoT-ի ներուժը </w:t>
        </w:r>
      </w:ins>
      <w:ins w:id="1177" w:author="Derenik Petrosyan" w:date="2024-04-16T15:02:00Z">
        <w:r w:rsidR="003A5B3B">
          <w:rPr>
            <w:rFonts w:ascii="Sylfaen" w:eastAsia="Arial" w:hAnsi="Sylfaen" w:cs="Arial"/>
            <w:sz w:val="24"/>
            <w:szCs w:val="24"/>
            <w:lang w:val="hy-AM"/>
          </w:rPr>
          <w:t>բացահայտելու</w:t>
        </w:r>
      </w:ins>
      <w:ins w:id="1178" w:author="Derenik Petrosyan" w:date="2024-04-16T15:01:00Z"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 համար արտադրողներին անհրաժեշտ է հուսալի, անվտանգ և բարձր արագությամբ կապի ցանց, որը կարող է կառավարել սենսորային սարքերի կողմից ստեղծվող հսկայական տվյալները: IIoT լանդշաֆտում 5G-ը զբաղեցնում է այնպիսի դիրք, ինչպիսին Cloud տեխնոլոգիան էր մեկ տասնամյակ առաջ: Ճիշտ այնպես, ինչպես Cloud-ը փոխակերպեց տվյալների պահեստավորումն ու հասանելիությունը բիզնեսի համար, 5G-ը պատրաստ է հեղափոխել արտադրական գործառնությունները:</w:t>
        </w:r>
      </w:ins>
    </w:p>
    <w:p w14:paraId="4D9F877E" w14:textId="77777777" w:rsidR="003A5B3B" w:rsidRPr="003A5B3B" w:rsidRDefault="003A5B3B" w:rsidP="009843D2">
      <w:pPr>
        <w:spacing w:line="360" w:lineRule="auto"/>
        <w:jc w:val="both"/>
        <w:rPr>
          <w:ins w:id="1179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</w:p>
    <w:p w14:paraId="7C1DB932" w14:textId="5633A70C" w:rsidR="003A5B3B" w:rsidRPr="003A5B3B" w:rsidRDefault="00932B87" w:rsidP="009843D2">
      <w:pPr>
        <w:spacing w:line="360" w:lineRule="auto"/>
        <w:jc w:val="both"/>
        <w:rPr>
          <w:ins w:id="1180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  <w:ins w:id="1181" w:author="Derenik Petrosyan" w:date="2024-04-16T15:04:00Z">
        <w:r w:rsidRPr="00932B87">
          <w:rPr>
            <w:rFonts w:ascii="Sylfaen" w:eastAsia="Arial" w:hAnsi="Sylfaen" w:cs="Arial"/>
            <w:b/>
            <w:bCs/>
            <w:sz w:val="24"/>
            <w:szCs w:val="24"/>
            <w:lang w:val="hy-AM"/>
          </w:rPr>
          <w:t>Նվազեցված պարապուրդ</w:t>
        </w:r>
      </w:ins>
      <w:ins w:id="1182" w:author="Derenik Petrosyan" w:date="2024-04-16T15:01:00Z">
        <w:r w:rsidR="003A5B3B" w:rsidRPr="00D14ADE">
          <w:rPr>
            <w:rFonts w:ascii="Sylfaen" w:eastAsia="Arial" w:hAnsi="Sylfaen" w:cs="Arial"/>
            <w:b/>
            <w:bCs/>
            <w:sz w:val="24"/>
            <w:szCs w:val="24"/>
            <w:lang w:val="hy-AM"/>
            <w:rPrChange w:id="1183" w:author="Derenik Petrosyan" w:date="2024-04-16T15:03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>:</w:t>
        </w:r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 5G-ի բարձր արագությամբ, ցածր </w:t>
        </w:r>
      </w:ins>
      <w:ins w:id="1184" w:author="Derenik Petrosyan" w:date="2024-04-16T15:03:00Z">
        <w:r w:rsidR="00D14ADE">
          <w:rPr>
            <w:rFonts w:ascii="Sylfaen" w:eastAsia="Arial" w:hAnsi="Sylfaen" w:cs="Arial"/>
            <w:sz w:val="24"/>
            <w:szCs w:val="24"/>
            <w:lang w:val="hy-AM"/>
          </w:rPr>
          <w:t>հապաղումամբ</w:t>
        </w:r>
      </w:ins>
      <w:ins w:id="1185" w:author="Derenik Petrosyan" w:date="2024-04-16T15:01:00Z"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 կապի շնորհիվ արտադրողները կարող են իրական ժամանակում վերահսկել մեքենաներն ու սարքավորումները՝ կանխելով պոտենցիալ խնդիրները՝ նախքան դրանց սրվելը: Այս ակտիվ մոտեցումը նվազեցնում է պարապուրդի ժամանակը և բարձրացնում ընդհանուր արտադրողականությունը:</w:t>
        </w:r>
      </w:ins>
    </w:p>
    <w:p w14:paraId="1B56BDDC" w14:textId="77777777" w:rsidR="003A5B3B" w:rsidRPr="003A5B3B" w:rsidRDefault="003A5B3B" w:rsidP="009843D2">
      <w:pPr>
        <w:spacing w:line="360" w:lineRule="auto"/>
        <w:jc w:val="both"/>
        <w:rPr>
          <w:ins w:id="1186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</w:p>
    <w:p w14:paraId="69BE5CCA" w14:textId="77777777" w:rsidR="003A5B3B" w:rsidRPr="003A5B3B" w:rsidRDefault="003A5B3B" w:rsidP="009843D2">
      <w:pPr>
        <w:spacing w:line="360" w:lineRule="auto"/>
        <w:jc w:val="both"/>
        <w:rPr>
          <w:ins w:id="1187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  <w:ins w:id="1188" w:author="Derenik Petrosyan" w:date="2024-04-16T15:01:00Z">
        <w:r w:rsidRPr="00D14ADE">
          <w:rPr>
            <w:rFonts w:ascii="Sylfaen" w:eastAsia="Arial" w:hAnsi="Sylfaen" w:cs="Arial"/>
            <w:b/>
            <w:bCs/>
            <w:color w:val="000000" w:themeColor="text1"/>
            <w:sz w:val="24"/>
            <w:szCs w:val="24"/>
            <w:lang w:val="hy-AM"/>
            <w:rPrChange w:id="1189" w:author="Derenik Petrosyan" w:date="2024-04-16T15:03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>Արդյունավետության ձեռքբերումները շատ են:</w:t>
        </w:r>
        <w:r w:rsidRPr="00D14ADE">
          <w:rPr>
            <w:rFonts w:ascii="Sylfaen" w:eastAsia="Arial" w:hAnsi="Sylfaen" w:cs="Arial"/>
            <w:color w:val="000000" w:themeColor="text1"/>
            <w:sz w:val="24"/>
            <w:szCs w:val="24"/>
            <w:lang w:val="hy-AM"/>
            <w:rPrChange w:id="1190" w:author="Derenik Petrosyan" w:date="2024-04-16T15:03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 xml:space="preserve"> </w:t>
        </w:r>
        <w:r w:rsidRPr="003A5B3B">
          <w:rPr>
            <w:rFonts w:ascii="Sylfaen" w:eastAsia="Arial" w:hAnsi="Sylfaen" w:cs="Arial"/>
            <w:sz w:val="24"/>
            <w:szCs w:val="24"/>
            <w:lang w:val="hy-AM"/>
          </w:rPr>
          <w:t>Իրական ժամանակի տվյալները և պատկերացումները արտադրողներին հնարավորություն են տալիս օպտիմիզացնել գործընթացները և մատնանշել բարելավման ոլորտները: Նվազագույնի հասցնելով թափոնները, պարզեցնելով գործառնությունները և խթանելով ավելի լավ հաղորդակցությունը՝ արտադրողները կարող են բարձրացնել արդյունավետությունը և կրճատել ծախսերը:</w:t>
        </w:r>
      </w:ins>
    </w:p>
    <w:p w14:paraId="46FA903E" w14:textId="77777777" w:rsidR="003A5B3B" w:rsidRPr="003A5B3B" w:rsidRDefault="003A5B3B" w:rsidP="009843D2">
      <w:pPr>
        <w:spacing w:line="360" w:lineRule="auto"/>
        <w:jc w:val="both"/>
        <w:rPr>
          <w:ins w:id="1191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</w:p>
    <w:p w14:paraId="2BD8869E" w14:textId="157C72B8" w:rsidR="00646F91" w:rsidRPr="00646F91" w:rsidRDefault="003A5B3B" w:rsidP="009843D2">
      <w:pPr>
        <w:spacing w:line="360" w:lineRule="auto"/>
        <w:jc w:val="both"/>
        <w:rPr>
          <w:ins w:id="1192" w:author="Derenik Petrosyan" w:date="2024-04-16T14:32:00Z"/>
          <w:rFonts w:ascii="Sylfaen" w:eastAsia="Arial" w:hAnsi="Sylfaen" w:cs="Arial"/>
          <w:sz w:val="24"/>
          <w:szCs w:val="24"/>
          <w:lang w:val="hy-AM"/>
          <w:rPrChange w:id="1193" w:author="Derenik Petrosyan" w:date="2024-04-16T14:34:00Z">
            <w:rPr>
              <w:ins w:id="1194" w:author="Derenik Petrosyan" w:date="2024-04-16T14:32:00Z"/>
              <w:rFonts w:ascii="Sylfaen" w:eastAsia="Arial" w:hAnsi="Sylfaen" w:cs="Arial"/>
              <w:sz w:val="24"/>
              <w:szCs w:val="24"/>
            </w:rPr>
          </w:rPrChange>
        </w:rPr>
      </w:pPr>
      <w:ins w:id="1195" w:author="Derenik Petrosyan" w:date="2024-04-16T15:01:00Z">
        <w:r w:rsidRPr="00932B87">
          <w:rPr>
            <w:rFonts w:ascii="Sylfaen" w:eastAsia="Arial" w:hAnsi="Sylfaen" w:cs="Arial"/>
            <w:b/>
            <w:bCs/>
            <w:color w:val="000000" w:themeColor="text1"/>
            <w:sz w:val="24"/>
            <w:szCs w:val="24"/>
            <w:lang w:val="hy-AM"/>
            <w:rPrChange w:id="1196" w:author="Derenik Petrosyan" w:date="2024-04-16T15:05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>Գործառնական կայունությունը մեծանում է</w:t>
        </w:r>
        <w:r w:rsidRPr="003A5B3B">
          <w:rPr>
            <w:rFonts w:ascii="Sylfaen" w:eastAsia="Arial" w:hAnsi="Sylfaen" w:cs="Arial"/>
            <w:sz w:val="24"/>
            <w:szCs w:val="24"/>
            <w:lang w:val="hy-AM"/>
          </w:rPr>
          <w:t>: Գործընթացների օպտիմալացման միջոցով արտադրողները կարող են կրճատել էներգիայի սպառումը և արտանետումները՝ ամրապնդելով նրանց կայունության պրոֆիլը և նվազեցնելով շրջակա միջավայրի վրա ազդեցությունը: Քանի որ ավելի շատ արտադրողներ համապատասխանեցնում են իրենց գործունեությունը կայունության գլոբալ նպատակների հետ, ինչպիսիք են ՄԱԿ-ի Կայուն զարգացման նպատակները, 5G-ով միացված տվյալների հաշվետվության միջոցով մեքենաների աշխատանքի վրա ճշգրիտ վերահսկողություն ձեռք բերելը դառնում է ռազմավարական առավելություն:</w:t>
        </w:r>
      </w:ins>
    </w:p>
    <w:p w14:paraId="618DD560" w14:textId="0000B395" w:rsidR="00E4298E" w:rsidRDefault="00D14FD6" w:rsidP="009843D2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customXmlDelRangeStart w:id="1197" w:author="Derenik Petrosyan" w:date="2024-04-16T14:30:00Z"/>
      <w:sdt>
        <w:sdtPr>
          <w:rPr>
            <w:rFonts w:ascii="Sylfaen" w:hAnsi="Sylfaen"/>
            <w:sz w:val="24"/>
            <w:szCs w:val="24"/>
          </w:rPr>
          <w:tag w:val="goog_rdk_36"/>
          <w:id w:val="1727802774"/>
        </w:sdtPr>
        <w:sdtEndPr/>
        <w:sdtContent>
          <w:customXmlDelRangeEnd w:id="1197"/>
          <w:del w:id="1198" w:author="Derenik Petrosyan" w:date="2024-04-16T14:30:00Z">
            <w:r w:rsidR="0059570A" w:rsidRPr="00DC2830" w:rsidDel="00FC3230">
              <w:rPr>
                <w:rFonts w:ascii="Sylfaen" w:eastAsia="Tahoma" w:hAnsi="Sylfaen" w:cs="Tahoma"/>
                <w:sz w:val="24"/>
                <w:szCs w:val="24"/>
              </w:rPr>
              <w:delText>IIoT-ի հետ 5G ցանցերի ինտեգրման հնարավորություններն ու առավելությունները : Ընդգծեք պոտենցիալ ծրագրերը, ինչպիսիք են կանխատեսելի սպասարկումը, ինքնավար գործառնությունները, հեռակառավարման մոնիտորինգը և մատակարարման շղթայի օպտիմալացումը, և քննարկեք, թե ինչպես են այս տեխնոլոգիաները կարող խթանել արդյունավետությունը, արտադրողականությունը և նորարարությունը արդյունաբերական միջավայրերում:</w:delText>
            </w:r>
          </w:del>
          <w:customXmlDelRangeStart w:id="1199" w:author="Derenik Petrosyan" w:date="2024-04-16T14:30:00Z"/>
        </w:sdtContent>
      </w:sdt>
      <w:customXmlDelRangeEnd w:id="1199"/>
    </w:p>
    <w:p w14:paraId="35F606BD" w14:textId="14E99F8B" w:rsidR="00B508E1" w:rsidRDefault="00B508E1" w:rsidP="00B508E1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</w:p>
    <w:p w14:paraId="619A5E60" w14:textId="7A2382A1" w:rsidR="00B508E1" w:rsidRDefault="00B508E1" w:rsidP="00B508E1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</w:p>
    <w:p w14:paraId="3F57610F" w14:textId="77777777" w:rsidR="00B508E1" w:rsidRPr="00DC2830" w:rsidDel="00FC3230" w:rsidRDefault="00B508E1" w:rsidP="00B508E1">
      <w:pPr>
        <w:spacing w:line="360" w:lineRule="auto"/>
        <w:ind w:firstLine="720"/>
        <w:jc w:val="both"/>
        <w:rPr>
          <w:del w:id="1200" w:author="Derenik Petrosyan" w:date="2024-04-16T14:30:00Z"/>
          <w:rFonts w:ascii="Sylfaen" w:eastAsia="Arial" w:hAnsi="Sylfaen" w:cs="Arial"/>
          <w:sz w:val="24"/>
          <w:szCs w:val="24"/>
        </w:rPr>
      </w:pPr>
    </w:p>
    <w:p w14:paraId="193F9F5D" w14:textId="77777777" w:rsidR="00E4298E" w:rsidRPr="00DC2830" w:rsidRDefault="00E4298E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  <w:pPrChange w:id="1201" w:author="Derenik Petrosyan" w:date="2024-04-16T14:30:00Z">
          <w:pPr>
            <w:spacing w:line="360" w:lineRule="auto"/>
            <w:jc w:val="both"/>
          </w:pPr>
        </w:pPrChange>
      </w:pPr>
    </w:p>
    <w:bookmarkStart w:id="1202" w:name="_Toc165300595"/>
    <w:p w14:paraId="38D1844F" w14:textId="77777777" w:rsidR="00E4298E" w:rsidRPr="00DC2830" w:rsidRDefault="00D14FD6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203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37"/>
          <w:id w:val="52205420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2.5 Դեպքերի ուսումնասիրություն և օգտագործման դեպքեր </w:t>
          </w:r>
        </w:sdtContent>
      </w:sdt>
      <w:bookmarkEnd w:id="1202"/>
    </w:p>
    <w:p w14:paraId="58CD9627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sdt>
      <w:sdtPr>
        <w:rPr>
          <w:rFonts w:ascii="Sylfaen" w:hAnsi="Sylfaen"/>
          <w:sz w:val="24"/>
          <w:szCs w:val="24"/>
        </w:rPr>
        <w:tag w:val="goog_rdk_38"/>
        <w:id w:val="-311480201"/>
      </w:sdtPr>
      <w:sdtEndPr/>
      <w:sdtContent>
        <w:p w14:paraId="2F872F6E" w14:textId="00E3B4BD" w:rsidR="006477A4" w:rsidRPr="006477A4" w:rsidRDefault="006477A4" w:rsidP="009843D2">
          <w:pPr>
            <w:spacing w:line="360" w:lineRule="auto"/>
            <w:jc w:val="both"/>
            <w:rPr>
              <w:ins w:id="1204" w:author="Derenik Petrosyan" w:date="2024-04-16T15:15:00Z"/>
              <w:rFonts w:ascii="Sylfaen" w:hAnsi="Sylfaen"/>
              <w:b/>
              <w:bCs/>
              <w:sz w:val="24"/>
              <w:szCs w:val="24"/>
              <w:rPrChange w:id="1205" w:author="Derenik Petrosyan" w:date="2024-04-16T15:15:00Z">
                <w:rPr>
                  <w:ins w:id="1206" w:author="Derenik Petrosyan" w:date="2024-04-16T15:15:00Z"/>
                  <w:rFonts w:ascii="Sylfaen" w:hAnsi="Sylfaen"/>
                  <w:sz w:val="24"/>
                  <w:szCs w:val="24"/>
                </w:rPr>
              </w:rPrChange>
            </w:rPr>
          </w:pPr>
          <w:ins w:id="1207" w:author="Derenik Petrosyan" w:date="2024-04-16T15:15:00Z">
            <w:r w:rsidRPr="006477A4">
              <w:rPr>
                <w:rFonts w:ascii="Sylfaen" w:hAnsi="Sylfaen"/>
                <w:b/>
                <w:bCs/>
                <w:sz w:val="24"/>
                <w:szCs w:val="24"/>
                <w:rPrChange w:id="1208" w:author="Derenik Petrosyan" w:date="2024-04-16T15:15:00Z">
                  <w:rPr>
                    <w:rFonts w:ascii="Sylfaen" w:hAnsi="Sylfaen"/>
                    <w:sz w:val="24"/>
                    <w:szCs w:val="24"/>
                  </w:rPr>
                </w:rPrChange>
              </w:rPr>
              <w:t>1. Արտադրական արդյունաբերություն</w:t>
            </w:r>
          </w:ins>
        </w:p>
        <w:p w14:paraId="69751E09" w14:textId="77020BC7" w:rsidR="0046672F" w:rsidRPr="00D54004" w:rsidDel="006477A4" w:rsidRDefault="0046672F" w:rsidP="009843D2">
          <w:pPr>
            <w:spacing w:line="360" w:lineRule="auto"/>
            <w:jc w:val="both"/>
            <w:rPr>
              <w:del w:id="1209" w:author="Derenik Petrosyan" w:date="2024-04-16T15:15:00Z"/>
              <w:rFonts w:ascii="Sylfaen" w:eastAsia="Tahoma" w:hAnsi="Sylfaen" w:cs="Tahoma"/>
              <w:b/>
              <w:bCs/>
              <w:sz w:val="24"/>
              <w:szCs w:val="24"/>
              <w:rPrChange w:id="1210" w:author="Derenik Petrosyan" w:date="2024-04-16T15:12:00Z">
                <w:rPr>
                  <w:del w:id="1211" w:author="Derenik Petrosyan" w:date="2024-04-16T15:15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212" w:author="Derenik Petrosyan" w:date="2024-04-16T15:16:00Z">
            <w:r w:rsidRPr="00D54004" w:rsidDel="00D76C4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13" w:author="Derenik Petrosyan" w:date="2024-04-16T15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Օգտագործման դեպք </w:delText>
            </w:r>
          </w:del>
          <w:r w:rsidRPr="00D54004">
            <w:rPr>
              <w:rFonts w:ascii="Sylfaen" w:eastAsia="Tahoma" w:hAnsi="Sylfaen" w:cs="Tahoma"/>
              <w:b/>
              <w:bCs/>
              <w:sz w:val="24"/>
              <w:szCs w:val="24"/>
              <w:rPrChange w:id="1214" w:author="Derenik Petrosyan" w:date="2024-04-16T15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1.</w:t>
          </w:r>
          <w:ins w:id="1215" w:author="Derenik Petrosyan" w:date="2024-04-16T15:16:00Z">
            <w:r w:rsidR="00D76C4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>1</w:t>
            </w:r>
          </w:ins>
          <w:r w:rsidRPr="00D54004">
            <w:rPr>
              <w:rFonts w:ascii="Sylfaen" w:eastAsia="Tahoma" w:hAnsi="Sylfaen" w:cs="Tahoma"/>
              <w:b/>
              <w:bCs/>
              <w:sz w:val="24"/>
              <w:szCs w:val="24"/>
              <w:rPrChange w:id="1216" w:author="Derenik Petrosyan" w:date="2024-04-16T15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Կանխատեսելի սպասարկում</w:t>
          </w:r>
        </w:p>
        <w:p w14:paraId="4D0E331C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4CB8BF8" w14:textId="330E78D4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217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Արտադրող ընկերությունն օգտագործում է 5G-ով միացված IIoT սենսորները, որոնք ներկառուցված են արտադրական մեքենաներում՝ իրական ժամանակում վերահսկելու սարքավորումների </w:t>
          </w:r>
          <w:del w:id="1218" w:author="Derenik Petrosyan" w:date="2024-04-16T15:13:00Z">
            <w:r w:rsidRPr="0046672F" w:rsidDel="00D54004">
              <w:rPr>
                <w:rFonts w:ascii="Sylfaen" w:eastAsia="Tahoma" w:hAnsi="Sylfaen" w:cs="Tahoma"/>
                <w:sz w:val="24"/>
                <w:szCs w:val="24"/>
              </w:rPr>
              <w:delText>առողջությունը</w:delText>
            </w:r>
          </w:del>
          <w:ins w:id="1219" w:author="Derenik Petrosyan" w:date="2024-04-16T15:13:00Z">
            <w:r w:rsidR="00D54004">
              <w:rPr>
                <w:rFonts w:ascii="Sylfaen" w:eastAsia="Tahoma" w:hAnsi="Sylfaen" w:cs="Tahoma"/>
                <w:sz w:val="24"/>
                <w:szCs w:val="24"/>
                <w:lang w:val="hy-AM"/>
              </w:rPr>
              <w:t>սարքինությունը</w:t>
            </w:r>
          </w:ins>
          <w:r w:rsidRPr="0046672F">
            <w:rPr>
              <w:rFonts w:ascii="Sylfaen" w:eastAsia="Tahoma" w:hAnsi="Sylfaen" w:cs="Tahoma"/>
              <w:sz w:val="24"/>
              <w:szCs w:val="24"/>
            </w:rPr>
            <w:t>:</w:t>
          </w:r>
        </w:p>
        <w:p w14:paraId="7FC577EA" w14:textId="66600C8A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220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սենսորները հավաքում են տվյալներ ջերմաստիճանի, </w:t>
          </w:r>
          <w:del w:id="1221" w:author="Derenik Petrosyan" w:date="2024-04-16T15:13:00Z">
            <w:r w:rsidRPr="0046672F" w:rsidDel="006477A4">
              <w:rPr>
                <w:rFonts w:ascii="Sylfaen" w:eastAsia="Tahoma" w:hAnsi="Sylfaen" w:cs="Tahoma"/>
                <w:sz w:val="24"/>
                <w:szCs w:val="24"/>
              </w:rPr>
              <w:delText xml:space="preserve">թրթռումների </w:delText>
            </w:r>
          </w:del>
          <w:ins w:id="1222" w:author="Derenik Petrosyan" w:date="2024-04-16T15:13:00Z">
            <w:r w:rsidR="006477A4">
              <w:rPr>
                <w:rFonts w:ascii="Sylfaen" w:eastAsia="Tahoma" w:hAnsi="Sylfaen" w:cs="Tahoma"/>
                <w:sz w:val="24"/>
                <w:szCs w:val="24"/>
                <w:lang w:val="hy-AM"/>
              </w:rPr>
              <w:t>տատանու</w:t>
            </w:r>
            <w:r w:rsidR="006477A4" w:rsidRPr="0046672F">
              <w:rPr>
                <w:rFonts w:ascii="Sylfaen" w:eastAsia="Tahoma" w:hAnsi="Sylfaen" w:cs="Tahoma"/>
                <w:sz w:val="24"/>
                <w:szCs w:val="24"/>
              </w:rPr>
              <w:t xml:space="preserve">մների </w:t>
            </w:r>
          </w:ins>
          <w:r w:rsidRPr="0046672F">
            <w:rPr>
              <w:rFonts w:ascii="Sylfaen" w:eastAsia="Tahoma" w:hAnsi="Sylfaen" w:cs="Tahoma"/>
              <w:sz w:val="24"/>
              <w:szCs w:val="24"/>
            </w:rPr>
            <w:t>և այլ հիմնական ցուցանիշների վերաբերյալ, որոնք փոխանցվում են 5G ցանցերի միջոցով ամպի վրա հիմնված վերլուծական հարթակներ:</w:t>
          </w:r>
        </w:p>
        <w:p w14:paraId="55964F82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223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Կանխատեսող սպասարկման ալգորիթմները վերլուծում են տվյալները՝ հայտնաբերելու անոմալիաները և կանխատեսելու սարքավորումների խափանումները նախքան դրանք տեղի ունենալը, նվազագույնի հասցնելով պարապուրդը, նվազեցնելով պահպանման ծախսերը և օպտիմալացնելով ակտիվների օգտագործումը:</w:t>
          </w:r>
        </w:p>
        <w:p w14:paraId="0274FFAD" w14:textId="6FD4E381" w:rsidR="0046672F" w:rsidRPr="006477A4" w:rsidDel="00D76C4D" w:rsidRDefault="0046672F" w:rsidP="009843D2">
          <w:pPr>
            <w:spacing w:line="360" w:lineRule="auto"/>
            <w:jc w:val="both"/>
            <w:rPr>
              <w:del w:id="1224" w:author="Derenik Petrosyan" w:date="2024-04-16T15:16:00Z"/>
              <w:rFonts w:ascii="Sylfaen" w:eastAsia="Tahoma" w:hAnsi="Sylfaen" w:cs="Tahoma"/>
              <w:b/>
              <w:bCs/>
              <w:sz w:val="24"/>
              <w:szCs w:val="24"/>
              <w:rPrChange w:id="1225" w:author="Derenik Petrosyan" w:date="2024-04-16T15:14:00Z">
                <w:rPr>
                  <w:del w:id="1226" w:author="Derenik Petrosyan" w:date="2024-04-16T15:16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227" w:author="Derenik Petrosyan" w:date="2024-04-16T15:16:00Z">
            <w:r w:rsidRPr="006477A4" w:rsidDel="00D76C4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28" w:author="Derenik Petrosyan" w:date="2024-04-16T15:1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</w:delText>
            </w:r>
          </w:del>
          <w:ins w:id="1229" w:author="Derenik Petrosyan" w:date="2024-04-16T15:16:00Z">
            <w:r w:rsidR="00D76C4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>1</w:t>
            </w:r>
            <w:r w:rsidR="00D76C4D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</w:rPr>
              <w:t>․</w:t>
            </w:r>
          </w:ins>
          <w:del w:id="1230" w:author="Derenik Petrosyan" w:date="2024-04-16T15:16:00Z">
            <w:r w:rsidRPr="006477A4" w:rsidDel="00EC418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31" w:author="Derenik Petrosyan" w:date="2024-04-16T15:1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r w:rsidRPr="006477A4">
            <w:rPr>
              <w:rFonts w:ascii="Sylfaen" w:eastAsia="Tahoma" w:hAnsi="Sylfaen" w:cs="Tahoma"/>
              <w:b/>
              <w:bCs/>
              <w:sz w:val="24"/>
              <w:szCs w:val="24"/>
              <w:rPrChange w:id="1232" w:author="Derenik Petrosyan" w:date="2024-04-16T15:1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2. Խելացի գործարաններ</w:t>
          </w:r>
        </w:p>
        <w:p w14:paraId="5D815455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58D1B78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233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Գործարանն ընդունում է 5G-ով միացված IIoT լուծումներ՝ խելացի արտադրական միջավայր ստեղծելու համար:</w:t>
          </w:r>
        </w:p>
        <w:p w14:paraId="5163AC39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234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բազմաթիվ սենսորներ, ռոբոտներ և կառավարման համակարգեր գործարանի հատակով, ինչը հնարավորություն է տալիս իրական ժամանակում վերահսկել, վերահսկել և օպտիմիզացնել արտադրական գործընթացները:</w:t>
          </w:r>
        </w:p>
        <w:p w14:paraId="77D2FA8B" w14:textId="5528AE9E" w:rsidR="0046672F" w:rsidRDefault="0046672F" w:rsidP="009843D2">
          <w:pPr>
            <w:spacing w:line="360" w:lineRule="auto"/>
            <w:jc w:val="both"/>
            <w:rPr>
              <w:ins w:id="1235" w:author="Derenik Petrosyan" w:date="2024-04-16T15:17:00Z"/>
              <w:rFonts w:ascii="Sylfaen" w:eastAsia="Tahoma" w:hAnsi="Sylfaen" w:cs="Tahoma"/>
              <w:sz w:val="24"/>
              <w:szCs w:val="24"/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236" w:author="Derenik Petrosyan" w:date="2024-04-16T15:17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Բարելավված արդյունավետություն, ճկունություն և ճկունություն արտադրական գործառնություններում, այնպիսի առավելություններով, ինչպիսիք են ցիկլի ժամանակի կրճատումը, որակի ուժեղացված վերահսկողությունը և փոփոխվող արտադրության պահանջներին հարմարվողականության բարձրացումը:</w:t>
          </w:r>
        </w:p>
        <w:p w14:paraId="14BFCCD3" w14:textId="77777777" w:rsidR="00EC418D" w:rsidRPr="0046672F" w:rsidRDefault="00EC418D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73E29FA7" w14:textId="77777777" w:rsidR="0046672F" w:rsidRPr="00EC418D" w:rsidDel="00EC418D" w:rsidRDefault="0046672F" w:rsidP="009843D2">
          <w:pPr>
            <w:spacing w:line="360" w:lineRule="auto"/>
            <w:jc w:val="both"/>
            <w:rPr>
              <w:del w:id="1237" w:author="Derenik Petrosyan" w:date="2024-04-16T15:18:00Z"/>
              <w:rFonts w:ascii="Sylfaen" w:eastAsia="Tahoma" w:hAnsi="Sylfaen" w:cs="Tahoma"/>
              <w:b/>
              <w:bCs/>
              <w:sz w:val="24"/>
              <w:szCs w:val="24"/>
              <w:rPrChange w:id="1238" w:author="Derenik Petrosyan" w:date="2024-04-16T15:17:00Z">
                <w:rPr>
                  <w:del w:id="1239" w:author="Derenik Petrosyan" w:date="2024-04-16T15:1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240" w:author="Derenik Petrosyan" w:date="2024-04-16T15:17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lastRenderedPageBreak/>
            <w:t>2. Տրանսպորտային արդյունաբերություն</w:t>
          </w:r>
        </w:p>
        <w:p w14:paraId="5813BEEE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089094A5" w14:textId="6F0F1658" w:rsidR="0046672F" w:rsidRPr="00EC418D" w:rsidDel="00EC418D" w:rsidRDefault="0046672F" w:rsidP="009843D2">
          <w:pPr>
            <w:spacing w:line="360" w:lineRule="auto"/>
            <w:jc w:val="both"/>
            <w:rPr>
              <w:del w:id="1241" w:author="Derenik Petrosyan" w:date="2024-04-16T15:18:00Z"/>
              <w:rFonts w:ascii="Sylfaen" w:eastAsia="Tahoma" w:hAnsi="Sylfaen" w:cs="Tahoma"/>
              <w:b/>
              <w:bCs/>
              <w:sz w:val="24"/>
              <w:szCs w:val="24"/>
              <w:rPrChange w:id="1242" w:author="Derenik Petrosyan" w:date="2024-04-16T15:18:00Z">
                <w:rPr>
                  <w:del w:id="1243" w:author="Derenik Petrosyan" w:date="2024-04-16T15:1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244" w:author="Derenik Petrosyan" w:date="2024-04-16T15:18:00Z">
            <w:r w:rsidRPr="00EC418D" w:rsidDel="00EC418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45" w:author="Derenik Petrosyan" w:date="2024-04-16T15:18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3</w:delText>
            </w:r>
          </w:del>
          <w:ins w:id="1246" w:author="Derenik Petrosyan" w:date="2024-04-16T15:18:00Z">
            <w:r w:rsidR="00EC418D" w:rsidRPr="00EC418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247" w:author="Derenik Petrosyan" w:date="2024-04-16T15:18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2</w:t>
            </w:r>
            <w:r w:rsidR="00EC418D" w:rsidRPr="00EC418D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  <w:rPrChange w:id="1248" w:author="Derenik Petrosyan" w:date="2024-04-16T15:18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․</w:t>
            </w:r>
            <w:r w:rsidR="00EC418D" w:rsidRPr="00EC418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249" w:author="Derenik Petrosyan" w:date="2024-04-16T15:18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1</w:t>
            </w:r>
          </w:ins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250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Ինքնավար տրանսպորտային միջոցներ</w:t>
          </w:r>
        </w:p>
        <w:p w14:paraId="2DA32BCD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7D4113E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251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>. Ավտոմոբիլային ընկերություն մշակում է ինքնավար մեքենաներ, որոնք սնուցվում են 5G կապով:</w:t>
          </w:r>
        </w:p>
        <w:p w14:paraId="4DA65316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52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հնարավորություն են տալիս իրական ժամանակի հաղորդակցություն տրանսպորտային միջոցների, ենթակառուցվածքների և ամպի վրա հիմնված կառավարման համակարգերի միջև՝ հեշտացնելով այնպիսի գործառույթներ, ինչպիսիք են նավիգացիան, բախումներից խուսափելը և երթևեկության կառավարումը:</w:t>
          </w:r>
        </w:p>
        <w:p w14:paraId="00CE4B7D" w14:textId="37DEAFC9" w:rsidR="0046672F" w:rsidRDefault="0046672F" w:rsidP="009843D2">
          <w:pPr>
            <w:spacing w:line="360" w:lineRule="auto"/>
            <w:jc w:val="both"/>
            <w:rPr>
              <w:ins w:id="1253" w:author="Derenik Petrosyan" w:date="2024-04-21T11:12:00Z"/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54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բարելավված անվտանգություն, արդյունավետություն և հարմարավետություն ճանապարհին, այնպիսի առավելություններով, ինչպիսիք են վթարների նվազեցումը, երթևեկության օպտիմալացված հոսքը և ուղևորների բարելավված փորձը:</w:t>
          </w:r>
        </w:p>
        <w:p w14:paraId="750A8496" w14:textId="77777777" w:rsidR="00495345" w:rsidRPr="0046672F" w:rsidRDefault="00495345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05329B62" w14:textId="2228824C" w:rsidR="0046672F" w:rsidRPr="006A4528" w:rsidDel="006A4528" w:rsidRDefault="0046672F" w:rsidP="009843D2">
          <w:pPr>
            <w:spacing w:line="360" w:lineRule="auto"/>
            <w:jc w:val="both"/>
            <w:rPr>
              <w:del w:id="1255" w:author="Derenik Petrosyan" w:date="2024-04-16T15:19:00Z"/>
              <w:rFonts w:ascii="Sylfaen" w:eastAsia="Tahoma" w:hAnsi="Sylfaen" w:cs="Tahoma"/>
              <w:b/>
              <w:bCs/>
              <w:sz w:val="24"/>
              <w:szCs w:val="24"/>
              <w:rPrChange w:id="1256" w:author="Derenik Petrosyan" w:date="2024-04-16T15:19:00Z">
                <w:rPr>
                  <w:del w:id="1257" w:author="Derenik Petrosyan" w:date="2024-04-16T15:19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258" w:author="Derenik Petrosyan" w:date="2024-04-16T15:19:00Z">
            <w:r w:rsidRPr="006A4528" w:rsidDel="006A452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59" w:author="Derenik Petrosyan" w:date="2024-04-16T15:1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4</w:delText>
            </w:r>
          </w:del>
          <w:ins w:id="1260" w:author="Derenik Petrosyan" w:date="2024-04-16T15:19:00Z">
            <w:r w:rsidR="006A4528" w:rsidRPr="006A4528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261" w:author="Derenik Petrosyan" w:date="2024-04-16T15:19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2</w:t>
            </w:r>
            <w:r w:rsidR="006A4528" w:rsidRPr="006A4528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  <w:rPrChange w:id="1262" w:author="Derenik Petrosyan" w:date="2024-04-16T15:19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․2</w:t>
            </w:r>
          </w:ins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63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. </w:t>
          </w:r>
          <w:ins w:id="1264" w:author="Derenik Petrosyan" w:date="2024-04-16T15:19:00Z">
            <w:r w:rsidR="006A4528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>Ն</w:t>
            </w:r>
          </w:ins>
          <w:del w:id="1265" w:author="Derenik Petrosyan" w:date="2024-04-16T15:19:00Z">
            <w:r w:rsidRPr="006A4528" w:rsidDel="006A452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66" w:author="Derenik Petrosyan" w:date="2024-04-16T15:1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ն</w:delText>
            </w:r>
          </w:del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67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ավատորմի կառավարում</w:t>
          </w:r>
        </w:p>
        <w:p w14:paraId="017FAF16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A6C8B9C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68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Լոգիստիկ ընկերությունն օգտագործում է 5G-ով միացված IIoT լուծումներ՝ նավատորմի կառավարման գործառնությունները օպտիմալացնելու համար:</w:t>
          </w:r>
        </w:p>
        <w:p w14:paraId="5134A51C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69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տրանսպորտային միջոցները, բեռների բեռնարկղերը և լոգիստիկ հանգույցները՝ հնարավորություն տալով իրական ժամանակում հետևել, մոնիտորինգ և օպտիմալացնել բեռնափոխադրումների և առաքման ուղիները:</w:t>
          </w:r>
        </w:p>
        <w:p w14:paraId="6BAEF0FC" w14:textId="512BB683" w:rsidR="0046672F" w:rsidRDefault="0046672F" w:rsidP="009843D2">
          <w:pPr>
            <w:spacing w:line="360" w:lineRule="auto"/>
            <w:jc w:val="both"/>
            <w:rPr>
              <w:ins w:id="1270" w:author="Derenik Petrosyan" w:date="2024-04-16T16:58:00Z"/>
              <w:rFonts w:ascii="Sylfaen" w:eastAsia="Tahoma" w:hAnsi="Sylfaen" w:cs="Tahoma"/>
              <w:sz w:val="24"/>
              <w:szCs w:val="24"/>
            </w:rPr>
          </w:pPr>
          <w:r w:rsidRPr="00DF7914">
            <w:rPr>
              <w:rFonts w:ascii="Sylfaen" w:eastAsia="Tahoma" w:hAnsi="Sylfaen" w:cs="Tahoma"/>
              <w:b/>
              <w:bCs/>
              <w:sz w:val="24"/>
              <w:szCs w:val="24"/>
              <w:rPrChange w:id="1271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Բարելավված տեսանելիություն, արդյունավետություն և հուսալիություն լոգիստիկ գործառնություններում, այնպիսի առավելություններով, ինչպիսիք են տարանցման ժամանակի կրճատումը, վառելիքի ցածր սպառումը և մատակարարման շղթայի ուժեղացված ճկունությունը:</w:t>
          </w:r>
        </w:p>
        <w:p w14:paraId="4381D99C" w14:textId="77777777" w:rsidR="00E80EFA" w:rsidRPr="00A457F1" w:rsidRDefault="00E80EFA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15FD28F" w14:textId="77777777" w:rsidR="0046672F" w:rsidRPr="00E80EFA" w:rsidDel="00E80EFA" w:rsidRDefault="0046672F" w:rsidP="009843D2">
          <w:pPr>
            <w:spacing w:line="360" w:lineRule="auto"/>
            <w:jc w:val="both"/>
            <w:rPr>
              <w:del w:id="1272" w:author="Derenik Petrosyan" w:date="2024-04-16T16:58:00Z"/>
              <w:rFonts w:ascii="Sylfaen" w:eastAsia="Tahoma" w:hAnsi="Sylfaen" w:cs="Tahoma"/>
              <w:b/>
              <w:bCs/>
              <w:sz w:val="24"/>
              <w:szCs w:val="24"/>
              <w:rPrChange w:id="1273" w:author="Derenik Petrosyan" w:date="2024-04-16T16:58:00Z">
                <w:rPr>
                  <w:del w:id="1274" w:author="Derenik Petrosyan" w:date="2024-04-16T16:5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275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lastRenderedPageBreak/>
            <w:t>3. Առողջապահության արդյունաբերություն</w:t>
          </w:r>
        </w:p>
        <w:p w14:paraId="441D77B7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9867110" w14:textId="6BE7E5CB" w:rsidR="0046672F" w:rsidRPr="00E80EFA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276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277" w:author="Derenik Petrosyan" w:date="2024-04-16T16:58:00Z">
            <w:r w:rsidRPr="00E80EFA" w:rsidDel="00E80EFA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78" w:author="Derenik Petrosyan" w:date="2024-04-16T16:58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5</w:delText>
            </w:r>
          </w:del>
          <w:ins w:id="1279" w:author="Derenik Petrosyan" w:date="2024-04-16T16:58:00Z">
            <w:r w:rsidR="00E80EFA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80" w:author="Derenik Petrosyan" w:date="2024-04-21T11:13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3.1</w:t>
            </w:r>
          </w:ins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281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Հիվանդի հեռակառավարման մոնիտորինգ</w:t>
          </w:r>
        </w:p>
        <w:p w14:paraId="75AC3486" w14:textId="3A679B3A" w:rsidR="0046672F" w:rsidRPr="00E80EFA" w:rsidDel="00E80EFA" w:rsidRDefault="0046672F" w:rsidP="009843D2">
          <w:pPr>
            <w:spacing w:line="360" w:lineRule="auto"/>
            <w:jc w:val="both"/>
            <w:rPr>
              <w:del w:id="1282" w:author="Derenik Petrosyan" w:date="2024-04-16T16:58:00Z"/>
              <w:rFonts w:ascii="Sylfaen" w:eastAsia="Tahoma" w:hAnsi="Sylfaen" w:cs="Tahoma"/>
              <w:b/>
              <w:bCs/>
              <w:sz w:val="24"/>
              <w:szCs w:val="24"/>
              <w:rPrChange w:id="1283" w:author="Derenik Petrosyan" w:date="2024-04-16T16:58:00Z">
                <w:rPr>
                  <w:del w:id="1284" w:author="Derenik Petrosyan" w:date="2024-04-16T16:5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</w:p>
        <w:p w14:paraId="6A67DDFB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285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Առողջապահության մատակարարը իրականացնում է 5G-ով միացված IIoT լուծումներ՝ հիվանդների հեռավոր մոնիտորինգի համար:</w:t>
          </w:r>
        </w:p>
        <w:p w14:paraId="2DBBD634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286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</w:t>
          </w:r>
          <w:r w:rsidRPr="00E80EFA">
            <w:rPr>
              <w:rFonts w:ascii="Times New Roman" w:eastAsia="Tahoma" w:hAnsi="Times New Roman" w:cs="Times New Roman"/>
              <w:b/>
              <w:bCs/>
              <w:sz w:val="24"/>
              <w:szCs w:val="24"/>
              <w:rPrChange w:id="1287" w:author="Derenik Petrosyan" w:date="2024-04-16T16:58:00Z">
                <w:rPr>
                  <w:rFonts w:ascii="Times New Roman" w:eastAsia="Tahoma" w:hAnsi="Times New Roman" w:cs="Times New Roman"/>
                  <w:sz w:val="24"/>
                  <w:szCs w:val="24"/>
                </w:rPr>
              </w:rPrChange>
            </w:rPr>
            <w:t>․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բիոսենսորներով հագեցված կրելի սարքերը հավաքում են առողջական տվյալներ, ինչպիսիք են սրտի հաճախությունը, արյան ճնշումը և գլյուկոզայի մակարդակը, որը փոխանցվում է 5G ցանցերի միջոցով առողջապահական ծառայություններ մատուցողներին՝ իրական ժամանակում մոնիտորինգի և միջամտության համար։</w:t>
          </w:r>
        </w:p>
        <w:p w14:paraId="1A155193" w14:textId="4DA6DE95" w:rsidR="0046672F" w:rsidRPr="0046672F" w:rsidRDefault="00C84258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ins w:id="1288" w:author="Derenik Petrosyan" w:date="2024-04-16T16:59:00Z">
            <w:r w:rsidRPr="00C8425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89" w:author="Derenik Petrosyan" w:date="2024-04-16T16:5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Առավելությունները.</w:t>
            </w:r>
            <w:r w:rsidRPr="0046672F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del w:id="1290" w:author="Derenik Petrosyan" w:date="2024-04-16T16:59:00Z">
            <w:r w:rsidR="0046672F" w:rsidRPr="0046672F" w:rsidDel="00C84258">
              <w:rPr>
                <w:rFonts w:ascii="Sylfaen" w:eastAsia="Tahoma" w:hAnsi="Sylfaen" w:cs="Tahoma"/>
                <w:sz w:val="24"/>
                <w:szCs w:val="24"/>
              </w:rPr>
              <w:delText>Օգուտներ.</w:delText>
            </w:r>
          </w:del>
          <w:r w:rsidR="0046672F" w:rsidRPr="0046672F">
            <w:rPr>
              <w:rFonts w:ascii="Sylfaen" w:eastAsia="Tahoma" w:hAnsi="Sylfaen" w:cs="Tahoma"/>
              <w:sz w:val="24"/>
              <w:szCs w:val="24"/>
            </w:rPr>
            <w:t xml:space="preserve"> հիվանդի արդյունքների բարելավում, առողջապահական ծախսերի կրճատում և առողջապահական ծառայությունների բարելավված հասանելիություն՝ օգուտներով, ինչպիսիք են առողջական խնդիրների վաղ հայտնաբերումը, ակտիվ միջամտությունները և հիվանդանոցային հետընդունումների կրճատումը:</w:t>
          </w:r>
        </w:p>
        <w:p w14:paraId="3EE72F39" w14:textId="2ECE9859" w:rsidR="0046672F" w:rsidRPr="00C84258" w:rsidDel="00C84258" w:rsidRDefault="0046672F" w:rsidP="009843D2">
          <w:pPr>
            <w:spacing w:line="360" w:lineRule="auto"/>
            <w:jc w:val="both"/>
            <w:rPr>
              <w:del w:id="1291" w:author="Derenik Petrosyan" w:date="2024-04-16T16:59:00Z"/>
              <w:rFonts w:ascii="Sylfaen" w:eastAsia="Tahoma" w:hAnsi="Sylfaen" w:cs="Tahoma"/>
              <w:b/>
              <w:bCs/>
              <w:sz w:val="24"/>
              <w:szCs w:val="24"/>
              <w:rPrChange w:id="1292" w:author="Derenik Petrosyan" w:date="2024-04-16T16:59:00Z">
                <w:rPr>
                  <w:del w:id="1293" w:author="Derenik Petrosyan" w:date="2024-04-16T16:59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294" w:author="Derenik Petrosyan" w:date="2024-04-16T16:59:00Z">
            <w:r w:rsidRPr="00C84258" w:rsidDel="00C8425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95" w:author="Derenik Petrosyan" w:date="2024-04-16T16:5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6</w:delText>
            </w:r>
          </w:del>
          <w:ins w:id="1296" w:author="Derenik Petrosyan" w:date="2024-04-16T16:59:00Z">
            <w:r w:rsidR="00C84258" w:rsidRPr="00A457F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97" w:author="Derenik Petrosyan" w:date="2024-04-16T18:5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3.2</w:t>
            </w:r>
          </w:ins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298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Հեռաբժշկություն</w:t>
          </w:r>
        </w:p>
        <w:p w14:paraId="460B67BC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E9782D2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299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Հեռաբժշկության պլատֆորմը օգտագործում է 5G կապի հնարավորություն՝ հեռավար խորհրդատվությունների և բժշկական պրոցեդուրաների համար:</w:t>
          </w:r>
        </w:p>
        <w:p w14:paraId="55827EDD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00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ցանցերն ապահովում են բարձր արագությամբ, ցածր ուշացման միացում իրական ժամանակում վիդեոկոնֆերանսների, բժշկական պատկերների և ախտորոշիչ ծառայությունների համար հիվանդների և բուժաշխատողների միջև:</w:t>
          </w:r>
        </w:p>
        <w:p w14:paraId="0A49D68E" w14:textId="46B7695F" w:rsidR="0046672F" w:rsidRDefault="0046672F" w:rsidP="009843D2">
          <w:pPr>
            <w:spacing w:line="360" w:lineRule="auto"/>
            <w:jc w:val="both"/>
            <w:rPr>
              <w:ins w:id="1301" w:author="Derenik Petrosyan" w:date="2024-04-16T16:59:00Z"/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02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Առողջապահական ծառայությունների հասանելիության բարձրացում, հիվանդների արդյունքների բարելավում և առողջապահական անհամամասնությունների նվազում՝ օգուտներով, ինչպիսիք են հեռահար ախտորոշումը, բուժումը և խորհրդատվությունը, հատկապես անբավարար կամ հեռավոր տարածքներում:</w:t>
          </w:r>
        </w:p>
        <w:p w14:paraId="05522F97" w14:textId="77777777" w:rsidR="00C84258" w:rsidRPr="0046672F" w:rsidRDefault="00C84258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DB8B923" w14:textId="77777777" w:rsidR="0046672F" w:rsidRPr="00C84258" w:rsidDel="00C84258" w:rsidRDefault="0046672F" w:rsidP="009843D2">
          <w:pPr>
            <w:spacing w:line="360" w:lineRule="auto"/>
            <w:jc w:val="both"/>
            <w:rPr>
              <w:del w:id="1303" w:author="Derenik Petrosyan" w:date="2024-04-16T17:00:00Z"/>
              <w:rFonts w:ascii="Sylfaen" w:eastAsia="Tahoma" w:hAnsi="Sylfaen" w:cs="Tahoma"/>
              <w:b/>
              <w:bCs/>
              <w:sz w:val="24"/>
              <w:szCs w:val="24"/>
              <w:rPrChange w:id="1304" w:author="Derenik Petrosyan" w:date="2024-04-16T16:59:00Z">
                <w:rPr>
                  <w:del w:id="1305" w:author="Derenik Petrosyan" w:date="2024-04-16T17:00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06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lastRenderedPageBreak/>
            <w:t>4. Էներգետիկ արդյունաբերություն</w:t>
          </w:r>
        </w:p>
        <w:p w14:paraId="42A34C5B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0DB51455" w14:textId="3862C4DD" w:rsidR="0046672F" w:rsidRPr="00C84258" w:rsidDel="00C84258" w:rsidRDefault="0046672F" w:rsidP="009843D2">
          <w:pPr>
            <w:spacing w:line="360" w:lineRule="auto"/>
            <w:jc w:val="both"/>
            <w:rPr>
              <w:del w:id="1307" w:author="Derenik Petrosyan" w:date="2024-04-16T17:00:00Z"/>
              <w:rFonts w:ascii="Sylfaen" w:eastAsia="Tahoma" w:hAnsi="Sylfaen" w:cs="Tahoma"/>
              <w:b/>
              <w:bCs/>
              <w:sz w:val="24"/>
              <w:szCs w:val="24"/>
              <w:rPrChange w:id="1308" w:author="Derenik Petrosyan" w:date="2024-04-16T17:00:00Z">
                <w:rPr>
                  <w:del w:id="1309" w:author="Derenik Petrosyan" w:date="2024-04-16T17:00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310" w:author="Derenik Petrosyan" w:date="2024-04-16T17:00:00Z">
            <w:r w:rsidRPr="00C84258" w:rsidDel="00C8425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11" w:author="Derenik Petrosyan" w:date="2024-04-16T17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7</w:delText>
            </w:r>
          </w:del>
          <w:ins w:id="1312" w:author="Derenik Petrosyan" w:date="2024-04-16T17:00:00Z">
            <w:r w:rsidR="00C84258" w:rsidRPr="00A457F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13" w:author="Derenik Petrosyan" w:date="2024-04-16T18:5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4.1</w:t>
            </w:r>
          </w:ins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14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Խելացի ցանցեր</w:t>
          </w:r>
        </w:p>
        <w:p w14:paraId="76D9A91D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739AC22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15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Կոմունալ ծառայություններ մատուցող ընկերությունն ընդունում է 5G-ով միացված IIoT լուծումներ՝ արդիականացնելու իր էլեկտրացանցային ենթակառուցվածքը:</w:t>
          </w:r>
        </w:p>
        <w:p w14:paraId="1A8D4BBA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16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խելացի հաշվիչները, ենթակայանները և էլեկտրաէներգիայի արտադրության օբյեկտները՝ հնարավորություն տալով իրական ժամանակի մոնիտորինգ, վերահսկում և օպտիմալացում էներգիայի բաշխման և սպառման համար:</w:t>
          </w:r>
        </w:p>
        <w:p w14:paraId="399EDAF7" w14:textId="2F8D7524" w:rsidR="0046672F" w:rsidRDefault="0046672F" w:rsidP="009843D2">
          <w:pPr>
            <w:spacing w:line="360" w:lineRule="auto"/>
            <w:jc w:val="both"/>
            <w:rPr>
              <w:ins w:id="1317" w:author="Derenik Petrosyan" w:date="2024-04-21T11:13:00Z"/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18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Ցանցի հուսալիության, արդյունավետության և ճկունության բարձրացում՝ օգուտներով, ինչպիսիք են կրճատված անջատումները, բարելավված էներգաարդյունավետությունը և վերականգնվող էներգիայի աղբյուրների ուժեղացված ինտեգրումը:</w:t>
          </w:r>
        </w:p>
        <w:p w14:paraId="60D3A94A" w14:textId="77777777" w:rsidR="00495345" w:rsidRPr="0046672F" w:rsidRDefault="00495345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E42F8A5" w14:textId="71136CD3" w:rsidR="0046672F" w:rsidRPr="00A667C0" w:rsidDel="00A667C0" w:rsidRDefault="0046672F" w:rsidP="009843D2">
          <w:pPr>
            <w:spacing w:line="360" w:lineRule="auto"/>
            <w:jc w:val="both"/>
            <w:rPr>
              <w:del w:id="1319" w:author="Derenik Petrosyan" w:date="2024-04-16T17:00:00Z"/>
              <w:rFonts w:ascii="Sylfaen" w:eastAsia="Tahoma" w:hAnsi="Sylfaen" w:cs="Tahoma"/>
              <w:b/>
              <w:bCs/>
              <w:sz w:val="24"/>
              <w:szCs w:val="24"/>
              <w:rPrChange w:id="1320" w:author="Derenik Petrosyan" w:date="2024-04-16T17:00:00Z">
                <w:rPr>
                  <w:del w:id="1321" w:author="Derenik Petrosyan" w:date="2024-04-16T17:00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322" w:author="Derenik Petrosyan" w:date="2024-04-16T17:00:00Z">
            <w:r w:rsidRPr="00A667C0" w:rsidDel="00A667C0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23" w:author="Derenik Petrosyan" w:date="2024-04-16T17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8</w:delText>
            </w:r>
          </w:del>
          <w:ins w:id="1324" w:author="Derenik Petrosyan" w:date="2024-04-16T17:00:00Z">
            <w:r w:rsidR="00A667C0" w:rsidRPr="00A457F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25" w:author="Derenik Petrosyan" w:date="2024-04-16T18:5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4.2</w:t>
            </w:r>
          </w:ins>
          <w:r w:rsidRPr="00A667C0">
            <w:rPr>
              <w:rFonts w:ascii="Sylfaen" w:eastAsia="Tahoma" w:hAnsi="Sylfaen" w:cs="Tahoma"/>
              <w:b/>
              <w:bCs/>
              <w:sz w:val="24"/>
              <w:szCs w:val="24"/>
              <w:rPrChange w:id="1326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Ակտիվների կառավարում</w:t>
          </w:r>
        </w:p>
        <w:p w14:paraId="0A498D4A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2BDFDF7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A667C0">
            <w:rPr>
              <w:rFonts w:ascii="Sylfaen" w:eastAsia="Tahoma" w:hAnsi="Sylfaen" w:cs="Tahoma"/>
              <w:b/>
              <w:bCs/>
              <w:sz w:val="24"/>
              <w:szCs w:val="24"/>
              <w:rPrChange w:id="1327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Էներգետիկ ընկերությունն օգտագործում է 5G-ով միացված IIoT լուծումներ ակտիվների կառավարման և կանխատեսելի սպասարկման համար:</w:t>
          </w:r>
        </w:p>
        <w:p w14:paraId="0DC4BB69" w14:textId="77777777" w:rsidR="0046672F" w:rsidRPr="0046672F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A667C0">
            <w:rPr>
              <w:rFonts w:ascii="Sylfaen" w:eastAsia="Tahoma" w:hAnsi="Sylfaen" w:cs="Tahoma"/>
              <w:b/>
              <w:bCs/>
              <w:sz w:val="24"/>
              <w:szCs w:val="24"/>
              <w:rPrChange w:id="1328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սենսորները և մոնիտորինգի սարքերը, որոնք տեղադրված են կարևոր ենթակառուցվածքային ակտիվների վրա, ինչպիսիք են էլեկտրակայանները, խողովակաշարերը և հաղորդման գծերը, ինչը հնարավորություն է տալիս իրական ժամանակի մոնիտորինգ իրականացնել ակտիվների առողջության և կատարողականի վրա:</w:t>
          </w:r>
        </w:p>
        <w:p w14:paraId="21EB3438" w14:textId="4F5653FB" w:rsidR="00E4298E" w:rsidRDefault="0046672F" w:rsidP="009843D2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F4743A">
            <w:rPr>
              <w:rFonts w:ascii="Sylfaen" w:eastAsia="Tahoma" w:hAnsi="Sylfaen" w:cs="Tahoma"/>
              <w:b/>
              <w:bCs/>
              <w:sz w:val="24"/>
              <w:szCs w:val="24"/>
              <w:rPrChange w:id="1329" w:author="Derenik Petrosyan" w:date="2024-04-16T17:0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Առավելությունները. 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>Ակտիվների հուսալիության, երկարակեցության և կատարողականի բարելավում, այնպիսի առավելություններով, ինչպիսիք են պարապուրդի կրճատումը, սպասարկման օպտիմիզացված գրաֆիկները և ուժեղացված անվտանգությունն ու համապատասխանությունը:</w:t>
          </w:r>
        </w:p>
        <w:p w14:paraId="3C2880C9" w14:textId="77777777" w:rsidR="0046672F" w:rsidRPr="00DC2830" w:rsidRDefault="00D14FD6" w:rsidP="009843D2">
          <w:pPr>
            <w:spacing w:line="360" w:lineRule="auto"/>
            <w:jc w:val="both"/>
            <w:rPr>
              <w:rFonts w:ascii="Sylfaen" w:eastAsia="Arial" w:hAnsi="Sylfaen" w:cs="Arial"/>
              <w:sz w:val="24"/>
              <w:szCs w:val="24"/>
            </w:rPr>
          </w:pPr>
        </w:p>
      </w:sdtContent>
    </w:sdt>
    <w:p w14:paraId="7168750E" w14:textId="77777777" w:rsidR="00636AC3" w:rsidRDefault="00636AC3" w:rsidP="009843D2">
      <w:pPr>
        <w:pStyle w:val="Heading1"/>
        <w:spacing w:line="360" w:lineRule="auto"/>
        <w:rPr>
          <w:moveTo w:id="1330" w:author="Derenik Petrosyan" w:date="2024-04-21T11:15:00Z"/>
          <w:rFonts w:ascii="Sylfaen" w:eastAsia="Tahoma" w:hAnsi="Sylfaen" w:cs="Tahoma"/>
          <w:sz w:val="24"/>
          <w:szCs w:val="24"/>
        </w:rPr>
      </w:pPr>
      <w:bookmarkStart w:id="1331" w:name="_Toc165300596"/>
      <w:moveToRangeStart w:id="1332" w:author="Derenik Petrosyan" w:date="2024-04-21T11:15:00Z" w:name="move164590572"/>
      <w:moveTo w:id="1333" w:author="Derenik Petrosyan" w:date="2024-04-21T11:15:00Z">
        <w:r w:rsidRPr="00DC2830">
          <w:rPr>
            <w:rFonts w:ascii="Sylfaen" w:eastAsia="Tahoma" w:hAnsi="Sylfaen" w:cs="Tahoma"/>
            <w:sz w:val="24"/>
            <w:szCs w:val="24"/>
          </w:rPr>
          <w:lastRenderedPageBreak/>
          <w:t>3. 5G-IIoT ինտեգրման տեխնիկական ասպեկտները</w:t>
        </w:r>
        <w:bookmarkEnd w:id="1331"/>
      </w:moveTo>
    </w:p>
    <w:moveToRangeEnd w:id="1332"/>
    <w:p w14:paraId="573F1B5D" w14:textId="484F5755" w:rsidR="00E4298E" w:rsidRPr="00DC2830" w:rsidDel="00D54004" w:rsidRDefault="00D14FD6">
      <w:pPr>
        <w:pStyle w:val="Heading2"/>
        <w:spacing w:line="360" w:lineRule="auto"/>
        <w:rPr>
          <w:del w:id="1334" w:author="Derenik Petrosyan" w:date="2024-04-16T15:12:00Z"/>
          <w:rFonts w:ascii="Sylfaen" w:eastAsia="Arial" w:hAnsi="Sylfaen" w:cs="Arial"/>
          <w:sz w:val="24"/>
          <w:szCs w:val="24"/>
        </w:rPr>
        <w:pPrChange w:id="1335" w:author="Derenik Petrosyan" w:date="2024-04-16T14:15:00Z">
          <w:pPr>
            <w:pStyle w:val="Heading2"/>
          </w:pPr>
        </w:pPrChange>
      </w:pPr>
      <w:customXmlDelRangeStart w:id="1336" w:author="Derenik Petrosyan" w:date="2024-04-16T15:12:00Z"/>
      <w:sdt>
        <w:sdtPr>
          <w:rPr>
            <w:rFonts w:ascii="Sylfaen" w:hAnsi="Sylfaen"/>
            <w:sz w:val="24"/>
            <w:szCs w:val="24"/>
          </w:rPr>
          <w:tag w:val="goog_rdk_39"/>
          <w:id w:val="-2013908122"/>
        </w:sdtPr>
        <w:sdtEndPr/>
        <w:sdtContent>
          <w:customXmlDelRangeEnd w:id="1336"/>
          <w:del w:id="1337" w:author="Derenik Petrosyan" w:date="2024-04-16T15:12:00Z">
            <w:r w:rsidR="0059570A" w:rsidRPr="00DC2830" w:rsidDel="00D54004">
              <w:rPr>
                <w:rFonts w:ascii="Sylfaen" w:eastAsia="Tahoma" w:hAnsi="Sylfaen" w:cs="Tahoma"/>
                <w:sz w:val="24"/>
                <w:szCs w:val="24"/>
              </w:rPr>
              <w:delText xml:space="preserve">2.6 Ամփոփում և բացերի վերլուծություն </w:delText>
            </w:r>
          </w:del>
          <w:customXmlDelRangeStart w:id="1338" w:author="Derenik Petrosyan" w:date="2024-04-16T15:12:00Z"/>
        </w:sdtContent>
      </w:sdt>
      <w:customXmlDelRangeEnd w:id="1338"/>
    </w:p>
    <w:p w14:paraId="2B09A284" w14:textId="26D63C0F" w:rsidR="00E4298E" w:rsidRPr="00DC2830" w:rsidDel="00D54004" w:rsidRDefault="00E4298E" w:rsidP="009843D2">
      <w:pPr>
        <w:spacing w:line="360" w:lineRule="auto"/>
        <w:jc w:val="both"/>
        <w:rPr>
          <w:del w:id="1339" w:author="Derenik Petrosyan" w:date="2024-04-16T15:12:00Z"/>
          <w:rFonts w:ascii="Sylfaen" w:eastAsia="Arial" w:hAnsi="Sylfaen" w:cs="Arial"/>
          <w:sz w:val="24"/>
          <w:szCs w:val="24"/>
        </w:rPr>
      </w:pPr>
    </w:p>
    <w:p w14:paraId="2BAC72BA" w14:textId="2E6C492A" w:rsidR="00E4298E" w:rsidRPr="00DC2830" w:rsidDel="00D54004" w:rsidRDefault="00D14FD6" w:rsidP="009843D2">
      <w:pPr>
        <w:spacing w:line="360" w:lineRule="auto"/>
        <w:jc w:val="both"/>
        <w:rPr>
          <w:del w:id="1340" w:author="Derenik Petrosyan" w:date="2024-04-16T15:12:00Z"/>
          <w:rFonts w:ascii="Sylfaen" w:eastAsia="Arial" w:hAnsi="Sylfaen" w:cs="Arial"/>
          <w:sz w:val="24"/>
          <w:szCs w:val="24"/>
        </w:rPr>
      </w:pPr>
      <w:customXmlDelRangeStart w:id="1341" w:author="Derenik Petrosyan" w:date="2024-04-16T15:12:00Z"/>
      <w:sdt>
        <w:sdtPr>
          <w:rPr>
            <w:rFonts w:ascii="Sylfaen" w:hAnsi="Sylfaen"/>
            <w:sz w:val="24"/>
            <w:szCs w:val="24"/>
          </w:rPr>
          <w:tag w:val="goog_rdk_40"/>
          <w:id w:val="837731705"/>
        </w:sdtPr>
        <w:sdtEndPr/>
        <w:sdtContent>
          <w:customXmlDelRangeEnd w:id="1341"/>
          <w:del w:id="1342" w:author="Derenik Petrosyan" w:date="2024-04-16T15:12:00Z">
            <w:r w:rsidR="0059570A" w:rsidRPr="00DC2830" w:rsidDel="00D54004">
              <w:rPr>
                <w:rFonts w:ascii="Sylfaen" w:eastAsia="Tahoma" w:hAnsi="Sylfaen" w:cs="Tahoma"/>
                <w:sz w:val="24"/>
                <w:szCs w:val="24"/>
              </w:rPr>
              <w:delText>Ամփոփեք գրականության վերանայման հիմնական արդյունքները և կատարեք բացերի վերլուծություն՝ բացահայտելու այն ոլորտները, որտեղ անհրաժեշտ է հետագա հետազոտություն: Ընդգծեք գիտելիքների բացերը, չլուծված խնդիրները և ապագա հետազոտությունների և նորարարությունների հնարավորությունները 5G-IIoT ինտեգրման ոլորտում:</w:delText>
            </w:r>
          </w:del>
          <w:customXmlDelRangeStart w:id="1343" w:author="Derenik Petrosyan" w:date="2024-04-16T15:12:00Z"/>
        </w:sdtContent>
      </w:sdt>
      <w:customXmlDelRangeEnd w:id="1343"/>
    </w:p>
    <w:p w14:paraId="11BA1C12" w14:textId="77777777" w:rsidR="00E4298E" w:rsidRPr="00DC2830" w:rsidDel="00636AC3" w:rsidRDefault="00E4298E" w:rsidP="009843D2">
      <w:pPr>
        <w:spacing w:line="360" w:lineRule="auto"/>
        <w:jc w:val="both"/>
        <w:rPr>
          <w:del w:id="1344" w:author="Derenik Petrosyan" w:date="2024-04-21T11:16:00Z"/>
          <w:rFonts w:ascii="Sylfaen" w:eastAsia="Arial" w:hAnsi="Sylfaen" w:cs="Arial"/>
          <w:sz w:val="24"/>
          <w:szCs w:val="24"/>
        </w:rPr>
      </w:pPr>
    </w:p>
    <w:customXmlDelRangeStart w:id="1345" w:author="Derenik Petrosyan" w:date="2024-04-21T11:16:00Z"/>
    <w:sdt>
      <w:sdtPr>
        <w:rPr>
          <w:rFonts w:ascii="Sylfaen" w:hAnsi="Sylfaen"/>
          <w:sz w:val="24"/>
          <w:szCs w:val="24"/>
        </w:rPr>
        <w:tag w:val="goog_rdk_41"/>
        <w:id w:val="352925509"/>
      </w:sdtPr>
      <w:sdtEndPr/>
      <w:sdtContent>
        <w:customXmlDelRangeEnd w:id="1345"/>
        <w:moveFromRangeStart w:id="1346" w:author="Derenik Petrosyan" w:date="2024-04-21T11:15:00Z" w:name="move164590572" w:displacedByCustomXml="prev"/>
        <w:p w14:paraId="2BD3917E" w14:textId="3E26202F" w:rsidR="00E4298E" w:rsidRPr="00636AC3" w:rsidRDefault="0059570A">
          <w:pPr>
            <w:spacing w:line="360" w:lineRule="auto"/>
            <w:rPr>
              <w:rPrChange w:id="1347" w:author="Derenik Petrosyan" w:date="2024-04-21T11:15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  <w:pPrChange w:id="1348" w:author="Derenik Petrosyan" w:date="2024-04-21T11:15:00Z">
              <w:pPr>
                <w:pStyle w:val="Heading1"/>
              </w:pPr>
            </w:pPrChange>
          </w:pPr>
          <w:moveFrom w:id="1349" w:author="Derenik Petrosyan" w:date="2024-04-21T11:15:00Z">
            <w:del w:id="1350" w:author="Derenik Petrosyan" w:date="2024-04-21T11:16:00Z">
              <w:r w:rsidRPr="00DC2830" w:rsidDel="00636AC3">
                <w:rPr>
                  <w:rFonts w:ascii="Sylfaen" w:eastAsia="Tahoma" w:hAnsi="Sylfaen" w:cs="Tahoma"/>
                  <w:sz w:val="24"/>
                  <w:szCs w:val="24"/>
                </w:rPr>
                <w:delText>3. 5G-IIoT ինտեգրման տեխնիկական ասպեկտները</w:delText>
              </w:r>
            </w:del>
          </w:moveFrom>
        </w:p>
        <w:moveFromRangeEnd w:id="1346" w:displacedByCustomXml="next"/>
        <w:customXmlDelRangeStart w:id="1351" w:author="Derenik Petrosyan" w:date="2024-04-21T11:16:00Z"/>
      </w:sdtContent>
    </w:sdt>
    <w:customXmlDelRangeEnd w:id="1351"/>
    <w:p w14:paraId="17E91C68" w14:textId="570D4CC1" w:rsidR="00D32497" w:rsidRPr="004C2D42" w:rsidRDefault="00D0505F" w:rsidP="009843D2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  <w:lang w:val="hy-AM"/>
        </w:rPr>
      </w:pPr>
      <w:r w:rsidRPr="00EF1140">
        <w:rPr>
          <w:rFonts w:ascii="Sylfaen" w:hAnsi="Sylfaen"/>
          <w:noProof/>
          <w:sz w:val="18"/>
          <w:szCs w:val="18"/>
        </w:rPr>
        <w:drawing>
          <wp:anchor distT="0" distB="0" distL="114300" distR="114300" simplePos="0" relativeHeight="251662336" behindDoc="0" locked="0" layoutInCell="1" allowOverlap="1" wp14:anchorId="6BFD31BB" wp14:editId="3D249334">
            <wp:simplePos x="0" y="0"/>
            <wp:positionH relativeFrom="margin">
              <wp:align>center</wp:align>
            </wp:positionH>
            <wp:positionV relativeFrom="paragraph">
              <wp:posOffset>2701925</wp:posOffset>
            </wp:positionV>
            <wp:extent cx="5242560" cy="2948940"/>
            <wp:effectExtent l="0" t="0" r="0" b="3810"/>
            <wp:wrapTopAndBottom/>
            <wp:docPr id="1" name="Picture 1" descr="The-5G-Triangle-Is-Comprised-Of-Three-Next-Generation-Technologies-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-5G-Triangle-Is-Comprised-Of-Three-Next-Generation-Technologies-ը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ins w:id="1352" w:author="Derenik Petrosyan" w:date="2024-04-21T11:15:00Z">
        <w:r w:rsidR="00636AC3" w:rsidRPr="00636AC3">
          <w:rPr>
            <w:rFonts w:ascii="Sylfaen" w:eastAsia="Arial" w:hAnsi="Sylfaen" w:cs="Arial"/>
            <w:sz w:val="24"/>
            <w:szCs w:val="24"/>
          </w:rPr>
          <w:t xml:space="preserve">Վերջին տարիներին անլար կապի տեխնոլոգիաների լանդշաֆտը խորը վերափոխման է ենթարկվել, որի գագաթնակետն է 5G ցանցերի հայտնվելը: Դիրքավորված լինելով որպես բջջային կապի ստանդարտների հինգերորդ սերունդ՝ 5G-ը մոնումենտալ թռիչք է կապի մեջ՝ </w:t>
        </w:r>
      </w:ins>
      <w:ins w:id="1353" w:author="Derenik Petrosyan" w:date="2024-04-21T22:29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>ունեն</w:t>
        </w:r>
      </w:ins>
      <w:ins w:id="1354" w:author="Derenik Petrosyan" w:date="2024-04-21T11:15:00Z">
        <w:r w:rsidR="00636AC3" w:rsidRPr="00636AC3">
          <w:rPr>
            <w:rFonts w:ascii="Sylfaen" w:eastAsia="Arial" w:hAnsi="Sylfaen" w:cs="Arial"/>
            <w:sz w:val="24"/>
            <w:szCs w:val="24"/>
          </w:rPr>
          <w:t>ալով աննախադեպ արագությ</w:t>
        </w:r>
      </w:ins>
      <w:ins w:id="1355" w:author="Derenik Petrosyan" w:date="2024-04-21T22:29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>ուն</w:t>
        </w:r>
      </w:ins>
      <w:ins w:id="1356" w:author="Derenik Petrosyan" w:date="2024-04-21T11:15:00Z">
        <w:r w:rsidR="00636AC3" w:rsidRPr="00636AC3">
          <w:rPr>
            <w:rFonts w:ascii="Sylfaen" w:eastAsia="Arial" w:hAnsi="Sylfaen" w:cs="Arial"/>
            <w:sz w:val="24"/>
            <w:szCs w:val="24"/>
          </w:rPr>
          <w:t>, հզորությ</w:t>
        </w:r>
      </w:ins>
      <w:ins w:id="1357" w:author="Derenik Petrosyan" w:date="2024-04-21T22:30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>ուն</w:t>
        </w:r>
      </w:ins>
      <w:ins w:id="1358" w:author="Derenik Petrosyan" w:date="2024-04-21T11:15:00Z">
        <w:r w:rsidR="00636AC3" w:rsidRPr="00636AC3">
          <w:rPr>
            <w:rFonts w:ascii="Sylfaen" w:eastAsia="Arial" w:hAnsi="Sylfaen" w:cs="Arial"/>
            <w:sz w:val="24"/>
            <w:szCs w:val="24"/>
          </w:rPr>
          <w:t xml:space="preserve"> և հուսալիությ</w:t>
        </w:r>
      </w:ins>
      <w:ins w:id="1359" w:author="Derenik Petrosyan" w:date="2024-04-21T22:30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>ուն</w:t>
        </w:r>
      </w:ins>
      <w:ins w:id="1360" w:author="Derenik Petrosyan" w:date="2024-04-21T11:15:00Z">
        <w:r w:rsidR="00636AC3" w:rsidRPr="00636AC3">
          <w:rPr>
            <w:rFonts w:ascii="Sylfaen" w:eastAsia="Arial" w:hAnsi="Sylfaen" w:cs="Arial"/>
            <w:sz w:val="24"/>
            <w:szCs w:val="24"/>
          </w:rPr>
          <w:t>: Ի տարբերություն իր նախորդների՝ 5G-ը զուտ էվոլյուցիոն քայլ չէ</w:t>
        </w:r>
      </w:ins>
      <w:ins w:id="1361" w:author="Derenik Petrosyan" w:date="2024-04-21T22:30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 xml:space="preserve"> </w:t>
        </w:r>
      </w:ins>
      <w:ins w:id="1362" w:author="Derenik Petrosyan" w:date="2024-04-21T11:15:00Z">
        <w:r w:rsidR="00636AC3" w:rsidRPr="00636AC3">
          <w:rPr>
            <w:rFonts w:ascii="Sylfaen" w:eastAsia="Arial" w:hAnsi="Sylfaen" w:cs="Arial"/>
            <w:sz w:val="24"/>
            <w:szCs w:val="24"/>
          </w:rPr>
          <w:t xml:space="preserve"> դա բեկումնային տեխնոլոգիա է, որը պատրաստ է վերասահմանել, թե ինչպես ենք մենք հաղորդակցվում, կապվում և փոխազդում մեզ շրջապատող աշխարհի հետ:</w:t>
        </w:r>
      </w:ins>
      <w:ins w:id="1363" w:author="Derenik Petrosyan" w:date="2024-04-21T22:30:00Z">
        <w:r w:rsidR="00D31EB9">
          <w:rPr>
            <w:rFonts w:ascii="Sylfaen" w:eastAsia="Arial" w:hAnsi="Sylfaen" w:cs="Arial"/>
            <w:sz w:val="24"/>
            <w:szCs w:val="24"/>
            <w:lang w:val="hy-AM"/>
          </w:rPr>
          <w:t xml:space="preserve"> </w:t>
        </w:r>
      </w:ins>
      <w:ins w:id="1364" w:author="Derenik Petrosyan" w:date="2024-04-21T11:15:00Z">
        <w:r w:rsidR="00636AC3" w:rsidRPr="00636AC3">
          <w:rPr>
            <w:rFonts w:ascii="Sylfaen" w:eastAsia="Arial" w:hAnsi="Sylfaen" w:cs="Arial"/>
            <w:sz w:val="24"/>
            <w:szCs w:val="24"/>
          </w:rPr>
          <w:t>5G-ի հնարավորությունների հիմքում ընկած են երեք հիմնարար գործառույթներ, որոնք միասին կոչվում են 5G-ի երեք սյուներ</w:t>
        </w:r>
      </w:ins>
      <w:r w:rsidR="00E86368" w:rsidRPr="00A47F53">
        <w:rPr>
          <w:rFonts w:ascii="Sylfaen" w:eastAsia="Arial" w:hAnsi="Sylfaen" w:cs="Arial"/>
          <w:sz w:val="24"/>
          <w:szCs w:val="24"/>
        </w:rPr>
        <w:t xml:space="preserve"> </w:t>
      </w:r>
      <w:sdt>
        <w:sdtPr>
          <w:rPr>
            <w:rFonts w:ascii="Sylfaen" w:eastAsia="Arial" w:hAnsi="Sylfaen" w:cs="Arial"/>
            <w:sz w:val="24"/>
            <w:szCs w:val="24"/>
          </w:rPr>
          <w:id w:val="382297069"/>
          <w:citation/>
        </w:sdtPr>
        <w:sdtEndPr/>
        <w:sdtContent>
          <w:r w:rsidR="00B61B3C">
            <w:rPr>
              <w:rFonts w:ascii="Sylfaen" w:eastAsia="Arial" w:hAnsi="Sylfaen" w:cs="Arial"/>
              <w:sz w:val="24"/>
              <w:szCs w:val="24"/>
            </w:rPr>
            <w:fldChar w:fldCharType="begin"/>
          </w:r>
          <w:r w:rsidR="00B61B3C" w:rsidRPr="00B61B3C">
            <w:rPr>
              <w:rFonts w:ascii="Sylfaen" w:eastAsia="Arial" w:hAnsi="Sylfaen" w:cs="Arial"/>
              <w:sz w:val="24"/>
              <w:szCs w:val="24"/>
            </w:rPr>
            <w:instrText xml:space="preserve"> CITATION Hai22 \l 1033 </w:instrText>
          </w:r>
          <w:r w:rsidR="00B61B3C">
            <w:rPr>
              <w:rFonts w:ascii="Sylfaen" w:eastAsia="Arial" w:hAnsi="Sylfaen" w:cs="Arial"/>
              <w:sz w:val="24"/>
              <w:szCs w:val="24"/>
            </w:rPr>
            <w:fldChar w:fldCharType="separate"/>
          </w:r>
          <w:r w:rsidR="00B61B3C" w:rsidRPr="00B61B3C">
            <w:rPr>
              <w:rFonts w:ascii="Sylfaen" w:eastAsia="Arial" w:hAnsi="Sylfaen" w:cs="Arial"/>
              <w:noProof/>
              <w:sz w:val="24"/>
              <w:szCs w:val="24"/>
            </w:rPr>
            <w:t>[8]</w:t>
          </w:r>
          <w:r w:rsidR="00B61B3C">
            <w:rPr>
              <w:rFonts w:ascii="Sylfaen" w:eastAsia="Arial" w:hAnsi="Sylfaen" w:cs="Arial"/>
              <w:sz w:val="24"/>
              <w:szCs w:val="24"/>
            </w:rPr>
            <w:fldChar w:fldCharType="end"/>
          </w:r>
        </w:sdtContent>
      </w:sdt>
      <w:r w:rsidR="00A47F53" w:rsidRPr="00A47F53">
        <w:rPr>
          <w:rFonts w:ascii="Sylfaen" w:eastAsia="Arial" w:hAnsi="Sylfaen" w:cs="Arial"/>
          <w:sz w:val="24"/>
          <w:szCs w:val="24"/>
        </w:rPr>
        <w:t>(</w:t>
      </w:r>
      <w:r w:rsidR="00D32497">
        <w:rPr>
          <w:rFonts w:ascii="Sylfaen" w:eastAsia="Arial" w:hAnsi="Sylfaen" w:cs="Arial"/>
          <w:sz w:val="24"/>
          <w:szCs w:val="24"/>
          <w:lang w:val="hy-AM"/>
        </w:rPr>
        <w:t>Ն</w:t>
      </w:r>
      <w:r w:rsidR="00A47F53" w:rsidRPr="00574C4D">
        <w:rPr>
          <w:rFonts w:ascii="Sylfaen" w:eastAsia="Arial" w:hAnsi="Sylfaen" w:cs="Arial"/>
          <w:sz w:val="24"/>
          <w:szCs w:val="24"/>
          <w:lang w:val="hy-AM"/>
        </w:rPr>
        <w:t xml:space="preserve">կար </w:t>
      </w:r>
      <w:r w:rsidR="00B61B3C" w:rsidRPr="00B61B3C">
        <w:rPr>
          <w:rFonts w:ascii="Sylfaen" w:eastAsia="Arial" w:hAnsi="Sylfaen" w:cs="Arial"/>
          <w:sz w:val="24"/>
          <w:szCs w:val="24"/>
        </w:rPr>
        <w:t>10</w:t>
      </w:r>
      <w:r w:rsidR="00A47F53" w:rsidRPr="00574C4D">
        <w:rPr>
          <w:rFonts w:ascii="Sylfaen" w:eastAsia="Arial" w:hAnsi="Sylfaen" w:cs="Arial"/>
          <w:sz w:val="24"/>
          <w:szCs w:val="24"/>
        </w:rPr>
        <w:t>)</w:t>
      </w:r>
      <w:ins w:id="1365" w:author="Derenik Petrosyan" w:date="2024-04-21T11:15:00Z">
        <w:r w:rsidR="00636AC3" w:rsidRPr="00574C4D">
          <w:rPr>
            <w:rFonts w:ascii="Sylfaen" w:eastAsia="Arial" w:hAnsi="Sylfaen" w:cs="Arial"/>
            <w:sz w:val="24"/>
            <w:szCs w:val="24"/>
          </w:rPr>
          <w:t>:</w:t>
        </w:r>
        <w:r w:rsidR="00636AC3" w:rsidRPr="00636AC3">
          <w:rPr>
            <w:rFonts w:ascii="Sylfaen" w:eastAsia="Arial" w:hAnsi="Sylfaen" w:cs="Arial"/>
            <w:sz w:val="24"/>
            <w:szCs w:val="24"/>
          </w:rPr>
          <w:t xml:space="preserve"> </w:t>
        </w:r>
      </w:ins>
    </w:p>
    <w:p w14:paraId="67EE795A" w14:textId="32AA05C2" w:rsidR="006A5F3F" w:rsidRDefault="006A5F3F" w:rsidP="009843D2">
      <w:pPr>
        <w:spacing w:line="360" w:lineRule="auto"/>
        <w:jc w:val="center"/>
        <w:rPr>
          <w:rFonts w:ascii="Sylfaen" w:eastAsia="Arial" w:hAnsi="Sylfaen" w:cs="Times New Roman"/>
          <w:sz w:val="20"/>
          <w:szCs w:val="20"/>
          <w:lang w:val="hy-AM"/>
        </w:rPr>
      </w:pPr>
      <w:r w:rsidRPr="00EF1140">
        <w:rPr>
          <w:rFonts w:ascii="Sylfaen" w:eastAsia="Arial" w:hAnsi="Sylfaen" w:cs="Arial"/>
          <w:sz w:val="20"/>
          <w:szCs w:val="20"/>
          <w:lang w:val="hy-AM"/>
        </w:rPr>
        <w:t xml:space="preserve">Նկար </w:t>
      </w:r>
      <w:r w:rsidR="00B61B3C" w:rsidRPr="006C71ED">
        <w:rPr>
          <w:rFonts w:ascii="Sylfaen" w:eastAsia="Arial" w:hAnsi="Sylfaen" w:cs="Arial"/>
          <w:sz w:val="20"/>
          <w:szCs w:val="20"/>
          <w:lang w:val="hy-AM"/>
        </w:rPr>
        <w:t>10</w:t>
      </w:r>
      <w:r w:rsidRPr="00EF1140">
        <w:rPr>
          <w:rFonts w:ascii="Sylfaen" w:eastAsia="Arial" w:hAnsi="Sylfaen" w:cs="Arial"/>
          <w:sz w:val="20"/>
          <w:szCs w:val="20"/>
          <w:lang w:val="hy-AM"/>
        </w:rPr>
        <w:t xml:space="preserve"> </w:t>
      </w:r>
      <w:r w:rsidRPr="00EF1140">
        <w:rPr>
          <w:rFonts w:ascii="Sylfaen" w:eastAsia="Arial" w:hAnsi="Sylfaen" w:cs="Times New Roman"/>
          <w:sz w:val="20"/>
          <w:szCs w:val="20"/>
          <w:lang w:val="hy-AM"/>
        </w:rPr>
        <w:t xml:space="preserve"> </w:t>
      </w:r>
      <w:r w:rsidR="00EF1140" w:rsidRPr="00EF1140">
        <w:rPr>
          <w:rFonts w:ascii="Sylfaen" w:eastAsia="Arial" w:hAnsi="Sylfaen" w:cs="Times New Roman"/>
          <w:sz w:val="20"/>
          <w:szCs w:val="20"/>
          <w:lang w:val="hy-AM"/>
        </w:rPr>
        <w:t>5</w:t>
      </w:r>
      <w:r w:rsidR="004C2D42" w:rsidRPr="00D0505F">
        <w:rPr>
          <w:rFonts w:ascii="Sylfaen" w:eastAsia="Arial" w:hAnsi="Sylfaen" w:cs="Times New Roman"/>
          <w:sz w:val="20"/>
          <w:szCs w:val="20"/>
          <w:lang w:val="hy-AM"/>
        </w:rPr>
        <w:t>G-</w:t>
      </w:r>
      <w:r w:rsidR="004C2D42">
        <w:rPr>
          <w:rFonts w:ascii="Sylfaen" w:eastAsia="Arial" w:hAnsi="Sylfaen" w:cs="Times New Roman"/>
          <w:sz w:val="20"/>
          <w:szCs w:val="20"/>
          <w:lang w:val="hy-AM"/>
        </w:rPr>
        <w:t>ի</w:t>
      </w:r>
      <w:r w:rsidR="00EF1140" w:rsidRPr="00EF1140">
        <w:rPr>
          <w:rFonts w:ascii="Sylfaen" w:eastAsia="Arial" w:hAnsi="Sylfaen" w:cs="Times New Roman"/>
          <w:sz w:val="20"/>
          <w:szCs w:val="20"/>
          <w:lang w:val="hy-AM"/>
        </w:rPr>
        <w:t xml:space="preserve">  երեք սյուները</w:t>
      </w:r>
    </w:p>
    <w:p w14:paraId="433A5D0A" w14:textId="55E7ED9C" w:rsidR="00D0505F" w:rsidRPr="00D0505F" w:rsidRDefault="00D0505F" w:rsidP="009843D2">
      <w:pPr>
        <w:spacing w:line="360" w:lineRule="auto"/>
        <w:ind w:firstLine="720"/>
        <w:jc w:val="both"/>
        <w:rPr>
          <w:rFonts w:ascii="Sylfaen" w:eastAsia="Arial" w:hAnsi="Sylfaen" w:cs="Times New Roman"/>
          <w:sz w:val="24"/>
          <w:szCs w:val="24"/>
          <w:lang w:val="hy-AM"/>
        </w:rPr>
      </w:pPr>
      <w:ins w:id="1366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 xml:space="preserve">Այս սյուները՝ ընդլայնված շարժական լայնաշերտ կապը (eMBB), </w:t>
        </w:r>
      </w:ins>
      <w:ins w:id="1367" w:author="Derenik Petrosyan" w:date="2024-04-21T22:31:00Z">
        <w:r>
          <w:rPr>
            <w:rFonts w:ascii="Sylfaen" w:eastAsia="Arial" w:hAnsi="Sylfaen" w:cs="Arial"/>
            <w:sz w:val="24"/>
            <w:szCs w:val="24"/>
            <w:lang w:val="hy-AM"/>
          </w:rPr>
          <w:t>գեր</w:t>
        </w:r>
      </w:ins>
      <w:ins w:id="1368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 xml:space="preserve">հուսալի ցածր </w:t>
        </w:r>
      </w:ins>
      <w:ins w:id="1369" w:author="Derenik Petrosyan" w:date="2024-04-21T22:31:00Z">
        <w:r>
          <w:rPr>
            <w:rFonts w:ascii="Sylfaen" w:eastAsia="Arial" w:hAnsi="Sylfaen" w:cs="Arial"/>
            <w:sz w:val="24"/>
            <w:szCs w:val="24"/>
            <w:lang w:val="hy-AM"/>
          </w:rPr>
          <w:t>հապաղումներով</w:t>
        </w:r>
      </w:ins>
      <w:ins w:id="1370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 xml:space="preserve"> հաղորդակցությունը (URLLC) և զանգվածային մեքենայական տիպի հաղորդակցությունը (mMTC), կազմում են 5G-ի ճարտարապետության հիմնաքարը: Դրանք հզորացնում են հավելվածների և ծառայությունների բազմազան զանգված՝ սկսած կայծակնային արագ ինտերնետից և ընկղմվող մուլտիմեդիա հոսքից մինչև արդյունաբերական գործընթացների իրական ժամանակի վերահսկում և մոնիտորինգ:</w:t>
        </w:r>
      </w:ins>
      <w:r w:rsidRPr="00D32497">
        <w:rPr>
          <w:rFonts w:ascii="Sylfaen" w:eastAsia="Arial" w:hAnsi="Sylfaen" w:cs="Arial"/>
          <w:sz w:val="24"/>
          <w:szCs w:val="24"/>
        </w:rPr>
        <w:t xml:space="preserve"> </w:t>
      </w:r>
      <w:r w:rsidRPr="0028256D">
        <w:rPr>
          <w:rFonts w:ascii="Sylfaen" w:hAnsi="Sylfaen" w:cs="Arial"/>
          <w:sz w:val="24"/>
          <w:szCs w:val="24"/>
        </w:rPr>
        <w:t xml:space="preserve">5G-ի հետաձգման ցածր տեմպերը թույլ են տալիս զգալի առաջընթաց ունենալ AI և VR տեխնոլոգիաներում: Արդյունաբերական կիրառություններում AI և </w:t>
      </w:r>
      <w:r w:rsidRPr="0028256D">
        <w:rPr>
          <w:rFonts w:ascii="Sylfaen" w:hAnsi="Sylfaen" w:cs="Arial"/>
          <w:sz w:val="24"/>
          <w:szCs w:val="24"/>
        </w:rPr>
        <w:lastRenderedPageBreak/>
        <w:t>VR ականջակալները կարող են օգտագործվել գործարանի տեխնիկների և ինժեներների կողմից՝ դիտելու սարքավորումների մանրամասն ծածկույթը՝ բաղադրիչները բացահայտելու, վերանորոգման գործընթացները և հրահանգները պարզեցնելու և անվտանգությունը բարելավելու համար՝ վիրտուալ միջավայր ապահովելով տեխնիկների համար՝ պոտենցիալ վտանգավոր մասերի հետ աշխատելու համար</w:t>
      </w:r>
      <w:r>
        <w:rPr>
          <w:rFonts w:ascii="Sylfaen" w:hAnsi="Sylfaen" w:cs="Arial"/>
          <w:sz w:val="24"/>
          <w:szCs w:val="24"/>
          <w:lang w:val="hy-AM"/>
        </w:rPr>
        <w:t>։</w:t>
      </w:r>
    </w:p>
    <w:bookmarkStart w:id="1371" w:name="_Toc165300597"/>
    <w:p w14:paraId="72CE40C7" w14:textId="56A5EF7E" w:rsidR="00E4298E" w:rsidRPr="00DC2830" w:rsidDel="00D03011" w:rsidRDefault="00D14FD6">
      <w:pPr>
        <w:pStyle w:val="Heading2"/>
        <w:spacing w:line="360" w:lineRule="auto"/>
        <w:rPr>
          <w:del w:id="1372" w:author="Derenik Petrosyan" w:date="2024-04-23T18:22:00Z"/>
          <w:rFonts w:ascii="Sylfaen" w:eastAsia="Arial" w:hAnsi="Sylfaen" w:cs="Arial"/>
          <w:sz w:val="24"/>
          <w:szCs w:val="24"/>
        </w:rPr>
        <w:pPrChange w:id="1373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42"/>
          <w:id w:val="-15856785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3.1 </w:t>
          </w:r>
          <w:ins w:id="1374" w:author="Derenik Petrosyan" w:date="2024-04-21T22:34:00Z">
            <w:r w:rsidR="00840943" w:rsidRPr="00840943">
              <w:rPr>
                <w:rFonts w:ascii="Sylfaen" w:eastAsia="Tahoma" w:hAnsi="Sylfaen" w:cs="Tahoma"/>
                <w:sz w:val="24"/>
                <w:szCs w:val="24"/>
              </w:rPr>
              <w:t>Ընդլայնված շարժական լայնաշերտ</w:t>
            </w:r>
            <w:r w:rsidR="00840943" w:rsidRPr="00167845">
              <w:rPr>
                <w:rFonts w:ascii="Sylfaen" w:eastAsia="Tahoma" w:hAnsi="Sylfaen" w:cs="Tahoma"/>
                <w:sz w:val="24"/>
                <w:szCs w:val="24"/>
                <w:rPrChange w:id="1375" w:author="Derenik Petrosyan" w:date="2024-04-21T22:34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</w:ins>
          <w:ins w:id="1376" w:author="Derenik Petrosyan" w:date="2024-04-21T22:35:00Z">
            <w:r w:rsidR="00167845">
              <w:rPr>
                <w:rFonts w:ascii="Sylfaen" w:eastAsia="Tahoma" w:hAnsi="Sylfaen" w:cs="Tahoma"/>
                <w:sz w:val="24"/>
                <w:szCs w:val="24"/>
                <w:lang w:val="hy-AM"/>
              </w:rPr>
              <w:t>կապ</w:t>
            </w:r>
          </w:ins>
          <w:ins w:id="1377" w:author="Derenik Petrosyan" w:date="2024-04-21T22:34:00Z">
            <w:r w:rsidR="00840943" w:rsidRPr="00840943">
              <w:rPr>
                <w:rFonts w:ascii="Sylfaen" w:eastAsia="Tahoma" w:hAnsi="Sylfaen" w:cs="Tahoma"/>
                <w:sz w:val="24"/>
                <w:szCs w:val="24"/>
              </w:rPr>
              <w:t xml:space="preserve"> (eMBB)</w:t>
            </w:r>
          </w:ins>
          <w:del w:id="1378" w:author="Derenik Petrosyan" w:date="2024-04-21T22:34:00Z">
            <w:r w:rsidR="0059570A" w:rsidRPr="00DC2830" w:rsidDel="00840943">
              <w:rPr>
                <w:rFonts w:ascii="Sylfaen" w:eastAsia="Tahoma" w:hAnsi="Sylfaen" w:cs="Tahoma"/>
                <w:sz w:val="24"/>
                <w:szCs w:val="24"/>
              </w:rPr>
              <w:delText>5G տեխնոլոգիայի հիմնական գործառույթները</w:delText>
            </w:r>
          </w:del>
        </w:sdtContent>
      </w:sdt>
      <w:bookmarkEnd w:id="1371"/>
    </w:p>
    <w:p w14:paraId="44193B6A" w14:textId="77777777" w:rsidR="00D03A3E" w:rsidRPr="00D03A3E" w:rsidRDefault="00D03A3E" w:rsidP="009843D2">
      <w:pPr>
        <w:pStyle w:val="Heading2"/>
        <w:spacing w:line="360" w:lineRule="auto"/>
        <w:rPr>
          <w:ins w:id="1379" w:author="Derenik Petrosyan" w:date="2024-04-23T18:21:00Z"/>
          <w:rFonts w:ascii="Sylfaen" w:eastAsia="Arial" w:hAnsi="Sylfaen" w:cs="Arial"/>
          <w:color w:val="auto"/>
          <w:sz w:val="24"/>
          <w:szCs w:val="24"/>
        </w:rPr>
      </w:pPr>
    </w:p>
    <w:p w14:paraId="518A7278" w14:textId="14D0C59C" w:rsidR="00C90793" w:rsidRDefault="00D03011" w:rsidP="009843D2">
      <w:pPr>
        <w:pStyle w:val="Heading3"/>
        <w:spacing w:line="360" w:lineRule="auto"/>
        <w:rPr>
          <w:rFonts w:ascii="Sylfaen" w:eastAsia="Arial" w:hAnsi="Sylfaen" w:cs="Arial"/>
          <w:color w:val="auto"/>
          <w:lang w:val="hy-AM"/>
        </w:rPr>
      </w:pPr>
      <w:bookmarkStart w:id="1380" w:name="_Toc165300598"/>
      <w:ins w:id="1381" w:author="Derenik Petrosyan" w:date="2024-04-23T18:22:00Z">
        <w:r>
          <w:rPr>
            <w:rFonts w:ascii="Sylfaen" w:eastAsia="Arial" w:hAnsi="Sylfaen" w:cs="Arial"/>
            <w:color w:val="auto"/>
            <w:lang w:val="hy-AM"/>
          </w:rPr>
          <w:t>3</w:t>
        </w:r>
      </w:ins>
      <w:ins w:id="1382" w:author="Derenik Petrosyan" w:date="2024-04-23T18:25:00Z">
        <w:r w:rsidR="005E1308">
          <w:rPr>
            <w:rFonts w:ascii="Times New Roman" w:eastAsia="Arial" w:hAnsi="Times New Roman" w:cs="Times New Roman"/>
            <w:color w:val="auto"/>
            <w:lang w:val="hy-AM"/>
          </w:rPr>
          <w:t>․1․1</w:t>
        </w:r>
      </w:ins>
      <w:ins w:id="1383" w:author="Derenik Petrosyan" w:date="2024-04-23T18:21:00Z">
        <w:r w:rsidR="00D03A3E" w:rsidRPr="00D03A3E">
          <w:rPr>
            <w:rFonts w:ascii="Sylfaen" w:eastAsia="Arial" w:hAnsi="Sylfaen" w:cs="Arial"/>
            <w:color w:val="auto"/>
          </w:rPr>
          <w:t xml:space="preserve"> eMBB-ի ակնարկ</w:t>
        </w:r>
      </w:ins>
      <w:bookmarkEnd w:id="1380"/>
      <w:ins w:id="1384" w:author="Derenik Petrosyan" w:date="2024-04-23T18:26:00Z">
        <w:r w:rsidR="005E1308">
          <w:rPr>
            <w:rFonts w:ascii="Sylfaen" w:eastAsia="Arial" w:hAnsi="Sylfaen" w:cs="Arial"/>
            <w:color w:val="auto"/>
            <w:lang w:val="hy-AM"/>
          </w:rPr>
          <w:t xml:space="preserve"> </w:t>
        </w:r>
      </w:ins>
    </w:p>
    <w:p w14:paraId="2839A24D" w14:textId="77777777" w:rsidR="00002EEE" w:rsidRPr="00002EEE" w:rsidRDefault="00002EEE" w:rsidP="009843D2">
      <w:pPr>
        <w:spacing w:line="360" w:lineRule="auto"/>
        <w:rPr>
          <w:ins w:id="1385" w:author="Derenik Petrosyan" w:date="2024-04-23T18:33:00Z"/>
          <w:lang w:val="hy-AM"/>
        </w:rPr>
      </w:pPr>
    </w:p>
    <w:p w14:paraId="6D980468" w14:textId="24D42E3E" w:rsidR="00E4298E" w:rsidRPr="009D7710" w:rsidDel="009D7710" w:rsidRDefault="0079105D">
      <w:pPr>
        <w:spacing w:line="360" w:lineRule="auto"/>
        <w:jc w:val="both"/>
        <w:rPr>
          <w:del w:id="1386" w:author="Derenik Petrosyan" w:date="2024-04-21T22:32:00Z"/>
          <w:rFonts w:ascii="Sylfaen" w:hAnsi="Sylfaen"/>
          <w:lang w:val="hy-AM"/>
          <w:rPrChange w:id="1387" w:author="Derenik Petrosyan" w:date="2024-04-23T19:20:00Z">
            <w:rPr>
              <w:del w:id="1388" w:author="Derenik Petrosyan" w:date="2024-04-21T22:32:00Z"/>
              <w:rFonts w:ascii="Sylfaen" w:eastAsia="Arial" w:hAnsi="Sylfaen" w:cs="Times New Roman"/>
              <w:lang w:val="hy-AM"/>
            </w:rPr>
          </w:rPrChange>
        </w:rPr>
        <w:pPrChange w:id="1389" w:author="Derenik Petrosyan" w:date="2024-04-23T19:21:00Z">
          <w:pPr>
            <w:pStyle w:val="Heading3"/>
          </w:pPr>
        </w:pPrChange>
      </w:pPr>
      <w:ins w:id="1390" w:author="Derenik Petrosyan" w:date="2024-04-23T18:34:00Z">
        <w:r>
          <w:rPr>
            <w:rFonts w:ascii="Sylfaen" w:hAnsi="Sylfaen"/>
            <w:sz w:val="24"/>
            <w:szCs w:val="24"/>
            <w:lang w:val="hy-AM"/>
          </w:rPr>
          <w:tab/>
        </w:r>
      </w:ins>
      <w:ins w:id="1391" w:author="Derenik Petrosyan" w:date="2024-04-23T18:33:00Z">
        <w:r w:rsidRPr="0079105D">
          <w:rPr>
            <w:rFonts w:ascii="Sylfaen" w:hAnsi="Sylfaen"/>
            <w:sz w:val="24"/>
            <w:szCs w:val="24"/>
            <w:lang w:val="hy-AM"/>
            <w:rPrChange w:id="1392" w:author="Derenik Petrosyan" w:date="2024-04-23T18:34:00Z">
              <w:rPr>
                <w:lang w:val="hy-AM"/>
              </w:rPr>
            </w:rPrChange>
          </w:rPr>
          <w:t xml:space="preserve">Ընդլայնված շարժական լայնաշերտ </w:t>
        </w:r>
      </w:ins>
      <w:r w:rsidR="005174B5">
        <w:rPr>
          <w:rFonts w:ascii="Sylfaen" w:hAnsi="Sylfaen"/>
          <w:sz w:val="24"/>
          <w:szCs w:val="24"/>
          <w:lang w:val="hy-AM"/>
        </w:rPr>
        <w:t xml:space="preserve">կապը </w:t>
      </w:r>
      <w:ins w:id="1393" w:author="Derenik Petrosyan" w:date="2024-04-23T18:33:00Z">
        <w:r w:rsidRPr="0079105D">
          <w:rPr>
            <w:rFonts w:ascii="Sylfaen" w:hAnsi="Sylfaen"/>
            <w:sz w:val="24"/>
            <w:szCs w:val="24"/>
            <w:lang w:val="hy-AM"/>
            <w:rPrChange w:id="1394" w:author="Derenik Petrosyan" w:date="2024-04-23T18:34:00Z">
              <w:rPr>
                <w:lang w:val="hy-AM"/>
              </w:rPr>
            </w:rPrChange>
          </w:rPr>
          <w:t>(eMBB) 5G տեխնոլոգիայի հիմնարար ասպեկտն է, որը նախատեսված է օգտատերերին տվյալների փոխանցման զգալիորեն ավելի բարձր արագություն, ավելի մեծ հզորություն և բարելավված ցանցի արդյունավետություն ապահովելու համար՝ համեմատած բջջային կապի ստանդարտների նախորդ սերունդների հետ: IIoT-ի ինտեգրման համատեքստում eMBB-ն ծառայում է որպես տվյալների արագ փոխանցման և կապակցման կարևոր միջոց՝ աջակցելով արդյունաբերական միջավայրերում հավելվածների և օգտագործման դեպքերի լայն շրջանակին:</w:t>
        </w:r>
      </w:ins>
    </w:p>
    <w:p w14:paraId="5E723336" w14:textId="77777777" w:rsidR="003012F0" w:rsidRPr="009D7710" w:rsidRDefault="003012F0" w:rsidP="009843D2">
      <w:pPr>
        <w:spacing w:line="360" w:lineRule="auto"/>
        <w:jc w:val="both"/>
        <w:rPr>
          <w:ins w:id="1395" w:author="Derenik Petrosyan" w:date="2024-04-23T18:51:00Z"/>
          <w:rFonts w:ascii="Sylfaen" w:hAnsi="Sylfaen"/>
          <w:lang w:val="hy-AM"/>
          <w:rPrChange w:id="1396" w:author="Derenik Petrosyan" w:date="2024-04-23T19:19:00Z">
            <w:rPr>
              <w:ins w:id="1397" w:author="Derenik Petrosyan" w:date="2024-04-23T18:51:00Z"/>
              <w:rFonts w:ascii="Sylfaen" w:eastAsia="Arial" w:hAnsi="Sylfaen" w:cs="Arial"/>
              <w:sz w:val="24"/>
              <w:szCs w:val="24"/>
            </w:rPr>
          </w:rPrChange>
        </w:rPr>
      </w:pPr>
    </w:p>
    <w:p w14:paraId="7741C6C4" w14:textId="7AFEC30E" w:rsidR="009D7710" w:rsidRDefault="009D7710" w:rsidP="009843D2">
      <w:pPr>
        <w:pStyle w:val="Heading3"/>
        <w:spacing w:line="360" w:lineRule="auto"/>
        <w:rPr>
          <w:rFonts w:ascii="Sylfaen" w:eastAsia="Arial" w:hAnsi="Sylfaen" w:cs="Times New Roman"/>
          <w:lang w:val="hy-AM"/>
        </w:rPr>
      </w:pPr>
      <w:bookmarkStart w:id="1398" w:name="_Toc165300599"/>
      <w:ins w:id="1399" w:author="Derenik Petrosyan" w:date="2024-04-23T19:20:00Z">
        <w:r w:rsidRPr="00366FA3">
          <w:rPr>
            <w:rFonts w:ascii="Sylfaen" w:eastAsia="Arial" w:hAnsi="Sylfaen" w:cs="Arial"/>
            <w:lang w:val="hy-AM"/>
          </w:rPr>
          <w:t>3</w:t>
        </w:r>
        <w:r w:rsidRPr="00366FA3">
          <w:rPr>
            <w:rFonts w:ascii="Times New Roman" w:eastAsia="Arial" w:hAnsi="Times New Roman" w:cs="Times New Roman"/>
            <w:lang w:val="hy-AM"/>
          </w:rPr>
          <w:t>․</w:t>
        </w:r>
        <w:r w:rsidRPr="00366FA3">
          <w:rPr>
            <w:rFonts w:ascii="Sylfaen" w:eastAsia="Arial" w:hAnsi="Sylfaen" w:cs="Times New Roman"/>
            <w:lang w:val="hy-AM"/>
          </w:rPr>
          <w:t>1</w:t>
        </w:r>
        <w:r w:rsidRPr="00366FA3">
          <w:rPr>
            <w:rFonts w:ascii="Times New Roman" w:eastAsia="Arial" w:hAnsi="Times New Roman" w:cs="Times New Roman"/>
            <w:lang w:val="hy-AM"/>
          </w:rPr>
          <w:t>․</w:t>
        </w:r>
        <w:r w:rsidRPr="00366FA3">
          <w:rPr>
            <w:rFonts w:ascii="Sylfaen" w:eastAsia="Arial" w:hAnsi="Sylfaen" w:cs="Times New Roman"/>
            <w:lang w:val="hy-AM"/>
          </w:rPr>
          <w:t>2 Ծրագրեր արդյունաբերական IoT ինտեգրման մեջ</w:t>
        </w:r>
      </w:ins>
      <w:bookmarkEnd w:id="1398"/>
    </w:p>
    <w:p w14:paraId="1A8DFBAE" w14:textId="77777777" w:rsidR="005174B5" w:rsidRPr="005174B5" w:rsidRDefault="005174B5" w:rsidP="009843D2">
      <w:pPr>
        <w:spacing w:line="360" w:lineRule="auto"/>
        <w:rPr>
          <w:ins w:id="1400" w:author="Derenik Petrosyan" w:date="2024-04-23T19:20:00Z"/>
          <w:lang w:val="hy-AM"/>
        </w:rPr>
      </w:pPr>
    </w:p>
    <w:p w14:paraId="204623A8" w14:textId="31734DDB" w:rsidR="00387245" w:rsidRPr="00387245" w:rsidRDefault="009D7710" w:rsidP="009843D2">
      <w:pPr>
        <w:spacing w:line="360" w:lineRule="auto"/>
        <w:jc w:val="both"/>
        <w:rPr>
          <w:ins w:id="1401" w:author="Derenik Petrosyan" w:date="2024-04-23T19:06:00Z"/>
          <w:rFonts w:ascii="Sylfaen" w:hAnsi="Sylfaen"/>
          <w:sz w:val="24"/>
          <w:szCs w:val="24"/>
        </w:rPr>
      </w:pPr>
      <w:ins w:id="1402" w:author="Derenik Petrosyan" w:date="2024-04-23T19:20:00Z">
        <w:r>
          <w:rPr>
            <w:rFonts w:ascii="Sylfaen" w:hAnsi="Sylfaen"/>
            <w:sz w:val="24"/>
            <w:szCs w:val="24"/>
          </w:rPr>
          <w:tab/>
        </w:r>
      </w:ins>
      <w:ins w:id="1403" w:author="Derenik Petrosyan" w:date="2024-04-23T19:06:00Z">
        <w:r w:rsidR="00387245" w:rsidRPr="00387245">
          <w:rPr>
            <w:rFonts w:ascii="Sylfaen" w:hAnsi="Sylfaen"/>
            <w:sz w:val="24"/>
            <w:szCs w:val="24"/>
          </w:rPr>
          <w:t>eMBB-ն հեշտացնում է մեծ ծավալների տվյալների անխափան փոխանցումը իրական ժամանակում՝ թույլ տալով տարբեր IIoT հավելվածներին արդյունավետ և արդյունավետ աշխատել: Արդյունաբերական պարամետրերում eMBB-ի որոշ հիմնական կիրառություններ ներառում են.</w:t>
        </w:r>
      </w:ins>
    </w:p>
    <w:p w14:paraId="5771F534" w14:textId="7EDA93F6" w:rsidR="00387245" w:rsidRPr="00387245" w:rsidRDefault="00387245" w:rsidP="009843D2">
      <w:pPr>
        <w:spacing w:line="360" w:lineRule="auto"/>
        <w:jc w:val="both"/>
        <w:rPr>
          <w:ins w:id="1404" w:author="Derenik Petrosyan" w:date="2024-04-23T19:06:00Z"/>
          <w:rFonts w:ascii="Sylfaen" w:hAnsi="Sylfaen"/>
          <w:sz w:val="24"/>
          <w:szCs w:val="24"/>
        </w:rPr>
      </w:pPr>
      <w:ins w:id="1405" w:author="Derenik Petrosyan" w:date="2024-04-23T19:06:00Z">
        <w:r w:rsidRPr="00407AEE">
          <w:rPr>
            <w:rFonts w:ascii="Sylfaen" w:hAnsi="Sylfaen"/>
            <w:b/>
            <w:bCs/>
            <w:sz w:val="24"/>
            <w:szCs w:val="24"/>
          </w:rPr>
          <w:t>Իրական ժամանակի մոնիտորինգ և վերահսկում</w:t>
        </w:r>
        <w:r w:rsidRPr="00387245">
          <w:rPr>
            <w:rFonts w:ascii="Sylfaen" w:hAnsi="Sylfaen"/>
            <w:sz w:val="24"/>
            <w:szCs w:val="24"/>
          </w:rPr>
          <w:t xml:space="preserve">. eMBB-ի միջոցով արդյունաբերական կազմակերպությունները կարող են հասնել տվյալների փոխանցման մինչև 20 Գբիտ/վ արագության, ինչը զգալիորեն ավելի արագ է, քան 4G ցանցերի կողմից առաջարկվող առավելագույն արագությունը 1 Գբիտ/վրկ: Սա թույլ է տալիս ակնթարթորեն մշտադիտարկել և վերահսկել կարևոր գործընթացները և </w:t>
        </w:r>
        <w:r w:rsidRPr="00387245">
          <w:rPr>
            <w:rFonts w:ascii="Sylfaen" w:hAnsi="Sylfaen"/>
            <w:sz w:val="24"/>
            <w:szCs w:val="24"/>
          </w:rPr>
          <w:lastRenderedPageBreak/>
          <w:t>սարքավորումները՝ բարձրացնելով գործառնական արդյունավետությունն ու արտադրողականությունը:</w:t>
        </w:r>
      </w:ins>
    </w:p>
    <w:p w14:paraId="49D8A115" w14:textId="77777777" w:rsidR="00387245" w:rsidRPr="00387245" w:rsidRDefault="00387245" w:rsidP="009843D2">
      <w:pPr>
        <w:spacing w:line="360" w:lineRule="auto"/>
        <w:jc w:val="both"/>
        <w:rPr>
          <w:ins w:id="1406" w:author="Derenik Petrosyan" w:date="2024-04-23T19:06:00Z"/>
          <w:rFonts w:ascii="Sylfaen" w:hAnsi="Sylfaen"/>
          <w:sz w:val="24"/>
          <w:szCs w:val="24"/>
        </w:rPr>
      </w:pPr>
    </w:p>
    <w:p w14:paraId="16A890A0" w14:textId="4C95949C" w:rsidR="00387245" w:rsidRPr="00387245" w:rsidRDefault="00387245" w:rsidP="009843D2">
      <w:pPr>
        <w:spacing w:line="360" w:lineRule="auto"/>
        <w:jc w:val="both"/>
        <w:rPr>
          <w:ins w:id="1407" w:author="Derenik Petrosyan" w:date="2024-04-23T19:06:00Z"/>
          <w:rFonts w:ascii="Sylfaen" w:hAnsi="Sylfaen"/>
          <w:sz w:val="24"/>
          <w:szCs w:val="24"/>
        </w:rPr>
      </w:pPr>
      <w:ins w:id="1408" w:author="Derenik Petrosyan" w:date="2024-04-23T19:06:00Z">
        <w:r w:rsidRPr="0062727B">
          <w:rPr>
            <w:rFonts w:ascii="Sylfaen" w:hAnsi="Sylfaen"/>
            <w:b/>
            <w:bCs/>
            <w:sz w:val="24"/>
            <w:szCs w:val="24"/>
          </w:rPr>
          <w:t>Հեռավ</w:t>
        </w:r>
      </w:ins>
      <w:r w:rsidR="0062727B" w:rsidRPr="0062727B">
        <w:rPr>
          <w:rFonts w:ascii="Sylfaen" w:hAnsi="Sylfaen"/>
          <w:b/>
          <w:bCs/>
          <w:sz w:val="24"/>
          <w:szCs w:val="24"/>
          <w:lang w:val="hy-AM"/>
        </w:rPr>
        <w:t>ար</w:t>
      </w:r>
      <w:ins w:id="1409" w:author="Derenik Petrosyan" w:date="2024-04-23T19:06:00Z">
        <w:r w:rsidRPr="0062727B">
          <w:rPr>
            <w:rFonts w:ascii="Sylfaen" w:hAnsi="Sylfaen"/>
            <w:b/>
            <w:bCs/>
            <w:sz w:val="24"/>
            <w:szCs w:val="24"/>
          </w:rPr>
          <w:t xml:space="preserve"> ակտիվների կառավարում</w:t>
        </w:r>
        <w:r w:rsidRPr="00387245">
          <w:rPr>
            <w:rFonts w:ascii="Sylfaen" w:hAnsi="Sylfaen"/>
            <w:sz w:val="24"/>
            <w:szCs w:val="24"/>
          </w:rPr>
          <w:t>. eMBB-ն արդյունաբերական կազմակերպություններին հնարավորություն է տալիս հեռակա մուտք գործել և կառավարել հեռավոր կամ վտանգավոր միջավայրերում տեղակայված ակտիվներն ու սարքավորումները: Երբ 5G ցանցերում հապաղումը կրճատվում է մինչև 1 միլիվայրկյան, 4G ցանցերում 20 միլիվայրկյանների համեմատ, կազմակերպությունները կարող են իրական ժամանակում իրականացնել ախտորոշում, կատարել սպասարկում և խնդիրներ լուծել՝ նվազեցնելով պարապուրդի ժամանակը և օպտիմալացնելով ակտիվների օգտագործումը:</w:t>
        </w:r>
      </w:ins>
    </w:p>
    <w:p w14:paraId="5BC1167A" w14:textId="77777777" w:rsidR="00387245" w:rsidRPr="00387245" w:rsidRDefault="00387245" w:rsidP="009843D2">
      <w:pPr>
        <w:spacing w:line="360" w:lineRule="auto"/>
        <w:jc w:val="both"/>
        <w:rPr>
          <w:ins w:id="1410" w:author="Derenik Petrosyan" w:date="2024-04-23T19:06:00Z"/>
          <w:rFonts w:ascii="Sylfaen" w:hAnsi="Sylfaen"/>
          <w:sz w:val="24"/>
          <w:szCs w:val="24"/>
        </w:rPr>
      </w:pPr>
    </w:p>
    <w:p w14:paraId="7BEDFC32" w14:textId="0C3C115B" w:rsidR="00E4298E" w:rsidDel="0024122B" w:rsidRDefault="00387245" w:rsidP="009843D2">
      <w:pPr>
        <w:spacing w:line="360" w:lineRule="auto"/>
        <w:jc w:val="both"/>
        <w:rPr>
          <w:del w:id="1411" w:author="Derenik Petrosyan" w:date="2024-04-21T22:32:00Z"/>
          <w:rFonts w:ascii="Sylfaen" w:hAnsi="Sylfaen"/>
          <w:sz w:val="24"/>
          <w:szCs w:val="24"/>
        </w:rPr>
      </w:pPr>
      <w:ins w:id="1412" w:author="Derenik Petrosyan" w:date="2024-04-23T19:06:00Z">
        <w:r w:rsidRPr="0062727B">
          <w:rPr>
            <w:rFonts w:ascii="Sylfaen" w:hAnsi="Sylfaen"/>
            <w:b/>
            <w:bCs/>
            <w:sz w:val="24"/>
            <w:szCs w:val="24"/>
          </w:rPr>
          <w:t>Բարձր հստակության տեսահսկում</w:t>
        </w:r>
        <w:r w:rsidRPr="00387245">
          <w:rPr>
            <w:rFonts w:ascii="Sylfaen" w:hAnsi="Sylfaen"/>
            <w:sz w:val="24"/>
            <w:szCs w:val="24"/>
          </w:rPr>
          <w:t>. օգտագործելով eMBB-ի բարձր թողունակությունը և ցածր հետաձգման հնարավորությունները, արդյունաբերական կազմակերպությունները կարող են արդյունաբերական օբյեկտներում անվտանգության և անվտանգության մոնիտորինգի համար կիրառել բարձր հստակության տեսահսկման համակարգեր: Ունենալով 5G ցանցեր, որոնք կարող են ապահովել մինչև 100 անգամ ավելի միացված սարքեր մեկ միավորի տարածքում՝ համեմատած 4G ցանցերի, կազմակերպությունները կարող են ուղիղ եթերով հեռարձակել տեսախցիկներից և սենսորներից, որոնք տեղադրված են ամբողջ հաստատությունում՝ հնարավորություն տալով իրական ժամանակում իրավիճակի իրազեկման և սպառնալիքների հայտնաբերման:</w:t>
        </w:r>
      </w:ins>
      <w:customXmlDelRangeStart w:id="1413" w:author="Derenik Petrosyan" w:date="2024-04-21T22:32:00Z"/>
      <w:sdt>
        <w:sdtPr>
          <w:rPr>
            <w:rFonts w:ascii="Sylfaen" w:hAnsi="Sylfaen"/>
            <w:sz w:val="24"/>
            <w:szCs w:val="24"/>
          </w:rPr>
          <w:tag w:val="goog_rdk_43"/>
          <w:id w:val="-1737316623"/>
        </w:sdtPr>
        <w:sdtEndPr/>
        <w:sdtContent>
          <w:customXmlDelRangeEnd w:id="1413"/>
          <w:del w:id="1414" w:author="Derenik Petrosyan" w:date="2024-04-21T22:32:00Z">
            <w:r w:rsidR="0059570A" w:rsidRPr="00DC2830" w:rsidDel="00840943">
              <w:rPr>
                <w:rFonts w:ascii="Sylfaen" w:eastAsia="Tahoma" w:hAnsi="Sylfaen" w:cs="Tahoma"/>
                <w:sz w:val="24"/>
                <w:szCs w:val="24"/>
              </w:rPr>
              <w:delText>Սկսեք քննարկելով 5G տեխնոլոգիայի հիմնական գործառույթները և ինչպես են դրանք հեշտացնում ինտեգրումը Իրերի արդյունաբերական ինտերնետին ( IIoT ): Նշեք հիմնական հատկանիշները, ինչպիսիք են.</w:delText>
            </w:r>
          </w:del>
          <w:customXmlDelRangeStart w:id="1415" w:author="Derenik Petrosyan" w:date="2024-04-21T22:32:00Z"/>
        </w:sdtContent>
      </w:sdt>
      <w:customXmlDelRangeEnd w:id="1415"/>
    </w:p>
    <w:p w14:paraId="73F0F216" w14:textId="2FE09062" w:rsidR="00E4298E" w:rsidDel="000C674C" w:rsidRDefault="00D14FD6">
      <w:pPr>
        <w:pStyle w:val="Heading3"/>
        <w:spacing w:line="360" w:lineRule="auto"/>
        <w:jc w:val="both"/>
        <w:rPr>
          <w:del w:id="1416" w:author="Derenik Petrosyan" w:date="2024-04-21T22:32:00Z"/>
          <w:rFonts w:ascii="Sylfaen" w:hAnsi="Sylfaen"/>
        </w:rPr>
        <w:pPrChange w:id="1417" w:author="Derenik Petrosyan" w:date="2024-04-23T19:21:00Z">
          <w:pPr>
            <w:pStyle w:val="Heading3"/>
          </w:pPr>
        </w:pPrChange>
      </w:pPr>
      <w:customXmlDelRangeStart w:id="1418" w:author="Derenik Petrosyan" w:date="2024-04-21T22:32:00Z"/>
      <w:sdt>
        <w:sdtPr>
          <w:rPr>
            <w:rFonts w:ascii="Sylfaen" w:hAnsi="Sylfaen"/>
          </w:rPr>
          <w:tag w:val="goog_rdk_44"/>
          <w:id w:val="-754283815"/>
        </w:sdtPr>
        <w:sdtEndPr/>
        <w:sdtContent>
          <w:customXmlDelRangeEnd w:id="1418"/>
          <w:del w:id="1419" w:author="Derenik Petrosyan" w:date="2024-04-21T22:32:00Z">
            <w:r w:rsidR="0059570A" w:rsidRPr="00DC2830" w:rsidDel="00840943">
              <w:rPr>
                <w:rFonts w:ascii="Sylfaen" w:eastAsia="Tahoma" w:hAnsi="Sylfaen" w:cs="Tahoma"/>
              </w:rPr>
              <w:delText>-  mmWave ընդդեմ Sub-6 GHz հաճախականությունների. Բացատրեք mmWave-ի և sub-6 GHz հաճախականությունների միջև եղած տարբերությունները , դրանց համապատասխան առավելություններն ու սահմանափակումները և դրանց համապատասխանությունը արդյունաբերական միջավայրերում տարբեր օգտագործման դեպքերի համար:</w:delText>
            </w:r>
          </w:del>
          <w:customXmlDelRangeStart w:id="1420" w:author="Derenik Petrosyan" w:date="2024-04-21T22:32:00Z"/>
        </w:sdtContent>
      </w:sdt>
      <w:customXmlDelRangeEnd w:id="1420"/>
    </w:p>
    <w:p w14:paraId="7D8433CB" w14:textId="75265050" w:rsidR="00E4298E" w:rsidDel="00C55063" w:rsidRDefault="00D14FD6">
      <w:pPr>
        <w:pStyle w:val="Heading3"/>
        <w:spacing w:line="360" w:lineRule="auto"/>
        <w:jc w:val="both"/>
        <w:rPr>
          <w:del w:id="1421" w:author="Derenik Petrosyan" w:date="2024-04-21T22:32:00Z"/>
          <w:rFonts w:ascii="Sylfaen" w:hAnsi="Sylfaen"/>
        </w:rPr>
        <w:pPrChange w:id="1422" w:author="Derenik Petrosyan" w:date="2024-04-23T19:21:00Z">
          <w:pPr>
            <w:pStyle w:val="Heading3"/>
          </w:pPr>
        </w:pPrChange>
      </w:pPr>
      <w:customXmlDelRangeStart w:id="1423" w:author="Derenik Petrosyan" w:date="2024-04-21T22:32:00Z"/>
      <w:sdt>
        <w:sdtPr>
          <w:rPr>
            <w:rFonts w:ascii="Sylfaen" w:hAnsi="Sylfaen"/>
          </w:rPr>
          <w:tag w:val="goog_rdk_45"/>
          <w:id w:val="-14155689"/>
        </w:sdtPr>
        <w:sdtEndPr/>
        <w:sdtContent>
          <w:customXmlDelRangeEnd w:id="1423"/>
          <w:del w:id="1424" w:author="Derenik Petrosyan" w:date="2024-04-21T22:32:00Z">
            <w:r w:rsidR="0059570A" w:rsidRPr="00DC2830" w:rsidDel="00840943">
              <w:rPr>
                <w:rFonts w:ascii="Sylfaen" w:eastAsia="Tahoma" w:hAnsi="Sylfaen" w:cs="Tahoma"/>
              </w:rPr>
              <w:delText>- Ցանցի կտրատում. Քննարկեք ցանցի կտրման հայեցակարգը և այն, թե ինչպես է այն հնարավորություն տալիս ստեղծել վիրտուալացված, մեկուսացված ցանցի հատվածներ, որոնք հարմարեցված են IIoT-ի հատուկ հավելվածներին և պահանջներին:</w:delText>
            </w:r>
          </w:del>
          <w:customXmlDelRangeStart w:id="1425" w:author="Derenik Petrosyan" w:date="2024-04-21T22:32:00Z"/>
        </w:sdtContent>
      </w:sdt>
      <w:customXmlDelRangeEnd w:id="1425"/>
    </w:p>
    <w:p w14:paraId="4DCC45F6" w14:textId="77777777" w:rsidR="00C55063" w:rsidRPr="00C55063" w:rsidRDefault="00C55063">
      <w:pPr>
        <w:spacing w:line="360" w:lineRule="auto"/>
        <w:jc w:val="both"/>
        <w:rPr>
          <w:ins w:id="1426" w:author="Derenik Petrosyan" w:date="2024-04-23T19:11:00Z"/>
          <w:rPrChange w:id="1427" w:author="Derenik Petrosyan" w:date="2024-04-23T19:11:00Z">
            <w:rPr>
              <w:ins w:id="1428" w:author="Derenik Petrosyan" w:date="2024-04-23T19:11:00Z"/>
              <w:rFonts w:ascii="Sylfaen" w:hAnsi="Sylfaen"/>
            </w:rPr>
          </w:rPrChange>
        </w:rPr>
        <w:pPrChange w:id="1429" w:author="Derenik Petrosyan" w:date="2024-04-23T19:21:00Z">
          <w:pPr>
            <w:pStyle w:val="Heading3"/>
          </w:pPr>
        </w:pPrChange>
      </w:pPr>
    </w:p>
    <w:p w14:paraId="53C3F20C" w14:textId="27F0C4A1" w:rsidR="00E4298E" w:rsidDel="00406AA7" w:rsidRDefault="00D14FD6" w:rsidP="009843D2">
      <w:pPr>
        <w:pStyle w:val="Heading3"/>
        <w:spacing w:line="360" w:lineRule="auto"/>
        <w:rPr>
          <w:del w:id="1430" w:author="Derenik Petrosyan" w:date="2024-04-23T18:33:00Z"/>
          <w:rFonts w:ascii="Sylfaen" w:hAnsi="Sylfaen"/>
        </w:rPr>
      </w:pPr>
      <w:customXmlDelRangeStart w:id="1431" w:author="Derenik Petrosyan" w:date="2024-04-21T22:32:00Z"/>
      <w:sdt>
        <w:sdtPr>
          <w:rPr>
            <w:rFonts w:ascii="Sylfaen" w:hAnsi="Sylfaen"/>
          </w:rPr>
          <w:tag w:val="goog_rdk_46"/>
          <w:id w:val="1679702175"/>
        </w:sdtPr>
        <w:sdtEndPr/>
        <w:sdtContent>
          <w:customXmlDelRangeEnd w:id="1431"/>
          <w:del w:id="1432" w:author="Derenik Petrosyan" w:date="2024-04-21T22:32:00Z">
            <w:r w:rsidR="0059570A" w:rsidRPr="00DC2830" w:rsidDel="00840943">
              <w:rPr>
                <w:rFonts w:ascii="Sylfaen" w:eastAsia="Tahoma" w:hAnsi="Sylfaen" w:cs="Tahoma"/>
              </w:rPr>
              <w:delText>- Edge Computing. ուսումնասիրեք եզրային հաշվարկների ինտեգրումը 5G ցանցերի հետ և ինչպես է այն հնարավորություն տալիս իրական ժամանակում մշակել, վերլուծել և որոշումներ կայացնել ցանցի եզրին, նվազեցնելով ուշացումը և բարձրացնելով արձագանքման հնարավորությունը IIoT հավելվածների համար:</w:delText>
            </w:r>
          </w:del>
          <w:customXmlDelRangeStart w:id="1433" w:author="Derenik Petrosyan" w:date="2024-04-21T22:32:00Z"/>
        </w:sdtContent>
      </w:sdt>
      <w:customXmlDelRangeEnd w:id="1433"/>
    </w:p>
    <w:p w14:paraId="036ED09D" w14:textId="77777777" w:rsidR="00406AA7" w:rsidRPr="00406AA7" w:rsidRDefault="00406AA7">
      <w:pPr>
        <w:spacing w:line="360" w:lineRule="auto"/>
        <w:rPr>
          <w:ins w:id="1434" w:author="Derenik Petrosyan" w:date="2024-04-23T19:15:00Z"/>
          <w:rPrChange w:id="1435" w:author="Derenik Petrosyan" w:date="2024-04-23T19:15:00Z">
            <w:rPr>
              <w:ins w:id="1436" w:author="Derenik Petrosyan" w:date="2024-04-23T19:15:00Z"/>
              <w:rFonts w:ascii="Sylfaen" w:hAnsi="Sylfaen"/>
              <w:lang w:val="en-US"/>
            </w:rPr>
          </w:rPrChange>
        </w:rPr>
        <w:pPrChange w:id="1437" w:author="Derenik Petrosyan" w:date="2024-04-23T19:15:00Z">
          <w:pPr>
            <w:pStyle w:val="Heading3"/>
          </w:pPr>
        </w:pPrChange>
      </w:pPr>
    </w:p>
    <w:p w14:paraId="4A7B6AEC" w14:textId="39B5E17D" w:rsidR="00406AA7" w:rsidRPr="005E1569" w:rsidRDefault="00796B8E">
      <w:pPr>
        <w:pStyle w:val="Heading3"/>
        <w:spacing w:line="360" w:lineRule="auto"/>
        <w:jc w:val="both"/>
        <w:rPr>
          <w:ins w:id="1438" w:author="Derenik Petrosyan" w:date="2024-04-23T19:15:00Z"/>
          <w:rFonts w:ascii="Sylfaen" w:hAnsi="Sylfaen"/>
          <w:rPrChange w:id="1439" w:author="Derenik Petrosyan" w:date="2024-04-23T19:16:00Z">
            <w:rPr>
              <w:ins w:id="1440" w:author="Derenik Petrosyan" w:date="2024-04-23T19:15:00Z"/>
              <w:lang w:val="en-US"/>
            </w:rPr>
          </w:rPrChange>
        </w:rPr>
        <w:pPrChange w:id="1441" w:author="Derenik Petrosyan" w:date="2024-04-23T19:16:00Z">
          <w:pPr/>
        </w:pPrChange>
      </w:pPr>
      <w:bookmarkStart w:id="1442" w:name="_Toc165300600"/>
      <w:ins w:id="1443" w:author="Derenik Petrosyan" w:date="2024-04-23T19:15:00Z">
        <w:r w:rsidRPr="005E1569">
          <w:rPr>
            <w:rFonts w:ascii="Sylfaen" w:hAnsi="Sylfaen"/>
            <w:rPrChange w:id="1444" w:author="Derenik Petrosyan" w:date="2024-04-23T19:16:00Z">
              <w:rPr>
                <w:lang w:val="en-US"/>
              </w:rPr>
            </w:rPrChange>
          </w:rPr>
          <w:t xml:space="preserve">3.1.3 </w:t>
        </w:r>
      </w:ins>
      <w:ins w:id="1445" w:author="Derenik Petrosyan" w:date="2024-04-23T19:16:00Z">
        <w:r w:rsidR="00815432" w:rsidRPr="00815432">
          <w:rPr>
            <w:rFonts w:ascii="Sylfaen" w:hAnsi="Sylfaen"/>
            <w:rPrChange w:id="1446" w:author="Derenik Petrosyan" w:date="2024-04-23T19:16:00Z">
              <w:rPr>
                <w:rFonts w:ascii="Sylfaen" w:hAnsi="Sylfaen"/>
                <w:lang w:val="en-US"/>
              </w:rPr>
            </w:rPrChange>
          </w:rPr>
          <w:t xml:space="preserve"> </w:t>
        </w:r>
        <w:r w:rsidR="005E1569" w:rsidRPr="005E1569">
          <w:rPr>
            <w:rFonts w:ascii="Sylfaen" w:hAnsi="Sylfaen"/>
            <w:rPrChange w:id="1447" w:author="Derenik Petrosyan" w:date="2024-04-23T19:16:00Z">
              <w:rPr>
                <w:lang w:val="en-US"/>
              </w:rPr>
            </w:rPrChange>
          </w:rPr>
          <w:t>eMBB-</w:t>
        </w:r>
        <w:r w:rsidR="005E1569" w:rsidRPr="005E1569">
          <w:rPr>
            <w:rFonts w:ascii="Sylfaen" w:hAnsi="Sylfaen"/>
            <w:lang w:val="en-US"/>
            <w:rPrChange w:id="1448" w:author="Derenik Petrosyan" w:date="2024-04-23T19:16:00Z">
              <w:rPr>
                <w:lang w:val="en-US"/>
              </w:rPr>
            </w:rPrChange>
          </w:rPr>
          <w:t>ի</w:t>
        </w:r>
        <w:r w:rsidR="005E1569" w:rsidRPr="005E1569">
          <w:rPr>
            <w:rFonts w:ascii="Sylfaen" w:hAnsi="Sylfaen"/>
            <w:rPrChange w:id="1449" w:author="Derenik Petrosyan" w:date="2024-04-23T19:16:00Z">
              <w:rPr>
                <w:lang w:val="en-US"/>
              </w:rPr>
            </w:rPrChange>
          </w:rPr>
          <w:t xml:space="preserve"> </w:t>
        </w:r>
        <w:proofErr w:type="spellStart"/>
        <w:r w:rsidR="005E1569" w:rsidRPr="005E1569">
          <w:rPr>
            <w:rFonts w:ascii="Sylfaen" w:hAnsi="Sylfaen"/>
            <w:lang w:val="en-US"/>
            <w:rPrChange w:id="1450" w:author="Derenik Petrosyan" w:date="2024-04-23T19:16:00Z">
              <w:rPr>
                <w:lang w:val="en-US"/>
              </w:rPr>
            </w:rPrChange>
          </w:rPr>
          <w:t>առավելությունները</w:t>
        </w:r>
        <w:proofErr w:type="spellEnd"/>
        <w:r w:rsidR="005E1569" w:rsidRPr="005E1569">
          <w:rPr>
            <w:rFonts w:ascii="Sylfaen" w:hAnsi="Sylfaen"/>
            <w:rPrChange w:id="1451" w:author="Derenik Petrosyan" w:date="2024-04-23T19:16:00Z">
              <w:rPr>
                <w:lang w:val="en-US"/>
              </w:rPr>
            </w:rPrChange>
          </w:rPr>
          <w:t xml:space="preserve"> IIoT </w:t>
        </w:r>
        <w:proofErr w:type="spellStart"/>
        <w:r w:rsidR="005E1569" w:rsidRPr="005E1569">
          <w:rPr>
            <w:rFonts w:ascii="Sylfaen" w:hAnsi="Sylfaen"/>
            <w:lang w:val="en-US"/>
            <w:rPrChange w:id="1452" w:author="Derenik Petrosyan" w:date="2024-04-23T19:16:00Z">
              <w:rPr>
                <w:lang w:val="en-US"/>
              </w:rPr>
            </w:rPrChange>
          </w:rPr>
          <w:t>ինտեգրման</w:t>
        </w:r>
        <w:proofErr w:type="spellEnd"/>
        <w:r w:rsidR="005E1569" w:rsidRPr="005E1569">
          <w:rPr>
            <w:rFonts w:ascii="Sylfaen" w:hAnsi="Sylfaen"/>
            <w:rPrChange w:id="1453" w:author="Derenik Petrosyan" w:date="2024-04-23T19:16:00Z">
              <w:rPr>
                <w:lang w:val="en-US"/>
              </w:rPr>
            </w:rPrChange>
          </w:rPr>
          <w:t xml:space="preserve"> </w:t>
        </w:r>
        <w:proofErr w:type="spellStart"/>
        <w:r w:rsidR="005E1569" w:rsidRPr="005E1569">
          <w:rPr>
            <w:rFonts w:ascii="Sylfaen" w:hAnsi="Sylfaen"/>
            <w:lang w:val="en-US"/>
            <w:rPrChange w:id="1454" w:author="Derenik Petrosyan" w:date="2024-04-23T19:16:00Z">
              <w:rPr>
                <w:lang w:val="en-US"/>
              </w:rPr>
            </w:rPrChange>
          </w:rPr>
          <w:t>մեջ</w:t>
        </w:r>
      </w:ins>
      <w:bookmarkEnd w:id="1442"/>
      <w:proofErr w:type="spellEnd"/>
    </w:p>
    <w:p w14:paraId="313A7B68" w14:textId="77777777" w:rsidR="00796B8E" w:rsidRPr="005E1569" w:rsidRDefault="00796B8E" w:rsidP="009843D2">
      <w:pPr>
        <w:spacing w:line="360" w:lineRule="auto"/>
        <w:jc w:val="both"/>
        <w:rPr>
          <w:ins w:id="1455" w:author="Derenik Petrosyan" w:date="2024-04-23T19:16:00Z"/>
          <w:rFonts w:ascii="Sylfaen" w:hAnsi="Sylfaen"/>
          <w:sz w:val="24"/>
          <w:szCs w:val="24"/>
          <w:rPrChange w:id="1456" w:author="Derenik Petrosyan" w:date="2024-04-23T19:16:00Z">
            <w:rPr>
              <w:ins w:id="1457" w:author="Derenik Petrosyan" w:date="2024-04-23T19:16:00Z"/>
              <w:rFonts w:ascii="Sylfaen" w:hAnsi="Sylfaen"/>
              <w:sz w:val="24"/>
              <w:szCs w:val="24"/>
              <w:lang w:val="en-US"/>
            </w:rPr>
          </w:rPrChange>
        </w:rPr>
      </w:pPr>
      <w:ins w:id="1458" w:author="Derenik Petrosyan" w:date="2024-04-23T19:16:00Z">
        <w:r w:rsidRPr="005E1569">
          <w:rPr>
            <w:rFonts w:ascii="Sylfaen" w:hAnsi="Sylfaen"/>
            <w:sz w:val="24"/>
            <w:szCs w:val="24"/>
            <w:rPrChange w:id="1459" w:author="Derenik Petrosyan" w:date="2024-04-23T19:16:00Z">
              <w:rPr>
                <w:rFonts w:ascii="Sylfaen" w:hAnsi="Sylfaen"/>
                <w:sz w:val="24"/>
                <w:szCs w:val="24"/>
                <w:lang w:val="en-US"/>
              </w:rPr>
            </w:rPrChange>
          </w:rPr>
          <w:tab/>
        </w:r>
      </w:ins>
    </w:p>
    <w:p w14:paraId="3543C946" w14:textId="2B9D2417" w:rsidR="00796B8E" w:rsidRPr="00815432" w:rsidRDefault="00796B8E">
      <w:pPr>
        <w:spacing w:line="360" w:lineRule="auto"/>
        <w:jc w:val="both"/>
        <w:rPr>
          <w:ins w:id="1460" w:author="Derenik Petrosyan" w:date="2024-04-23T19:15:00Z"/>
          <w:rFonts w:ascii="Sylfaen" w:hAnsi="Sylfaen"/>
          <w:sz w:val="24"/>
          <w:szCs w:val="24"/>
          <w:rPrChange w:id="1461" w:author="Derenik Petrosyan" w:date="2024-04-23T19:19:00Z">
            <w:rPr>
              <w:ins w:id="1462" w:author="Derenik Petrosyan" w:date="2024-04-23T19:15:00Z"/>
              <w:lang w:val="en-US"/>
            </w:rPr>
          </w:rPrChange>
        </w:rPr>
        <w:pPrChange w:id="1463" w:author="Derenik Petrosyan" w:date="2024-04-23T19:15:00Z">
          <w:pPr/>
        </w:pPrChange>
      </w:pPr>
      <w:ins w:id="1464" w:author="Derenik Petrosyan" w:date="2024-04-23T19:16:00Z">
        <w:r w:rsidRPr="005E1569">
          <w:rPr>
            <w:rFonts w:ascii="Sylfaen" w:hAnsi="Sylfaen"/>
            <w:sz w:val="24"/>
            <w:szCs w:val="24"/>
            <w:rPrChange w:id="1465" w:author="Derenik Petrosyan" w:date="2024-04-23T19:16:00Z">
              <w:rPr>
                <w:rFonts w:ascii="Sylfaen" w:hAnsi="Sylfaen"/>
                <w:sz w:val="24"/>
                <w:szCs w:val="24"/>
                <w:lang w:val="en-US"/>
              </w:rPr>
            </w:rPrChange>
          </w:rPr>
          <w:tab/>
        </w:r>
      </w:ins>
      <w:ins w:id="1466" w:author="Derenik Petrosyan" w:date="2024-04-23T19:15:00Z">
        <w:r w:rsidRPr="00815432">
          <w:rPr>
            <w:rFonts w:ascii="Sylfaen" w:hAnsi="Sylfaen"/>
            <w:sz w:val="24"/>
            <w:szCs w:val="24"/>
            <w:rPrChange w:id="1467" w:author="Derenik Petrosyan" w:date="2024-04-23T19:19:00Z">
              <w:rPr>
                <w:lang w:val="en-US"/>
              </w:rPr>
            </w:rPrChange>
          </w:rPr>
          <w:t>eMBB-</w:t>
        </w:r>
        <w:r w:rsidRPr="00796B8E">
          <w:rPr>
            <w:rFonts w:ascii="Sylfaen" w:hAnsi="Sylfaen"/>
            <w:sz w:val="24"/>
            <w:szCs w:val="24"/>
            <w:lang w:val="en-US"/>
            <w:rPrChange w:id="1468" w:author="Derenik Petrosyan" w:date="2024-04-23T19:15:00Z">
              <w:rPr>
                <w:lang w:val="en-US"/>
              </w:rPr>
            </w:rPrChange>
          </w:rPr>
          <w:t>ի</w:t>
        </w:r>
        <w:r w:rsidRPr="00815432">
          <w:rPr>
            <w:rFonts w:ascii="Sylfaen" w:hAnsi="Sylfaen"/>
            <w:sz w:val="24"/>
            <w:szCs w:val="24"/>
            <w:rPrChange w:id="146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70" w:author="Derenik Petrosyan" w:date="2024-04-23T19:15:00Z">
              <w:rPr>
                <w:lang w:val="en-US"/>
              </w:rPr>
            </w:rPrChange>
          </w:rPr>
          <w:t>ինտեգրումը</w:t>
        </w:r>
        <w:proofErr w:type="spellEnd"/>
        <w:r w:rsidRPr="00815432">
          <w:rPr>
            <w:rFonts w:ascii="Sylfaen" w:hAnsi="Sylfaen"/>
            <w:sz w:val="24"/>
            <w:szCs w:val="24"/>
            <w:rPrChange w:id="1471" w:author="Derenik Petrosyan" w:date="2024-04-23T19:19:00Z">
              <w:rPr>
                <w:lang w:val="en-US"/>
              </w:rPr>
            </w:rPrChange>
          </w:rPr>
          <w:t xml:space="preserve"> IIoT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72" w:author="Derenik Petrosyan" w:date="2024-04-23T19:15:00Z">
              <w:rPr>
                <w:lang w:val="en-US"/>
              </w:rPr>
            </w:rPrChange>
          </w:rPr>
          <w:t>էկոհամակարգերին</w:t>
        </w:r>
        <w:proofErr w:type="spellEnd"/>
        <w:r w:rsidRPr="00815432">
          <w:rPr>
            <w:rFonts w:ascii="Sylfaen" w:hAnsi="Sylfaen"/>
            <w:sz w:val="24"/>
            <w:szCs w:val="24"/>
            <w:rPrChange w:id="147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74" w:author="Derenik Petrosyan" w:date="2024-04-23T19:15:00Z">
              <w:rPr>
                <w:lang w:val="en-US"/>
              </w:rPr>
            </w:rPrChange>
          </w:rPr>
          <w:t>առաջարկում</w:t>
        </w:r>
        <w:proofErr w:type="spellEnd"/>
        <w:r w:rsidRPr="00815432">
          <w:rPr>
            <w:rFonts w:ascii="Sylfaen" w:hAnsi="Sylfaen"/>
            <w:sz w:val="24"/>
            <w:szCs w:val="24"/>
            <w:rPrChange w:id="1475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476" w:author="Derenik Petrosyan" w:date="2024-04-23T19:15:00Z">
              <w:rPr>
                <w:lang w:val="en-US"/>
              </w:rPr>
            </w:rPrChange>
          </w:rPr>
          <w:t>է</w:t>
        </w:r>
        <w:r w:rsidRPr="00815432">
          <w:rPr>
            <w:rFonts w:ascii="Sylfaen" w:hAnsi="Sylfaen"/>
            <w:sz w:val="24"/>
            <w:szCs w:val="24"/>
            <w:rPrChange w:id="147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78" w:author="Derenik Petrosyan" w:date="2024-04-23T19:15:00Z">
              <w:rPr>
                <w:lang w:val="en-US"/>
              </w:rPr>
            </w:rPrChange>
          </w:rPr>
          <w:t>մի</w:t>
        </w:r>
        <w:proofErr w:type="spellEnd"/>
        <w:r w:rsidRPr="00815432">
          <w:rPr>
            <w:rFonts w:ascii="Sylfaen" w:hAnsi="Sylfaen"/>
            <w:sz w:val="24"/>
            <w:szCs w:val="24"/>
            <w:rPrChange w:id="147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80" w:author="Derenik Petrosyan" w:date="2024-04-23T19:15:00Z">
              <w:rPr>
                <w:lang w:val="en-US"/>
              </w:rPr>
            </w:rPrChange>
          </w:rPr>
          <w:t>քանի</w:t>
        </w:r>
        <w:proofErr w:type="spellEnd"/>
        <w:r w:rsidRPr="00815432">
          <w:rPr>
            <w:rFonts w:ascii="Sylfaen" w:hAnsi="Sylfaen"/>
            <w:sz w:val="24"/>
            <w:szCs w:val="24"/>
            <w:rPrChange w:id="148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82" w:author="Derenik Petrosyan" w:date="2024-04-23T19:15:00Z">
              <w:rPr>
                <w:lang w:val="en-US"/>
              </w:rPr>
            </w:rPrChange>
          </w:rPr>
          <w:t>հիմնական</w:t>
        </w:r>
        <w:proofErr w:type="spellEnd"/>
        <w:r w:rsidRPr="00815432">
          <w:rPr>
            <w:rFonts w:ascii="Sylfaen" w:hAnsi="Sylfaen"/>
            <w:sz w:val="24"/>
            <w:szCs w:val="24"/>
            <w:rPrChange w:id="148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84" w:author="Derenik Petrosyan" w:date="2024-04-23T19:15:00Z">
              <w:rPr>
                <w:lang w:val="en-US"/>
              </w:rPr>
            </w:rPrChange>
          </w:rPr>
          <w:t>առավելություններ</w:t>
        </w:r>
        <w:proofErr w:type="spellEnd"/>
        <w:r w:rsidRPr="00815432">
          <w:rPr>
            <w:rFonts w:ascii="Sylfaen" w:hAnsi="Sylfaen"/>
            <w:sz w:val="24"/>
            <w:szCs w:val="24"/>
            <w:rPrChange w:id="148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86" w:author="Derenik Petrosyan" w:date="2024-04-23T19:15:00Z">
              <w:rPr>
                <w:lang w:val="en-US"/>
              </w:rPr>
            </w:rPrChange>
          </w:rPr>
          <w:t>արդյունաբերական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48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88" w:author="Derenik Petrosyan" w:date="2024-04-23T19:15:00Z">
              <w:rPr>
                <w:lang w:val="en-US"/>
              </w:rPr>
            </w:rPrChange>
          </w:rPr>
          <w:t>կազմակերպությունների</w:t>
        </w:r>
        <w:proofErr w:type="spellEnd"/>
        <w:r w:rsidRPr="00815432">
          <w:rPr>
            <w:rFonts w:ascii="Sylfaen" w:hAnsi="Sylfaen"/>
            <w:sz w:val="24"/>
            <w:szCs w:val="24"/>
            <w:rPrChange w:id="148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90" w:author="Derenik Petrosyan" w:date="2024-04-23T19:15:00Z">
              <w:rPr>
                <w:lang w:val="en-US"/>
              </w:rPr>
            </w:rPrChange>
          </w:rPr>
          <w:t>համար</w:t>
        </w:r>
        <w:proofErr w:type="spellEnd"/>
        <w:r w:rsidRPr="00815432">
          <w:rPr>
            <w:rFonts w:ascii="Sylfaen" w:hAnsi="Sylfaen"/>
            <w:sz w:val="24"/>
            <w:szCs w:val="24"/>
            <w:rPrChange w:id="1491" w:author="Derenik Petrosyan" w:date="2024-04-23T19:19:00Z">
              <w:rPr>
                <w:lang w:val="en-US"/>
              </w:rPr>
            </w:rPrChange>
          </w:rPr>
          <w:t>.</w:t>
        </w:r>
      </w:ins>
    </w:p>
    <w:p w14:paraId="048D5395" w14:textId="77777777" w:rsidR="00796B8E" w:rsidRPr="00815432" w:rsidRDefault="00796B8E">
      <w:pPr>
        <w:spacing w:line="360" w:lineRule="auto"/>
        <w:jc w:val="both"/>
        <w:rPr>
          <w:ins w:id="1492" w:author="Derenik Petrosyan" w:date="2024-04-23T19:15:00Z"/>
          <w:rFonts w:ascii="Sylfaen" w:hAnsi="Sylfaen"/>
          <w:sz w:val="24"/>
          <w:szCs w:val="24"/>
          <w:rPrChange w:id="1493" w:author="Derenik Petrosyan" w:date="2024-04-23T19:19:00Z">
            <w:rPr>
              <w:ins w:id="1494" w:author="Derenik Petrosyan" w:date="2024-04-23T19:15:00Z"/>
              <w:lang w:val="en-US"/>
            </w:rPr>
          </w:rPrChange>
        </w:rPr>
        <w:pPrChange w:id="1495" w:author="Derenik Petrosyan" w:date="2024-04-23T19:15:00Z">
          <w:pPr/>
        </w:pPrChange>
      </w:pPr>
    </w:p>
    <w:p w14:paraId="3CCC23BE" w14:textId="50413399" w:rsidR="00796B8E" w:rsidRPr="00815432" w:rsidRDefault="00796B8E">
      <w:pPr>
        <w:spacing w:line="360" w:lineRule="auto"/>
        <w:jc w:val="both"/>
        <w:rPr>
          <w:ins w:id="1496" w:author="Derenik Petrosyan" w:date="2024-04-23T19:15:00Z"/>
          <w:rFonts w:ascii="Sylfaen" w:hAnsi="Sylfaen"/>
          <w:sz w:val="24"/>
          <w:szCs w:val="24"/>
          <w:rPrChange w:id="1497" w:author="Derenik Petrosyan" w:date="2024-04-23T19:19:00Z">
            <w:rPr>
              <w:ins w:id="1498" w:author="Derenik Petrosyan" w:date="2024-04-23T19:15:00Z"/>
              <w:lang w:val="en-US"/>
            </w:rPr>
          </w:rPrChange>
        </w:rPr>
        <w:pPrChange w:id="1499" w:author="Derenik Petrosyan" w:date="2024-04-23T19:15:00Z">
          <w:pPr/>
        </w:pPrChange>
      </w:pPr>
      <w:proofErr w:type="spellStart"/>
      <w:ins w:id="1500" w:author="Derenik Petrosyan" w:date="2024-04-23T19:15:00Z">
        <w:r w:rsidRPr="00D63583">
          <w:rPr>
            <w:rFonts w:ascii="Sylfaen" w:hAnsi="Sylfaen"/>
            <w:b/>
            <w:bCs/>
            <w:sz w:val="24"/>
            <w:szCs w:val="24"/>
            <w:lang w:val="en-US"/>
            <w:rPrChange w:id="1501" w:author="Derenik Petrosyan" w:date="2024-04-23T19:15:00Z">
              <w:rPr>
                <w:lang w:val="en-US"/>
              </w:rPr>
            </w:rPrChange>
          </w:rPr>
          <w:t>Բարելավված</w:t>
        </w:r>
        <w:proofErr w:type="spellEnd"/>
        <w:r w:rsidRPr="00D63583">
          <w:rPr>
            <w:rFonts w:ascii="Sylfaen" w:hAnsi="Sylfaen"/>
            <w:b/>
            <w:bCs/>
            <w:sz w:val="24"/>
            <w:szCs w:val="24"/>
            <w:rPrChange w:id="150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D63583">
          <w:rPr>
            <w:rFonts w:ascii="Sylfaen" w:hAnsi="Sylfaen"/>
            <w:b/>
            <w:bCs/>
            <w:sz w:val="24"/>
            <w:szCs w:val="24"/>
            <w:lang w:val="en-US"/>
            <w:rPrChange w:id="1503" w:author="Derenik Petrosyan" w:date="2024-04-23T19:15:00Z">
              <w:rPr>
                <w:lang w:val="en-US"/>
              </w:rPr>
            </w:rPrChange>
          </w:rPr>
          <w:t>արդյունավետություն</w:t>
        </w:r>
        <w:proofErr w:type="spellEnd"/>
        <w:r w:rsidRPr="00D63583">
          <w:rPr>
            <w:rFonts w:ascii="Sylfaen" w:hAnsi="Sylfaen"/>
            <w:b/>
            <w:bCs/>
            <w:sz w:val="24"/>
            <w:szCs w:val="24"/>
            <w:rPrChange w:id="1504" w:author="Derenik Petrosyan" w:date="2024-04-23T19:19:00Z">
              <w:rPr>
                <w:lang w:val="en-US"/>
              </w:rPr>
            </w:rPrChange>
          </w:rPr>
          <w:t xml:space="preserve"> </w:t>
        </w:r>
        <w:r w:rsidRPr="00D63583">
          <w:rPr>
            <w:rFonts w:ascii="Sylfaen" w:hAnsi="Sylfaen"/>
            <w:b/>
            <w:bCs/>
            <w:sz w:val="24"/>
            <w:szCs w:val="24"/>
            <w:lang w:val="en-US"/>
            <w:rPrChange w:id="1505" w:author="Derenik Petrosyan" w:date="2024-04-23T19:15:00Z">
              <w:rPr>
                <w:lang w:val="en-US"/>
              </w:rPr>
            </w:rPrChange>
          </w:rPr>
          <w:t>և</w:t>
        </w:r>
        <w:r w:rsidRPr="00D63583">
          <w:rPr>
            <w:rFonts w:ascii="Sylfaen" w:hAnsi="Sylfaen"/>
            <w:b/>
            <w:bCs/>
            <w:sz w:val="24"/>
            <w:szCs w:val="24"/>
            <w:rPrChange w:id="150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D63583">
          <w:rPr>
            <w:rFonts w:ascii="Sylfaen" w:hAnsi="Sylfaen"/>
            <w:b/>
            <w:bCs/>
            <w:sz w:val="24"/>
            <w:szCs w:val="24"/>
            <w:lang w:val="en-US"/>
            <w:rPrChange w:id="1507" w:author="Derenik Petrosyan" w:date="2024-04-23T19:15:00Z">
              <w:rPr>
                <w:lang w:val="en-US"/>
              </w:rPr>
            </w:rPrChange>
          </w:rPr>
          <w:t>արտադրողականություն</w:t>
        </w:r>
        <w:proofErr w:type="spellEnd"/>
        <w:r w:rsidRPr="00815432">
          <w:rPr>
            <w:rFonts w:ascii="Sylfaen" w:hAnsi="Sylfaen"/>
            <w:sz w:val="24"/>
            <w:szCs w:val="24"/>
            <w:rPrChange w:id="1508" w:author="Derenik Petrosyan" w:date="2024-04-23T19:19:00Z">
              <w:rPr>
                <w:lang w:val="en-US"/>
              </w:rPr>
            </w:rPrChange>
          </w:rPr>
          <w:t xml:space="preserve">.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09" w:author="Derenik Petrosyan" w:date="2024-04-23T19:15:00Z">
              <w:rPr>
                <w:lang w:val="en-US"/>
              </w:rPr>
            </w:rPrChange>
          </w:rPr>
          <w:t>Տվյալների</w:t>
        </w:r>
        <w:proofErr w:type="spellEnd"/>
        <w:r w:rsidRPr="00815432">
          <w:rPr>
            <w:rFonts w:ascii="Sylfaen" w:hAnsi="Sylfaen"/>
            <w:sz w:val="24"/>
            <w:szCs w:val="24"/>
            <w:rPrChange w:id="151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11" w:author="Derenik Petrosyan" w:date="2024-04-23T19:15:00Z">
              <w:rPr>
                <w:lang w:val="en-US"/>
              </w:rPr>
            </w:rPrChange>
          </w:rPr>
          <w:t>փոխանցման</w:t>
        </w:r>
        <w:proofErr w:type="spellEnd"/>
        <w:r w:rsidRPr="00815432">
          <w:rPr>
            <w:rFonts w:ascii="Sylfaen" w:hAnsi="Sylfaen"/>
            <w:sz w:val="24"/>
            <w:szCs w:val="24"/>
            <w:rPrChange w:id="151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13" w:author="Derenik Petrosyan" w:date="2024-04-23T19:15:00Z">
              <w:rPr>
                <w:lang w:val="en-US"/>
              </w:rPr>
            </w:rPrChange>
          </w:rPr>
          <w:t>արագությամբ</w:t>
        </w:r>
        <w:proofErr w:type="spellEnd"/>
        <w:r w:rsidRPr="00815432">
          <w:rPr>
            <w:rFonts w:ascii="Sylfaen" w:hAnsi="Sylfaen"/>
            <w:sz w:val="24"/>
            <w:szCs w:val="24"/>
            <w:rPrChange w:id="151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15" w:author="Derenik Petrosyan" w:date="2024-04-23T19:15:00Z">
              <w:rPr>
                <w:lang w:val="en-US"/>
              </w:rPr>
            </w:rPrChange>
          </w:rPr>
          <w:t>մինչև</w:t>
        </w:r>
        <w:proofErr w:type="spellEnd"/>
        <w:r w:rsidRPr="00815432">
          <w:rPr>
            <w:rFonts w:ascii="Sylfaen" w:hAnsi="Sylfaen"/>
            <w:sz w:val="24"/>
            <w:szCs w:val="24"/>
            <w:rPrChange w:id="1516" w:author="Derenik Petrosyan" w:date="2024-04-23T19:19:00Z">
              <w:rPr>
                <w:lang w:val="en-US"/>
              </w:rPr>
            </w:rPrChange>
          </w:rPr>
          <w:t xml:space="preserve"> 20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17" w:author="Derenik Petrosyan" w:date="2024-04-23T19:15:00Z">
              <w:rPr>
                <w:lang w:val="en-US"/>
              </w:rPr>
            </w:rPrChange>
          </w:rPr>
          <w:t>անգամ</w:t>
        </w:r>
        <w:proofErr w:type="spellEnd"/>
        <w:r w:rsidRPr="00815432">
          <w:rPr>
            <w:rFonts w:ascii="Sylfaen" w:hAnsi="Sylfaen"/>
            <w:sz w:val="24"/>
            <w:szCs w:val="24"/>
            <w:rPrChange w:id="151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19" w:author="Derenik Petrosyan" w:date="2024-04-23T19:15:00Z">
              <w:rPr>
                <w:lang w:val="en-US"/>
              </w:rPr>
            </w:rPrChange>
          </w:rPr>
          <w:t>ավելի</w:t>
        </w:r>
        <w:proofErr w:type="spellEnd"/>
        <w:r w:rsidRPr="00815432">
          <w:rPr>
            <w:rFonts w:ascii="Sylfaen" w:hAnsi="Sylfaen"/>
            <w:sz w:val="24"/>
            <w:szCs w:val="24"/>
            <w:rPrChange w:id="152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21" w:author="Derenik Petrosyan" w:date="2024-04-23T19:15:00Z">
              <w:rPr>
                <w:lang w:val="en-US"/>
              </w:rPr>
            </w:rPrChange>
          </w:rPr>
          <w:t>արագ</w:t>
        </w:r>
        <w:proofErr w:type="spellEnd"/>
        <w:r w:rsidRPr="00815432">
          <w:rPr>
            <w:rFonts w:ascii="Sylfaen" w:hAnsi="Sylfaen"/>
            <w:sz w:val="24"/>
            <w:szCs w:val="24"/>
            <w:rPrChange w:id="1522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23" w:author="Derenik Petrosyan" w:date="2024-04-23T19:15:00Z">
              <w:rPr>
                <w:lang w:val="en-US"/>
              </w:rPr>
            </w:rPrChange>
          </w:rPr>
          <w:t>քան</w:t>
        </w:r>
        <w:proofErr w:type="spellEnd"/>
        <w:r w:rsidRPr="00815432">
          <w:rPr>
            <w:rFonts w:ascii="Sylfaen" w:hAnsi="Sylfaen"/>
            <w:sz w:val="24"/>
            <w:szCs w:val="24"/>
            <w:rPrChange w:id="1524" w:author="Derenik Petrosyan" w:date="2024-04-23T19:19:00Z">
              <w:rPr>
                <w:lang w:val="en-US"/>
              </w:rPr>
            </w:rPrChange>
          </w:rPr>
          <w:t xml:space="preserve"> 4G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25" w:author="Derenik Petrosyan" w:date="2024-04-23T19:15:00Z">
              <w:rPr>
                <w:lang w:val="en-US"/>
              </w:rPr>
            </w:rPrChange>
          </w:rPr>
          <w:t>ցանցերը</w:t>
        </w:r>
        <w:proofErr w:type="spellEnd"/>
        <w:r w:rsidRPr="00815432">
          <w:rPr>
            <w:rFonts w:ascii="Sylfaen" w:hAnsi="Sylfaen"/>
            <w:sz w:val="24"/>
            <w:szCs w:val="24"/>
            <w:rPrChange w:id="1526" w:author="Derenik Petrosyan" w:date="2024-04-23T19:19:00Z">
              <w:rPr>
                <w:lang w:val="en-US"/>
              </w:rPr>
            </w:rPrChange>
          </w:rPr>
          <w:t>, eMBB-</w:t>
        </w:r>
        <w:r w:rsidRPr="00796B8E">
          <w:rPr>
            <w:rFonts w:ascii="Sylfaen" w:hAnsi="Sylfaen"/>
            <w:sz w:val="24"/>
            <w:szCs w:val="24"/>
            <w:lang w:val="en-US"/>
            <w:rPrChange w:id="1527" w:author="Derenik Petrosyan" w:date="2024-04-23T19:15:00Z">
              <w:rPr>
                <w:lang w:val="en-US"/>
              </w:rPr>
            </w:rPrChange>
          </w:rPr>
          <w:t>ն</w:t>
        </w:r>
        <w:r w:rsidRPr="00815432">
          <w:rPr>
            <w:rFonts w:ascii="Sylfaen" w:hAnsi="Sylfaen"/>
            <w:sz w:val="24"/>
            <w:szCs w:val="24"/>
            <w:rPrChange w:id="152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29" w:author="Derenik Petrosyan" w:date="2024-04-23T19:15:00Z">
              <w:rPr>
                <w:lang w:val="en-US"/>
              </w:rPr>
            </w:rPrChange>
          </w:rPr>
          <w:t>հնարավորություն</w:t>
        </w:r>
        <w:proofErr w:type="spellEnd"/>
        <w:r w:rsidRPr="00815432">
          <w:rPr>
            <w:rFonts w:ascii="Sylfaen" w:hAnsi="Sylfaen"/>
            <w:sz w:val="24"/>
            <w:szCs w:val="24"/>
            <w:rPrChange w:id="1530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531" w:author="Derenik Petrosyan" w:date="2024-04-23T19:15:00Z">
              <w:rPr>
                <w:lang w:val="en-US"/>
              </w:rPr>
            </w:rPrChange>
          </w:rPr>
          <w:t>է</w:t>
        </w:r>
        <w:r w:rsidRPr="00815432">
          <w:rPr>
            <w:rFonts w:ascii="Sylfaen" w:hAnsi="Sylfaen"/>
            <w:sz w:val="24"/>
            <w:szCs w:val="24"/>
            <w:rPrChange w:id="153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33" w:author="Derenik Petrosyan" w:date="2024-04-23T19:15:00Z">
              <w:rPr>
                <w:lang w:val="en-US"/>
              </w:rPr>
            </w:rPrChange>
          </w:rPr>
          <w:t>տալիս</w:t>
        </w:r>
        <w:proofErr w:type="spellEnd"/>
        <w:r w:rsidRPr="00815432">
          <w:rPr>
            <w:rFonts w:ascii="Sylfaen" w:hAnsi="Sylfaen"/>
            <w:sz w:val="24"/>
            <w:szCs w:val="24"/>
            <w:rPrChange w:id="153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35" w:author="Derenik Petrosyan" w:date="2024-04-23T19:15:00Z">
              <w:rPr>
                <w:lang w:val="en-US"/>
              </w:rPr>
            </w:rPrChange>
          </w:rPr>
          <w:t>տվյալների</w:t>
        </w:r>
        <w:proofErr w:type="spellEnd"/>
        <w:r w:rsidRPr="00815432">
          <w:rPr>
            <w:rFonts w:ascii="Sylfaen" w:hAnsi="Sylfaen"/>
            <w:sz w:val="24"/>
            <w:szCs w:val="24"/>
            <w:rPrChange w:id="153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37" w:author="Derenik Petrosyan" w:date="2024-04-23T19:15:00Z">
              <w:rPr>
                <w:lang w:val="en-US"/>
              </w:rPr>
            </w:rPrChange>
          </w:rPr>
          <w:t>ավելի</w:t>
        </w:r>
        <w:proofErr w:type="spellEnd"/>
        <w:r w:rsidRPr="00815432">
          <w:rPr>
            <w:rFonts w:ascii="Sylfaen" w:hAnsi="Sylfaen"/>
            <w:sz w:val="24"/>
            <w:szCs w:val="24"/>
            <w:rPrChange w:id="153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39" w:author="Derenik Petrosyan" w:date="2024-04-23T19:15:00Z">
              <w:rPr>
                <w:lang w:val="en-US"/>
              </w:rPr>
            </w:rPrChange>
          </w:rPr>
          <w:t>արագ</w:t>
        </w:r>
        <w:proofErr w:type="spellEnd"/>
        <w:r w:rsidRPr="00815432">
          <w:rPr>
            <w:rFonts w:ascii="Sylfaen" w:hAnsi="Sylfaen"/>
            <w:sz w:val="24"/>
            <w:szCs w:val="24"/>
            <w:rPrChange w:id="154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41" w:author="Derenik Petrosyan" w:date="2024-04-23T19:15:00Z">
              <w:rPr>
                <w:lang w:val="en-US"/>
              </w:rPr>
            </w:rPrChange>
          </w:rPr>
          <w:t>փոխանցում</w:t>
        </w:r>
        <w:proofErr w:type="spellEnd"/>
        <w:r w:rsidRPr="00815432">
          <w:rPr>
            <w:rFonts w:ascii="Sylfaen" w:hAnsi="Sylfaen"/>
            <w:sz w:val="24"/>
            <w:szCs w:val="24"/>
            <w:rPrChange w:id="1542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543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54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45" w:author="Derenik Petrosyan" w:date="2024-04-23T19:15:00Z">
              <w:rPr>
                <w:lang w:val="en-US"/>
              </w:rPr>
            </w:rPrChange>
          </w:rPr>
          <w:t>մշակում</w:t>
        </w:r>
        <w:proofErr w:type="spellEnd"/>
        <w:r w:rsidRPr="00796B8E">
          <w:rPr>
            <w:rFonts w:ascii="Sylfaen" w:hAnsi="Sylfaen"/>
            <w:sz w:val="24"/>
            <w:szCs w:val="24"/>
            <w:lang w:val="en-US"/>
            <w:rPrChange w:id="1546" w:author="Derenik Petrosyan" w:date="2024-04-23T19:15:00Z">
              <w:rPr>
                <w:lang w:val="en-US"/>
              </w:rPr>
            </w:rPrChange>
          </w:rPr>
          <w:t>՝</w:t>
        </w:r>
        <w:r w:rsidRPr="00815432">
          <w:rPr>
            <w:rFonts w:ascii="Sylfaen" w:hAnsi="Sylfaen"/>
            <w:sz w:val="24"/>
            <w:szCs w:val="24"/>
            <w:rPrChange w:id="154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48" w:author="Derenik Petrosyan" w:date="2024-04-23T19:15:00Z">
              <w:rPr>
                <w:lang w:val="en-US"/>
              </w:rPr>
            </w:rPrChange>
          </w:rPr>
          <w:t>հեշտացնելով</w:t>
        </w:r>
        <w:proofErr w:type="spellEnd"/>
        <w:r w:rsidRPr="00815432">
          <w:rPr>
            <w:rFonts w:ascii="Sylfaen" w:hAnsi="Sylfaen"/>
            <w:sz w:val="24"/>
            <w:szCs w:val="24"/>
            <w:rPrChange w:id="154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50" w:author="Derenik Petrosyan" w:date="2024-04-23T19:15:00Z">
              <w:rPr>
                <w:lang w:val="en-US"/>
              </w:rPr>
            </w:rPrChange>
          </w:rPr>
          <w:t>իրական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55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52" w:author="Derenik Petrosyan" w:date="2024-04-23T19:15:00Z">
              <w:rPr>
                <w:lang w:val="en-US"/>
              </w:rPr>
            </w:rPrChange>
          </w:rPr>
          <w:t>ժամանակում</w:t>
        </w:r>
        <w:proofErr w:type="spellEnd"/>
        <w:r w:rsidRPr="00815432">
          <w:rPr>
            <w:rFonts w:ascii="Sylfaen" w:hAnsi="Sylfaen"/>
            <w:sz w:val="24"/>
            <w:szCs w:val="24"/>
            <w:rPrChange w:id="155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54" w:author="Derenik Petrosyan" w:date="2024-04-23T19:15:00Z">
              <w:rPr>
                <w:lang w:val="en-US"/>
              </w:rPr>
            </w:rPrChange>
          </w:rPr>
          <w:t>որոշումների</w:t>
        </w:r>
        <w:proofErr w:type="spellEnd"/>
        <w:r w:rsidRPr="00815432">
          <w:rPr>
            <w:rFonts w:ascii="Sylfaen" w:hAnsi="Sylfaen"/>
            <w:sz w:val="24"/>
            <w:szCs w:val="24"/>
            <w:rPrChange w:id="155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56" w:author="Derenik Petrosyan" w:date="2024-04-23T19:15:00Z">
              <w:rPr>
                <w:lang w:val="en-US"/>
              </w:rPr>
            </w:rPrChange>
          </w:rPr>
          <w:t>կայացումը</w:t>
        </w:r>
        <w:proofErr w:type="spellEnd"/>
        <w:r w:rsidRPr="00815432">
          <w:rPr>
            <w:rFonts w:ascii="Sylfaen" w:hAnsi="Sylfaen"/>
            <w:sz w:val="24"/>
            <w:szCs w:val="24"/>
            <w:rPrChange w:id="1557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558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55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60" w:author="Derenik Petrosyan" w:date="2024-04-23T19:15:00Z">
              <w:rPr>
                <w:lang w:val="en-US"/>
              </w:rPr>
            </w:rPrChange>
          </w:rPr>
          <w:t>արձագանքը</w:t>
        </w:r>
        <w:proofErr w:type="spellEnd"/>
        <w:r w:rsidRPr="00815432">
          <w:rPr>
            <w:rFonts w:ascii="Sylfaen" w:hAnsi="Sylfaen"/>
            <w:sz w:val="24"/>
            <w:szCs w:val="24"/>
            <w:rPrChange w:id="156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62" w:author="Derenik Petrosyan" w:date="2024-04-23T19:15:00Z">
              <w:rPr>
                <w:lang w:val="en-US"/>
              </w:rPr>
            </w:rPrChange>
          </w:rPr>
          <w:t>արդյունաբերական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56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64" w:author="Derenik Petrosyan" w:date="2024-04-23T19:15:00Z">
              <w:rPr>
                <w:lang w:val="en-US"/>
              </w:rPr>
            </w:rPrChange>
          </w:rPr>
          <w:t>միջավայրում</w:t>
        </w:r>
        <w:proofErr w:type="spellEnd"/>
        <w:r w:rsidRPr="00815432">
          <w:rPr>
            <w:rFonts w:ascii="Sylfaen" w:hAnsi="Sylfaen"/>
            <w:sz w:val="24"/>
            <w:szCs w:val="24"/>
            <w:rPrChange w:id="1565" w:author="Derenik Petrosyan" w:date="2024-04-23T19:19:00Z">
              <w:rPr>
                <w:lang w:val="en-US"/>
              </w:rPr>
            </w:rPrChange>
          </w:rPr>
          <w:t xml:space="preserve">: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66" w:author="Derenik Petrosyan" w:date="2024-04-23T19:15:00Z">
              <w:rPr>
                <w:lang w:val="en-US"/>
              </w:rPr>
            </w:rPrChange>
          </w:rPr>
          <w:t>Սա</w:t>
        </w:r>
        <w:proofErr w:type="spellEnd"/>
        <w:r w:rsidRPr="00815432">
          <w:rPr>
            <w:rFonts w:ascii="Sylfaen" w:hAnsi="Sylfaen"/>
            <w:sz w:val="24"/>
            <w:szCs w:val="24"/>
            <w:rPrChange w:id="156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68" w:author="Derenik Petrosyan" w:date="2024-04-23T19:15:00Z">
              <w:rPr>
                <w:lang w:val="en-US"/>
              </w:rPr>
            </w:rPrChange>
          </w:rPr>
          <w:t>հանգեցնում</w:t>
        </w:r>
        <w:proofErr w:type="spellEnd"/>
        <w:r w:rsidRPr="00815432">
          <w:rPr>
            <w:rFonts w:ascii="Sylfaen" w:hAnsi="Sylfaen"/>
            <w:sz w:val="24"/>
            <w:szCs w:val="24"/>
            <w:rPrChange w:id="1569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570" w:author="Derenik Petrosyan" w:date="2024-04-23T19:15:00Z">
              <w:rPr>
                <w:lang w:val="en-US"/>
              </w:rPr>
            </w:rPrChange>
          </w:rPr>
          <w:t>է</w:t>
        </w:r>
        <w:r w:rsidRPr="00815432">
          <w:rPr>
            <w:rFonts w:ascii="Sylfaen" w:hAnsi="Sylfaen"/>
            <w:sz w:val="24"/>
            <w:szCs w:val="24"/>
            <w:rPrChange w:id="157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72" w:author="Derenik Petrosyan" w:date="2024-04-23T19:15:00Z">
              <w:rPr>
                <w:lang w:val="en-US"/>
              </w:rPr>
            </w:rPrChange>
          </w:rPr>
          <w:t>արդյունավետության</w:t>
        </w:r>
        <w:proofErr w:type="spellEnd"/>
        <w:r w:rsidRPr="00815432">
          <w:rPr>
            <w:rFonts w:ascii="Sylfaen" w:hAnsi="Sylfaen"/>
            <w:sz w:val="24"/>
            <w:szCs w:val="24"/>
            <w:rPrChange w:id="1573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74" w:author="Derenik Petrosyan" w:date="2024-04-23T19:15:00Z">
              <w:rPr>
                <w:lang w:val="en-US"/>
              </w:rPr>
            </w:rPrChange>
          </w:rPr>
          <w:t>արտադրողականության</w:t>
        </w:r>
        <w:proofErr w:type="spellEnd"/>
        <w:r w:rsidRPr="00815432">
          <w:rPr>
            <w:rFonts w:ascii="Sylfaen" w:hAnsi="Sylfaen"/>
            <w:sz w:val="24"/>
            <w:szCs w:val="24"/>
            <w:rPrChange w:id="1575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576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57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78" w:author="Derenik Petrosyan" w:date="2024-04-23T19:15:00Z">
              <w:rPr>
                <w:lang w:val="en-US"/>
              </w:rPr>
            </w:rPrChange>
          </w:rPr>
          <w:t>գործառնական</w:t>
        </w:r>
        <w:proofErr w:type="spellEnd"/>
        <w:r w:rsidRPr="00815432">
          <w:rPr>
            <w:rFonts w:ascii="Sylfaen" w:hAnsi="Sylfaen"/>
            <w:sz w:val="24"/>
            <w:szCs w:val="24"/>
            <w:rPrChange w:id="157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80" w:author="Derenik Petrosyan" w:date="2024-04-23T19:15:00Z">
              <w:rPr>
                <w:lang w:val="en-US"/>
              </w:rPr>
            </w:rPrChange>
          </w:rPr>
          <w:t>շարժունության</w:t>
        </w:r>
        <w:proofErr w:type="spellEnd"/>
        <w:r w:rsidRPr="00815432">
          <w:rPr>
            <w:rFonts w:ascii="Sylfaen" w:hAnsi="Sylfaen"/>
            <w:sz w:val="24"/>
            <w:szCs w:val="24"/>
            <w:rPrChange w:id="158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82" w:author="Derenik Petrosyan" w:date="2024-04-23T19:15:00Z">
              <w:rPr>
                <w:lang w:val="en-US"/>
              </w:rPr>
            </w:rPrChange>
          </w:rPr>
          <w:t>բարելավմանը</w:t>
        </w:r>
        <w:proofErr w:type="spellEnd"/>
        <w:r w:rsidRPr="00815432">
          <w:rPr>
            <w:rFonts w:ascii="Sylfaen" w:hAnsi="Sylfaen"/>
            <w:sz w:val="24"/>
            <w:szCs w:val="24"/>
            <w:rPrChange w:id="1583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84" w:author="Derenik Petrosyan" w:date="2024-04-23T19:15:00Z">
              <w:rPr>
                <w:lang w:val="en-US"/>
              </w:rPr>
            </w:rPrChange>
          </w:rPr>
          <w:t>քանի</w:t>
        </w:r>
        <w:proofErr w:type="spellEnd"/>
        <w:r w:rsidRPr="00815432">
          <w:rPr>
            <w:rFonts w:ascii="Sylfaen" w:hAnsi="Sylfaen"/>
            <w:sz w:val="24"/>
            <w:szCs w:val="24"/>
            <w:rPrChange w:id="158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86" w:author="Derenik Petrosyan" w:date="2024-04-23T19:15:00Z">
              <w:rPr>
                <w:lang w:val="en-US"/>
              </w:rPr>
            </w:rPrChange>
          </w:rPr>
          <w:t>որ</w:t>
        </w:r>
        <w:proofErr w:type="spellEnd"/>
        <w:r w:rsidRPr="00815432">
          <w:rPr>
            <w:rFonts w:ascii="Sylfaen" w:hAnsi="Sylfaen"/>
            <w:sz w:val="24"/>
            <w:szCs w:val="24"/>
            <w:rPrChange w:id="158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88" w:author="Derenik Petrosyan" w:date="2024-04-23T19:15:00Z">
              <w:rPr>
                <w:lang w:val="en-US"/>
              </w:rPr>
            </w:rPrChange>
          </w:rPr>
          <w:t>կազմակերպությունները</w:t>
        </w:r>
        <w:proofErr w:type="spellEnd"/>
        <w:r w:rsidRPr="00815432">
          <w:rPr>
            <w:rFonts w:ascii="Sylfaen" w:hAnsi="Sylfaen"/>
            <w:sz w:val="24"/>
            <w:szCs w:val="24"/>
            <w:rPrChange w:id="158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90" w:author="Derenik Petrosyan" w:date="2024-04-23T19:15:00Z">
              <w:rPr>
                <w:lang w:val="en-US"/>
              </w:rPr>
            </w:rPrChange>
          </w:rPr>
          <w:t>կարող</w:t>
        </w:r>
        <w:proofErr w:type="spellEnd"/>
        <w:r w:rsidRPr="00815432">
          <w:rPr>
            <w:rFonts w:ascii="Sylfaen" w:hAnsi="Sylfaen"/>
            <w:sz w:val="24"/>
            <w:szCs w:val="24"/>
            <w:rPrChange w:id="159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92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59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94" w:author="Derenik Petrosyan" w:date="2024-04-23T19:15:00Z">
              <w:rPr>
                <w:lang w:val="en-US"/>
              </w:rPr>
            </w:rPrChange>
          </w:rPr>
          <w:t>արագ</w:t>
        </w:r>
        <w:proofErr w:type="spellEnd"/>
        <w:r w:rsidRPr="00815432">
          <w:rPr>
            <w:rFonts w:ascii="Sylfaen" w:hAnsi="Sylfaen"/>
            <w:sz w:val="24"/>
            <w:szCs w:val="24"/>
            <w:rPrChange w:id="159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96" w:author="Derenik Petrosyan" w:date="2024-04-23T19:15:00Z">
              <w:rPr>
                <w:lang w:val="en-US"/>
              </w:rPr>
            </w:rPrChange>
          </w:rPr>
          <w:t>հարմարվել</w:t>
        </w:r>
        <w:proofErr w:type="spellEnd"/>
        <w:r w:rsidRPr="00815432">
          <w:rPr>
            <w:rFonts w:ascii="Sylfaen" w:hAnsi="Sylfaen"/>
            <w:sz w:val="24"/>
            <w:szCs w:val="24"/>
            <w:rPrChange w:id="159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98" w:author="Derenik Petrosyan" w:date="2024-04-23T19:15:00Z">
              <w:rPr>
                <w:lang w:val="en-US"/>
              </w:rPr>
            </w:rPrChange>
          </w:rPr>
          <w:t>փոփոխվող</w:t>
        </w:r>
        <w:proofErr w:type="spellEnd"/>
        <w:r w:rsidRPr="00815432">
          <w:rPr>
            <w:rFonts w:ascii="Sylfaen" w:hAnsi="Sylfaen"/>
            <w:sz w:val="24"/>
            <w:szCs w:val="24"/>
            <w:rPrChange w:id="159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00" w:author="Derenik Petrosyan" w:date="2024-04-23T19:15:00Z">
              <w:rPr>
                <w:lang w:val="en-US"/>
              </w:rPr>
            </w:rPrChange>
          </w:rPr>
          <w:t>պայմաններին</w:t>
        </w:r>
        <w:proofErr w:type="spellEnd"/>
        <w:r w:rsidRPr="00815432">
          <w:rPr>
            <w:rFonts w:ascii="Sylfaen" w:hAnsi="Sylfaen"/>
            <w:sz w:val="24"/>
            <w:szCs w:val="24"/>
            <w:rPrChange w:id="1601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602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60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04" w:author="Derenik Petrosyan" w:date="2024-04-23T19:15:00Z">
              <w:rPr>
                <w:lang w:val="en-US"/>
              </w:rPr>
            </w:rPrChange>
          </w:rPr>
          <w:t>օպտիմալացնել</w:t>
        </w:r>
        <w:proofErr w:type="spellEnd"/>
        <w:r w:rsidRPr="00815432">
          <w:rPr>
            <w:rFonts w:ascii="Sylfaen" w:hAnsi="Sylfaen"/>
            <w:sz w:val="24"/>
            <w:szCs w:val="24"/>
            <w:rPrChange w:id="160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06" w:author="Derenik Petrosyan" w:date="2024-04-23T19:15:00Z">
              <w:rPr>
                <w:lang w:val="en-US"/>
              </w:rPr>
            </w:rPrChange>
          </w:rPr>
          <w:t>ռեսուրսների</w:t>
        </w:r>
        <w:proofErr w:type="spellEnd"/>
        <w:r w:rsidRPr="00815432">
          <w:rPr>
            <w:rFonts w:ascii="Sylfaen" w:hAnsi="Sylfaen"/>
            <w:sz w:val="24"/>
            <w:szCs w:val="24"/>
            <w:rPrChange w:id="160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08" w:author="Derenik Petrosyan" w:date="2024-04-23T19:15:00Z">
              <w:rPr>
                <w:lang w:val="en-US"/>
              </w:rPr>
            </w:rPrChange>
          </w:rPr>
          <w:t>բաշխումը</w:t>
        </w:r>
        <w:proofErr w:type="spellEnd"/>
        <w:r w:rsidRPr="00815432">
          <w:rPr>
            <w:rFonts w:ascii="Sylfaen" w:hAnsi="Sylfaen"/>
            <w:sz w:val="24"/>
            <w:szCs w:val="24"/>
            <w:rPrChange w:id="1609" w:author="Derenik Petrosyan" w:date="2024-04-23T19:19:00Z">
              <w:rPr>
                <w:lang w:val="en-US"/>
              </w:rPr>
            </w:rPrChange>
          </w:rPr>
          <w:t>:</w:t>
        </w:r>
      </w:ins>
    </w:p>
    <w:p w14:paraId="7E83F4BB" w14:textId="77777777" w:rsidR="00796B8E" w:rsidRPr="00815432" w:rsidRDefault="00796B8E">
      <w:pPr>
        <w:spacing w:line="360" w:lineRule="auto"/>
        <w:jc w:val="both"/>
        <w:rPr>
          <w:ins w:id="1610" w:author="Derenik Petrosyan" w:date="2024-04-23T19:15:00Z"/>
          <w:rFonts w:ascii="Sylfaen" w:hAnsi="Sylfaen"/>
          <w:sz w:val="24"/>
          <w:szCs w:val="24"/>
          <w:rPrChange w:id="1611" w:author="Derenik Petrosyan" w:date="2024-04-23T19:19:00Z">
            <w:rPr>
              <w:ins w:id="1612" w:author="Derenik Petrosyan" w:date="2024-04-23T19:15:00Z"/>
              <w:lang w:val="en-US"/>
            </w:rPr>
          </w:rPrChange>
        </w:rPr>
        <w:pPrChange w:id="1613" w:author="Derenik Petrosyan" w:date="2024-04-23T19:15:00Z">
          <w:pPr/>
        </w:pPrChange>
      </w:pPr>
    </w:p>
    <w:p w14:paraId="2750996E" w14:textId="18D85BA4" w:rsidR="00796B8E" w:rsidRPr="00815432" w:rsidRDefault="00796B8E">
      <w:pPr>
        <w:spacing w:line="360" w:lineRule="auto"/>
        <w:jc w:val="both"/>
        <w:rPr>
          <w:ins w:id="1614" w:author="Derenik Petrosyan" w:date="2024-04-23T19:15:00Z"/>
          <w:rFonts w:ascii="Sylfaen" w:hAnsi="Sylfaen"/>
          <w:sz w:val="24"/>
          <w:szCs w:val="24"/>
          <w:rPrChange w:id="1615" w:author="Derenik Petrosyan" w:date="2024-04-23T19:19:00Z">
            <w:rPr>
              <w:ins w:id="1616" w:author="Derenik Petrosyan" w:date="2024-04-23T19:15:00Z"/>
              <w:lang w:val="en-US"/>
            </w:rPr>
          </w:rPrChange>
        </w:rPr>
        <w:pPrChange w:id="1617" w:author="Derenik Petrosyan" w:date="2024-04-23T19:15:00Z">
          <w:pPr/>
        </w:pPrChange>
      </w:pPr>
      <w:proofErr w:type="spellStart"/>
      <w:ins w:id="1618" w:author="Derenik Petrosyan" w:date="2024-04-23T19:15:00Z">
        <w:r w:rsidRPr="00D63583">
          <w:rPr>
            <w:rFonts w:ascii="Sylfaen" w:hAnsi="Sylfaen"/>
            <w:b/>
            <w:bCs/>
            <w:sz w:val="24"/>
            <w:szCs w:val="24"/>
            <w:lang w:val="en-US"/>
            <w:rPrChange w:id="1619" w:author="Derenik Petrosyan" w:date="2024-04-23T19:15:00Z">
              <w:rPr>
                <w:lang w:val="en-US"/>
              </w:rPr>
            </w:rPrChange>
          </w:rPr>
          <w:t>Ընդլայնված</w:t>
        </w:r>
        <w:proofErr w:type="spellEnd"/>
        <w:r w:rsidRPr="00D63583">
          <w:rPr>
            <w:rFonts w:ascii="Sylfaen" w:hAnsi="Sylfaen"/>
            <w:b/>
            <w:bCs/>
            <w:sz w:val="24"/>
            <w:szCs w:val="24"/>
            <w:rPrChange w:id="162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D63583">
          <w:rPr>
            <w:rFonts w:ascii="Sylfaen" w:hAnsi="Sylfaen"/>
            <w:b/>
            <w:bCs/>
            <w:sz w:val="24"/>
            <w:szCs w:val="24"/>
            <w:lang w:val="en-US"/>
            <w:rPrChange w:id="1621" w:author="Derenik Petrosyan" w:date="2024-04-23T19:15:00Z">
              <w:rPr>
                <w:lang w:val="en-US"/>
              </w:rPr>
            </w:rPrChange>
          </w:rPr>
          <w:t>տվյալների</w:t>
        </w:r>
        <w:proofErr w:type="spellEnd"/>
        <w:r w:rsidRPr="00D63583">
          <w:rPr>
            <w:rFonts w:ascii="Sylfaen" w:hAnsi="Sylfaen"/>
            <w:b/>
            <w:bCs/>
            <w:sz w:val="24"/>
            <w:szCs w:val="24"/>
            <w:rPrChange w:id="162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D63583">
          <w:rPr>
            <w:rFonts w:ascii="Sylfaen" w:hAnsi="Sylfaen"/>
            <w:b/>
            <w:bCs/>
            <w:sz w:val="24"/>
            <w:szCs w:val="24"/>
            <w:lang w:val="en-US"/>
            <w:rPrChange w:id="1623" w:author="Derenik Petrosyan" w:date="2024-04-23T19:15:00Z">
              <w:rPr>
                <w:lang w:val="en-US"/>
              </w:rPr>
            </w:rPrChange>
          </w:rPr>
          <w:t>պատկերացումներ</w:t>
        </w:r>
        <w:proofErr w:type="spellEnd"/>
        <w:r w:rsidRPr="00815432">
          <w:rPr>
            <w:rFonts w:ascii="Sylfaen" w:hAnsi="Sylfaen"/>
            <w:sz w:val="24"/>
            <w:szCs w:val="24"/>
            <w:rPrChange w:id="1624" w:author="Derenik Petrosyan" w:date="2024-04-23T19:19:00Z">
              <w:rPr>
                <w:lang w:val="en-US"/>
              </w:rPr>
            </w:rPrChange>
          </w:rPr>
          <w:t xml:space="preserve">.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25" w:author="Derenik Petrosyan" w:date="2024-04-23T19:15:00Z">
              <w:rPr>
                <w:lang w:val="en-US"/>
              </w:rPr>
            </w:rPrChange>
          </w:rPr>
          <w:t>օգտագործելով</w:t>
        </w:r>
        <w:proofErr w:type="spellEnd"/>
        <w:r w:rsidRPr="00815432">
          <w:rPr>
            <w:rFonts w:ascii="Sylfaen" w:hAnsi="Sylfaen"/>
            <w:sz w:val="24"/>
            <w:szCs w:val="24"/>
            <w:rPrChange w:id="1626" w:author="Derenik Petrosyan" w:date="2024-04-23T19:19:00Z">
              <w:rPr>
                <w:lang w:val="en-US"/>
              </w:rPr>
            </w:rPrChange>
          </w:rPr>
          <w:t xml:space="preserve"> eMBB-</w:t>
        </w:r>
        <w:r w:rsidRPr="00796B8E">
          <w:rPr>
            <w:rFonts w:ascii="Sylfaen" w:hAnsi="Sylfaen"/>
            <w:sz w:val="24"/>
            <w:szCs w:val="24"/>
            <w:lang w:val="en-US"/>
            <w:rPrChange w:id="1627" w:author="Derenik Petrosyan" w:date="2024-04-23T19:15:00Z">
              <w:rPr>
                <w:lang w:val="en-US"/>
              </w:rPr>
            </w:rPrChange>
          </w:rPr>
          <w:t>ի</w:t>
        </w:r>
        <w:r w:rsidRPr="00815432">
          <w:rPr>
            <w:rFonts w:ascii="Sylfaen" w:hAnsi="Sylfaen"/>
            <w:sz w:val="24"/>
            <w:szCs w:val="24"/>
            <w:rPrChange w:id="162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29" w:author="Derenik Petrosyan" w:date="2024-04-23T19:15:00Z">
              <w:rPr>
                <w:lang w:val="en-US"/>
              </w:rPr>
            </w:rPrChange>
          </w:rPr>
          <w:t>բարձր</w:t>
        </w:r>
        <w:proofErr w:type="spellEnd"/>
        <w:r w:rsidRPr="00815432">
          <w:rPr>
            <w:rFonts w:ascii="Sylfaen" w:hAnsi="Sylfaen"/>
            <w:sz w:val="24"/>
            <w:szCs w:val="24"/>
            <w:rPrChange w:id="163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31" w:author="Derenik Petrosyan" w:date="2024-04-23T19:15:00Z">
              <w:rPr>
                <w:lang w:val="en-US"/>
              </w:rPr>
            </w:rPrChange>
          </w:rPr>
          <w:t>թողունակությունը</w:t>
        </w:r>
        <w:proofErr w:type="spellEnd"/>
        <w:r w:rsidRPr="00815432">
          <w:rPr>
            <w:rFonts w:ascii="Sylfaen" w:hAnsi="Sylfaen"/>
            <w:sz w:val="24"/>
            <w:szCs w:val="24"/>
            <w:rPrChange w:id="1632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633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63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35" w:author="Derenik Petrosyan" w:date="2024-04-23T19:15:00Z">
              <w:rPr>
                <w:lang w:val="en-US"/>
              </w:rPr>
            </w:rPrChange>
          </w:rPr>
          <w:t>ցածր</w:t>
        </w:r>
        <w:proofErr w:type="spellEnd"/>
        <w:r w:rsidRPr="00815432">
          <w:rPr>
            <w:rFonts w:ascii="Sylfaen" w:hAnsi="Sylfaen"/>
            <w:sz w:val="24"/>
            <w:szCs w:val="24"/>
            <w:rPrChange w:id="163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37" w:author="Derenik Petrosyan" w:date="2024-04-23T19:15:00Z">
              <w:rPr>
                <w:lang w:val="en-US"/>
              </w:rPr>
            </w:rPrChange>
          </w:rPr>
          <w:t>հետաձգման</w:t>
        </w:r>
        <w:proofErr w:type="spellEnd"/>
        <w:r w:rsidRPr="00815432">
          <w:rPr>
            <w:rFonts w:ascii="Sylfaen" w:hAnsi="Sylfaen"/>
            <w:sz w:val="24"/>
            <w:szCs w:val="24"/>
            <w:rPrChange w:id="163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39" w:author="Derenik Petrosyan" w:date="2024-04-23T19:15:00Z">
              <w:rPr>
                <w:lang w:val="en-US"/>
              </w:rPr>
            </w:rPrChange>
          </w:rPr>
          <w:t>հնարավորությունները</w:t>
        </w:r>
        <w:proofErr w:type="spellEnd"/>
        <w:r w:rsidRPr="00815432">
          <w:rPr>
            <w:rFonts w:ascii="Sylfaen" w:hAnsi="Sylfaen"/>
            <w:sz w:val="24"/>
            <w:szCs w:val="24"/>
            <w:rPrChange w:id="1640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41" w:author="Derenik Petrosyan" w:date="2024-04-23T19:15:00Z">
              <w:rPr>
                <w:lang w:val="en-US"/>
              </w:rPr>
            </w:rPrChange>
          </w:rPr>
          <w:t>արդյունաբերական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64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43" w:author="Derenik Petrosyan" w:date="2024-04-23T19:15:00Z">
              <w:rPr>
                <w:lang w:val="en-US"/>
              </w:rPr>
            </w:rPrChange>
          </w:rPr>
          <w:t>կազմակերպությունները</w:t>
        </w:r>
        <w:proofErr w:type="spellEnd"/>
        <w:r w:rsidRPr="00815432">
          <w:rPr>
            <w:rFonts w:ascii="Sylfaen" w:hAnsi="Sylfaen"/>
            <w:sz w:val="24"/>
            <w:szCs w:val="24"/>
            <w:rPrChange w:id="164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45" w:author="Derenik Petrosyan" w:date="2024-04-23T19:15:00Z">
              <w:rPr>
                <w:lang w:val="en-US"/>
              </w:rPr>
            </w:rPrChange>
          </w:rPr>
          <w:t>կարող</w:t>
        </w:r>
        <w:proofErr w:type="spellEnd"/>
        <w:r w:rsidRPr="00815432">
          <w:rPr>
            <w:rFonts w:ascii="Sylfaen" w:hAnsi="Sylfaen"/>
            <w:sz w:val="24"/>
            <w:szCs w:val="24"/>
            <w:rPrChange w:id="164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47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64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49" w:author="Derenik Petrosyan" w:date="2024-04-23T19:15:00Z">
              <w:rPr>
                <w:lang w:val="en-US"/>
              </w:rPr>
            </w:rPrChange>
          </w:rPr>
          <w:t>հավաքել</w:t>
        </w:r>
        <w:proofErr w:type="spellEnd"/>
        <w:r w:rsidRPr="00815432">
          <w:rPr>
            <w:rFonts w:ascii="Sylfaen" w:hAnsi="Sylfaen"/>
            <w:sz w:val="24"/>
            <w:szCs w:val="24"/>
            <w:rPrChange w:id="1650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51" w:author="Derenik Petrosyan" w:date="2024-04-23T19:15:00Z">
              <w:rPr>
                <w:lang w:val="en-US"/>
              </w:rPr>
            </w:rPrChange>
          </w:rPr>
          <w:t>վերլուծել</w:t>
        </w:r>
        <w:proofErr w:type="spellEnd"/>
        <w:r w:rsidRPr="00815432">
          <w:rPr>
            <w:rFonts w:ascii="Sylfaen" w:hAnsi="Sylfaen"/>
            <w:sz w:val="24"/>
            <w:szCs w:val="24"/>
            <w:rPrChange w:id="1652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653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65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55" w:author="Derenik Petrosyan" w:date="2024-04-23T19:15:00Z">
              <w:rPr>
                <w:lang w:val="en-US"/>
              </w:rPr>
            </w:rPrChange>
          </w:rPr>
          <w:t>պատկերացնել</w:t>
        </w:r>
        <w:proofErr w:type="spellEnd"/>
        <w:r w:rsidRPr="00815432">
          <w:rPr>
            <w:rFonts w:ascii="Sylfaen" w:hAnsi="Sylfaen"/>
            <w:sz w:val="24"/>
            <w:szCs w:val="24"/>
            <w:rPrChange w:id="165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57" w:author="Derenik Petrosyan" w:date="2024-04-23T19:15:00Z">
              <w:rPr>
                <w:lang w:val="en-US"/>
              </w:rPr>
            </w:rPrChange>
          </w:rPr>
          <w:t>մեծ</w:t>
        </w:r>
        <w:proofErr w:type="spellEnd"/>
        <w:r w:rsidRPr="00815432">
          <w:rPr>
            <w:rFonts w:ascii="Sylfaen" w:hAnsi="Sylfaen"/>
            <w:sz w:val="24"/>
            <w:szCs w:val="24"/>
            <w:rPrChange w:id="165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59" w:author="Derenik Petrosyan" w:date="2024-04-23T19:15:00Z">
              <w:rPr>
                <w:lang w:val="en-US"/>
              </w:rPr>
            </w:rPrChange>
          </w:rPr>
          <w:t>ծավալի</w:t>
        </w:r>
        <w:proofErr w:type="spellEnd"/>
        <w:r w:rsidRPr="00815432">
          <w:rPr>
            <w:rFonts w:ascii="Sylfaen" w:hAnsi="Sylfaen"/>
            <w:sz w:val="24"/>
            <w:szCs w:val="24"/>
            <w:rPrChange w:id="166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61" w:author="Derenik Petrosyan" w:date="2024-04-23T19:15:00Z">
              <w:rPr>
                <w:lang w:val="en-US"/>
              </w:rPr>
            </w:rPrChange>
          </w:rPr>
          <w:t>տվյալներ</w:t>
        </w:r>
        <w:proofErr w:type="spellEnd"/>
        <w:r w:rsidRPr="00815432">
          <w:rPr>
            <w:rFonts w:ascii="Sylfaen" w:hAnsi="Sylfaen"/>
            <w:sz w:val="24"/>
            <w:szCs w:val="24"/>
            <w:rPrChange w:id="166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63" w:author="Derenik Petrosyan" w:date="2024-04-23T19:15:00Z">
              <w:rPr>
                <w:lang w:val="en-US"/>
              </w:rPr>
            </w:rPrChange>
          </w:rPr>
          <w:t>իրական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66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65" w:author="Derenik Petrosyan" w:date="2024-04-23T19:15:00Z">
              <w:rPr>
                <w:lang w:val="en-US"/>
              </w:rPr>
            </w:rPrChange>
          </w:rPr>
          <w:t>ժամանակում</w:t>
        </w:r>
        <w:proofErr w:type="spellEnd"/>
        <w:r w:rsidRPr="00796B8E">
          <w:rPr>
            <w:rFonts w:ascii="Sylfaen" w:hAnsi="Sylfaen"/>
            <w:sz w:val="24"/>
            <w:szCs w:val="24"/>
            <w:lang w:val="en-US"/>
            <w:rPrChange w:id="1666" w:author="Derenik Petrosyan" w:date="2024-04-23T19:15:00Z">
              <w:rPr>
                <w:lang w:val="en-US"/>
              </w:rPr>
            </w:rPrChange>
          </w:rPr>
          <w:t>՝</w:t>
        </w:r>
        <w:r w:rsidRPr="00815432">
          <w:rPr>
            <w:rFonts w:ascii="Sylfaen" w:hAnsi="Sylfaen"/>
            <w:sz w:val="24"/>
            <w:szCs w:val="24"/>
            <w:rPrChange w:id="166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68" w:author="Derenik Petrosyan" w:date="2024-04-23T19:15:00Z">
              <w:rPr>
                <w:lang w:val="en-US"/>
              </w:rPr>
            </w:rPrChange>
          </w:rPr>
          <w:t>բացահայտելով</w:t>
        </w:r>
        <w:proofErr w:type="spellEnd"/>
        <w:r w:rsidRPr="00815432">
          <w:rPr>
            <w:rFonts w:ascii="Sylfaen" w:hAnsi="Sylfaen"/>
            <w:sz w:val="24"/>
            <w:szCs w:val="24"/>
            <w:rPrChange w:id="166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70" w:author="Derenik Petrosyan" w:date="2024-04-23T19:15:00Z">
              <w:rPr>
                <w:lang w:val="en-US"/>
              </w:rPr>
            </w:rPrChange>
          </w:rPr>
          <w:t>թաքնված</w:t>
        </w:r>
        <w:proofErr w:type="spellEnd"/>
        <w:r w:rsidRPr="00815432">
          <w:rPr>
            <w:rFonts w:ascii="Sylfaen" w:hAnsi="Sylfaen"/>
            <w:sz w:val="24"/>
            <w:szCs w:val="24"/>
            <w:rPrChange w:id="167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72" w:author="Derenik Petrosyan" w:date="2024-04-23T19:15:00Z">
              <w:rPr>
                <w:lang w:val="en-US"/>
              </w:rPr>
            </w:rPrChange>
          </w:rPr>
          <w:t>օրինաչափություններ</w:t>
        </w:r>
        <w:proofErr w:type="spellEnd"/>
        <w:r w:rsidRPr="00815432">
          <w:rPr>
            <w:rFonts w:ascii="Sylfaen" w:hAnsi="Sylfaen"/>
            <w:sz w:val="24"/>
            <w:szCs w:val="24"/>
            <w:rPrChange w:id="1673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74" w:author="Derenik Petrosyan" w:date="2024-04-23T19:15:00Z">
              <w:rPr>
                <w:lang w:val="en-US"/>
              </w:rPr>
            </w:rPrChange>
          </w:rPr>
          <w:t>միտումներ</w:t>
        </w:r>
        <w:proofErr w:type="spellEnd"/>
        <w:r w:rsidRPr="00815432">
          <w:rPr>
            <w:rFonts w:ascii="Sylfaen" w:hAnsi="Sylfaen"/>
            <w:sz w:val="24"/>
            <w:szCs w:val="24"/>
            <w:rPrChange w:id="1675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676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67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78" w:author="Derenik Petrosyan" w:date="2024-04-23T19:15:00Z">
              <w:rPr>
                <w:lang w:val="en-US"/>
              </w:rPr>
            </w:rPrChange>
          </w:rPr>
          <w:t>հարաբերակցություններ</w:t>
        </w:r>
        <w:proofErr w:type="spellEnd"/>
        <w:r w:rsidRPr="00815432">
          <w:rPr>
            <w:rFonts w:ascii="Sylfaen" w:hAnsi="Sylfaen"/>
            <w:sz w:val="24"/>
            <w:szCs w:val="24"/>
            <w:rPrChange w:id="1679" w:author="Derenik Petrosyan" w:date="2024-04-23T19:19:00Z">
              <w:rPr>
                <w:lang w:val="en-US"/>
              </w:rPr>
            </w:rPrChange>
          </w:rPr>
          <w:t xml:space="preserve">: 5G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80" w:author="Derenik Petrosyan" w:date="2024-04-23T19:15:00Z">
              <w:rPr>
                <w:lang w:val="en-US"/>
              </w:rPr>
            </w:rPrChange>
          </w:rPr>
          <w:t>ցանցերով</w:t>
        </w:r>
        <w:proofErr w:type="spellEnd"/>
        <w:r w:rsidRPr="00815432">
          <w:rPr>
            <w:rFonts w:ascii="Sylfaen" w:hAnsi="Sylfaen"/>
            <w:sz w:val="24"/>
            <w:szCs w:val="24"/>
            <w:rPrChange w:id="1681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82" w:author="Derenik Petrosyan" w:date="2024-04-23T19:15:00Z">
              <w:rPr>
                <w:lang w:val="en-US"/>
              </w:rPr>
            </w:rPrChange>
          </w:rPr>
          <w:t>որոնք</w:t>
        </w:r>
        <w:proofErr w:type="spellEnd"/>
        <w:r w:rsidRPr="00815432">
          <w:rPr>
            <w:rFonts w:ascii="Sylfaen" w:hAnsi="Sylfaen"/>
            <w:sz w:val="24"/>
            <w:szCs w:val="24"/>
            <w:rPrChange w:id="168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84" w:author="Derenik Petrosyan" w:date="2024-04-23T19:15:00Z">
              <w:rPr>
                <w:lang w:val="en-US"/>
              </w:rPr>
            </w:rPrChange>
          </w:rPr>
          <w:t>կարող</w:t>
        </w:r>
        <w:proofErr w:type="spellEnd"/>
        <w:r w:rsidRPr="00815432">
          <w:rPr>
            <w:rFonts w:ascii="Sylfaen" w:hAnsi="Sylfaen"/>
            <w:sz w:val="24"/>
            <w:szCs w:val="24"/>
            <w:rPrChange w:id="168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86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68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88" w:author="Derenik Petrosyan" w:date="2024-04-23T19:15:00Z">
              <w:rPr>
                <w:lang w:val="en-US"/>
              </w:rPr>
            </w:rPrChange>
          </w:rPr>
          <w:t>աջակցել</w:t>
        </w:r>
        <w:proofErr w:type="spellEnd"/>
        <w:r w:rsidRPr="00815432">
          <w:rPr>
            <w:rFonts w:ascii="Sylfaen" w:hAnsi="Sylfaen"/>
            <w:sz w:val="24"/>
            <w:szCs w:val="24"/>
            <w:rPrChange w:id="168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90" w:author="Derenik Petrosyan" w:date="2024-04-23T19:15:00Z">
              <w:rPr>
                <w:lang w:val="en-US"/>
              </w:rPr>
            </w:rPrChange>
          </w:rPr>
          <w:t>մինչև</w:t>
        </w:r>
        <w:proofErr w:type="spellEnd"/>
        <w:r w:rsidRPr="00815432">
          <w:rPr>
            <w:rFonts w:ascii="Sylfaen" w:hAnsi="Sylfaen"/>
            <w:sz w:val="24"/>
            <w:szCs w:val="24"/>
            <w:rPrChange w:id="1691" w:author="Derenik Petrosyan" w:date="2024-04-23T19:19:00Z">
              <w:rPr>
                <w:lang w:val="en-US"/>
              </w:rPr>
            </w:rPrChange>
          </w:rPr>
          <w:t xml:space="preserve"> 1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92" w:author="Derenik Petrosyan" w:date="2024-04-23T19:15:00Z">
              <w:rPr>
                <w:lang w:val="en-US"/>
              </w:rPr>
            </w:rPrChange>
          </w:rPr>
          <w:t>միլիոն</w:t>
        </w:r>
        <w:proofErr w:type="spellEnd"/>
        <w:r w:rsidRPr="00815432">
          <w:rPr>
            <w:rFonts w:ascii="Sylfaen" w:hAnsi="Sylfaen"/>
            <w:sz w:val="24"/>
            <w:szCs w:val="24"/>
            <w:rPrChange w:id="169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94" w:author="Derenik Petrosyan" w:date="2024-04-23T19:15:00Z">
              <w:rPr>
                <w:lang w:val="en-US"/>
              </w:rPr>
            </w:rPrChange>
          </w:rPr>
          <w:t>միացված</w:t>
        </w:r>
        <w:proofErr w:type="spellEnd"/>
        <w:r w:rsidRPr="00815432">
          <w:rPr>
            <w:rFonts w:ascii="Sylfaen" w:hAnsi="Sylfaen"/>
            <w:sz w:val="24"/>
            <w:szCs w:val="24"/>
            <w:rPrChange w:id="169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96" w:author="Derenik Petrosyan" w:date="2024-04-23T19:15:00Z">
              <w:rPr>
                <w:lang w:val="en-US"/>
              </w:rPr>
            </w:rPrChange>
          </w:rPr>
          <w:t>սարքեր</w:t>
        </w:r>
        <w:proofErr w:type="spellEnd"/>
        <w:r w:rsidRPr="00815432">
          <w:rPr>
            <w:rFonts w:ascii="Sylfaen" w:hAnsi="Sylfaen"/>
            <w:sz w:val="24"/>
            <w:szCs w:val="24"/>
            <w:rPrChange w:id="169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98" w:author="Derenik Petrosyan" w:date="2024-04-23T19:15:00Z">
              <w:rPr>
                <w:lang w:val="en-US"/>
              </w:rPr>
            </w:rPrChange>
          </w:rPr>
          <w:t>մեկ</w:t>
        </w:r>
        <w:proofErr w:type="spellEnd"/>
        <w:r w:rsidRPr="00815432">
          <w:rPr>
            <w:rFonts w:ascii="Sylfaen" w:hAnsi="Sylfaen"/>
            <w:sz w:val="24"/>
            <w:szCs w:val="24"/>
            <w:rPrChange w:id="169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00" w:author="Derenik Petrosyan" w:date="2024-04-23T19:15:00Z">
              <w:rPr>
                <w:lang w:val="en-US"/>
              </w:rPr>
            </w:rPrChange>
          </w:rPr>
          <w:t>քառակուսի</w:t>
        </w:r>
        <w:proofErr w:type="spellEnd"/>
        <w:r w:rsidRPr="00815432">
          <w:rPr>
            <w:rFonts w:ascii="Sylfaen" w:hAnsi="Sylfaen"/>
            <w:sz w:val="24"/>
            <w:szCs w:val="24"/>
            <w:rPrChange w:id="170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02" w:author="Derenik Petrosyan" w:date="2024-04-23T19:15:00Z">
              <w:rPr>
                <w:lang w:val="en-US"/>
              </w:rPr>
            </w:rPrChange>
          </w:rPr>
          <w:t>կիլոմետրում</w:t>
        </w:r>
        <w:proofErr w:type="spellEnd"/>
        <w:r w:rsidRPr="00815432">
          <w:rPr>
            <w:rFonts w:ascii="Sylfaen" w:hAnsi="Sylfaen"/>
            <w:sz w:val="24"/>
            <w:szCs w:val="24"/>
            <w:rPrChange w:id="1703" w:author="Derenik Petrosyan" w:date="2024-04-23T19:19:00Z">
              <w:rPr>
                <w:lang w:val="en-US"/>
              </w:rPr>
            </w:rPrChange>
          </w:rPr>
          <w:t xml:space="preserve">, 4G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04" w:author="Derenik Petrosyan" w:date="2024-04-23T19:15:00Z">
              <w:rPr>
                <w:lang w:val="en-US"/>
              </w:rPr>
            </w:rPrChange>
          </w:rPr>
          <w:t>ցանցերում</w:t>
        </w:r>
        <w:proofErr w:type="spellEnd"/>
        <w:r w:rsidRPr="00815432">
          <w:rPr>
            <w:rFonts w:ascii="Sylfaen" w:hAnsi="Sylfaen"/>
            <w:sz w:val="24"/>
            <w:szCs w:val="24"/>
            <w:rPrChange w:id="170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06" w:author="Derenik Petrosyan" w:date="2024-04-23T19:15:00Z">
              <w:rPr>
                <w:lang w:val="en-US"/>
              </w:rPr>
            </w:rPrChange>
          </w:rPr>
          <w:t>մեկ</w:t>
        </w:r>
        <w:proofErr w:type="spellEnd"/>
        <w:r w:rsidRPr="00815432">
          <w:rPr>
            <w:rFonts w:ascii="Sylfaen" w:hAnsi="Sylfaen"/>
            <w:sz w:val="24"/>
            <w:szCs w:val="24"/>
            <w:rPrChange w:id="170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08" w:author="Derenik Petrosyan" w:date="2024-04-23T19:15:00Z">
              <w:rPr>
                <w:lang w:val="en-US"/>
              </w:rPr>
            </w:rPrChange>
          </w:rPr>
          <w:t>քառակուսի</w:t>
        </w:r>
        <w:proofErr w:type="spellEnd"/>
        <w:r w:rsidRPr="00815432">
          <w:rPr>
            <w:rFonts w:ascii="Sylfaen" w:hAnsi="Sylfaen"/>
            <w:sz w:val="24"/>
            <w:szCs w:val="24"/>
            <w:rPrChange w:id="170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10" w:author="Derenik Petrosyan" w:date="2024-04-23T19:15:00Z">
              <w:rPr>
                <w:lang w:val="en-US"/>
              </w:rPr>
            </w:rPrChange>
          </w:rPr>
          <w:t>կիլոմետրի</w:t>
        </w:r>
        <w:proofErr w:type="spellEnd"/>
        <w:r w:rsidRPr="00815432">
          <w:rPr>
            <w:rFonts w:ascii="Sylfaen" w:hAnsi="Sylfaen"/>
            <w:sz w:val="24"/>
            <w:szCs w:val="24"/>
            <w:rPrChange w:id="171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12" w:author="Derenik Petrosyan" w:date="2024-04-23T19:15:00Z">
              <w:rPr>
                <w:lang w:val="en-US"/>
              </w:rPr>
            </w:rPrChange>
          </w:rPr>
          <w:t>դիմաց</w:t>
        </w:r>
        <w:proofErr w:type="spellEnd"/>
        <w:r w:rsidRPr="00815432">
          <w:rPr>
            <w:rFonts w:ascii="Sylfaen" w:hAnsi="Sylfaen"/>
            <w:sz w:val="24"/>
            <w:szCs w:val="24"/>
            <w:rPrChange w:id="1713" w:author="Derenik Petrosyan" w:date="2024-04-23T19:19:00Z">
              <w:rPr>
                <w:lang w:val="en-US"/>
              </w:rPr>
            </w:rPrChange>
          </w:rPr>
          <w:t xml:space="preserve"> 100,000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14" w:author="Derenik Petrosyan" w:date="2024-04-23T19:15:00Z">
              <w:rPr>
                <w:lang w:val="en-US"/>
              </w:rPr>
            </w:rPrChange>
          </w:rPr>
          <w:t>սարքի</w:t>
        </w:r>
        <w:proofErr w:type="spellEnd"/>
        <w:r w:rsidRPr="00815432">
          <w:rPr>
            <w:rFonts w:ascii="Sylfaen" w:hAnsi="Sylfaen"/>
            <w:sz w:val="24"/>
            <w:szCs w:val="24"/>
            <w:rPrChange w:id="171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16" w:author="Derenik Petrosyan" w:date="2024-04-23T19:15:00Z">
              <w:rPr>
                <w:lang w:val="en-US"/>
              </w:rPr>
            </w:rPrChange>
          </w:rPr>
          <w:t>դիմաց</w:t>
        </w:r>
        <w:proofErr w:type="spellEnd"/>
        <w:r w:rsidRPr="00815432">
          <w:rPr>
            <w:rFonts w:ascii="Sylfaen" w:hAnsi="Sylfaen"/>
            <w:sz w:val="24"/>
            <w:szCs w:val="24"/>
            <w:rPrChange w:id="1717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18" w:author="Derenik Petrosyan" w:date="2024-04-23T19:15:00Z">
              <w:rPr>
                <w:lang w:val="en-US"/>
              </w:rPr>
            </w:rPrChange>
          </w:rPr>
          <w:t>կազմակերպությունները</w:t>
        </w:r>
        <w:proofErr w:type="spellEnd"/>
        <w:r w:rsidRPr="00815432">
          <w:rPr>
            <w:rFonts w:ascii="Sylfaen" w:hAnsi="Sylfaen"/>
            <w:sz w:val="24"/>
            <w:szCs w:val="24"/>
            <w:rPrChange w:id="171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20" w:author="Derenik Petrosyan" w:date="2024-04-23T19:15:00Z">
              <w:rPr>
                <w:lang w:val="en-US"/>
              </w:rPr>
            </w:rPrChange>
          </w:rPr>
          <w:t>կարող</w:t>
        </w:r>
        <w:proofErr w:type="spellEnd"/>
        <w:r w:rsidRPr="00815432">
          <w:rPr>
            <w:rFonts w:ascii="Sylfaen" w:hAnsi="Sylfaen"/>
            <w:sz w:val="24"/>
            <w:szCs w:val="24"/>
            <w:rPrChange w:id="172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22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72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24" w:author="Derenik Petrosyan" w:date="2024-04-23T19:15:00Z">
              <w:rPr>
                <w:lang w:val="en-US"/>
              </w:rPr>
            </w:rPrChange>
          </w:rPr>
          <w:t>իրենց</w:t>
        </w:r>
        <w:proofErr w:type="spellEnd"/>
        <w:r w:rsidRPr="00815432">
          <w:rPr>
            <w:rFonts w:ascii="Sylfaen" w:hAnsi="Sylfaen"/>
            <w:sz w:val="24"/>
            <w:szCs w:val="24"/>
            <w:rPrChange w:id="172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26" w:author="Derenik Petrosyan" w:date="2024-04-23T19:15:00Z">
              <w:rPr>
                <w:lang w:val="en-US"/>
              </w:rPr>
            </w:rPrChange>
          </w:rPr>
          <w:t>տվյալներից</w:t>
        </w:r>
        <w:proofErr w:type="spellEnd"/>
        <w:r w:rsidRPr="00815432">
          <w:rPr>
            <w:rFonts w:ascii="Sylfaen" w:hAnsi="Sylfaen"/>
            <w:sz w:val="24"/>
            <w:szCs w:val="24"/>
            <w:rPrChange w:id="172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28" w:author="Derenik Petrosyan" w:date="2024-04-23T19:15:00Z">
              <w:rPr>
                <w:lang w:val="en-US"/>
              </w:rPr>
            </w:rPrChange>
          </w:rPr>
          <w:t>ստանալ</w:t>
        </w:r>
        <w:proofErr w:type="spellEnd"/>
        <w:r w:rsidRPr="00815432">
          <w:rPr>
            <w:rFonts w:ascii="Sylfaen" w:hAnsi="Sylfaen"/>
            <w:sz w:val="24"/>
            <w:szCs w:val="24"/>
            <w:rPrChange w:id="172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30" w:author="Derenik Petrosyan" w:date="2024-04-23T19:15:00Z">
              <w:rPr>
                <w:lang w:val="en-US"/>
              </w:rPr>
            </w:rPrChange>
          </w:rPr>
          <w:t>գործնական</w:t>
        </w:r>
        <w:proofErr w:type="spellEnd"/>
        <w:r w:rsidRPr="00815432">
          <w:rPr>
            <w:rFonts w:ascii="Sylfaen" w:hAnsi="Sylfaen"/>
            <w:sz w:val="24"/>
            <w:szCs w:val="24"/>
            <w:rPrChange w:id="173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32" w:author="Derenik Petrosyan" w:date="2024-04-23T19:15:00Z">
              <w:rPr>
                <w:lang w:val="en-US"/>
              </w:rPr>
            </w:rPrChange>
          </w:rPr>
          <w:t>պատկերացումներ</w:t>
        </w:r>
        <w:proofErr w:type="spellEnd"/>
        <w:r w:rsidRPr="00796B8E">
          <w:rPr>
            <w:rFonts w:ascii="Sylfaen" w:hAnsi="Sylfaen"/>
            <w:sz w:val="24"/>
            <w:szCs w:val="24"/>
            <w:lang w:val="en-US"/>
            <w:rPrChange w:id="1733" w:author="Derenik Petrosyan" w:date="2024-04-23T19:15:00Z">
              <w:rPr>
                <w:lang w:val="en-US"/>
              </w:rPr>
            </w:rPrChange>
          </w:rPr>
          <w:t>՝</w:t>
        </w:r>
        <w:r w:rsidRPr="00815432">
          <w:rPr>
            <w:rFonts w:ascii="Sylfaen" w:hAnsi="Sylfaen"/>
            <w:sz w:val="24"/>
            <w:szCs w:val="24"/>
            <w:rPrChange w:id="173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35" w:author="Derenik Petrosyan" w:date="2024-04-23T19:15:00Z">
              <w:rPr>
                <w:lang w:val="en-US"/>
              </w:rPr>
            </w:rPrChange>
          </w:rPr>
          <w:t>տեղեկացնելով</w:t>
        </w:r>
        <w:proofErr w:type="spellEnd"/>
        <w:r w:rsidRPr="00815432">
          <w:rPr>
            <w:rFonts w:ascii="Sylfaen" w:hAnsi="Sylfaen"/>
            <w:sz w:val="24"/>
            <w:szCs w:val="24"/>
            <w:rPrChange w:id="173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37" w:author="Derenik Petrosyan" w:date="2024-04-23T19:15:00Z">
              <w:rPr>
                <w:lang w:val="en-US"/>
              </w:rPr>
            </w:rPrChange>
          </w:rPr>
          <w:t>ռազմավարական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73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39" w:author="Derenik Petrosyan" w:date="2024-04-23T19:15:00Z">
              <w:rPr>
                <w:lang w:val="en-US"/>
              </w:rPr>
            </w:rPrChange>
          </w:rPr>
          <w:t>որոշումների</w:t>
        </w:r>
        <w:proofErr w:type="spellEnd"/>
        <w:r w:rsidRPr="00815432">
          <w:rPr>
            <w:rFonts w:ascii="Sylfaen" w:hAnsi="Sylfaen"/>
            <w:sz w:val="24"/>
            <w:szCs w:val="24"/>
            <w:rPrChange w:id="174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41" w:author="Derenik Petrosyan" w:date="2024-04-23T19:15:00Z">
              <w:rPr>
                <w:lang w:val="en-US"/>
              </w:rPr>
            </w:rPrChange>
          </w:rPr>
          <w:t>կայացմանը</w:t>
        </w:r>
        <w:proofErr w:type="spellEnd"/>
        <w:r w:rsidRPr="00815432">
          <w:rPr>
            <w:rFonts w:ascii="Sylfaen" w:hAnsi="Sylfaen"/>
            <w:sz w:val="24"/>
            <w:szCs w:val="24"/>
            <w:rPrChange w:id="1742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743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74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45" w:author="Derenik Petrosyan" w:date="2024-04-23T19:15:00Z">
              <w:rPr>
                <w:lang w:val="en-US"/>
              </w:rPr>
            </w:rPrChange>
          </w:rPr>
          <w:t>խթանելու</w:t>
        </w:r>
        <w:proofErr w:type="spellEnd"/>
        <w:r w:rsidRPr="00815432">
          <w:rPr>
            <w:rFonts w:ascii="Sylfaen" w:hAnsi="Sylfaen"/>
            <w:sz w:val="24"/>
            <w:szCs w:val="24"/>
            <w:rPrChange w:id="174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47" w:author="Derenik Petrosyan" w:date="2024-04-23T19:15:00Z">
              <w:rPr>
                <w:lang w:val="en-US"/>
              </w:rPr>
            </w:rPrChange>
          </w:rPr>
          <w:t>նորարարությունը</w:t>
        </w:r>
        <w:proofErr w:type="spellEnd"/>
        <w:r w:rsidRPr="00815432">
          <w:rPr>
            <w:rFonts w:ascii="Sylfaen" w:hAnsi="Sylfaen"/>
            <w:sz w:val="24"/>
            <w:szCs w:val="24"/>
            <w:rPrChange w:id="1748" w:author="Derenik Petrosyan" w:date="2024-04-23T19:19:00Z">
              <w:rPr>
                <w:lang w:val="en-US"/>
              </w:rPr>
            </w:rPrChange>
          </w:rPr>
          <w:t>:</w:t>
        </w:r>
      </w:ins>
    </w:p>
    <w:p w14:paraId="5A1ACF3A" w14:textId="77777777" w:rsidR="00796B8E" w:rsidRPr="00815432" w:rsidRDefault="00796B8E">
      <w:pPr>
        <w:spacing w:line="360" w:lineRule="auto"/>
        <w:jc w:val="both"/>
        <w:rPr>
          <w:ins w:id="1749" w:author="Derenik Petrosyan" w:date="2024-04-23T19:15:00Z"/>
          <w:rFonts w:ascii="Sylfaen" w:hAnsi="Sylfaen"/>
          <w:sz w:val="24"/>
          <w:szCs w:val="24"/>
          <w:rPrChange w:id="1750" w:author="Derenik Petrosyan" w:date="2024-04-23T19:19:00Z">
            <w:rPr>
              <w:ins w:id="1751" w:author="Derenik Petrosyan" w:date="2024-04-23T19:15:00Z"/>
              <w:lang w:val="en-US"/>
            </w:rPr>
          </w:rPrChange>
        </w:rPr>
        <w:pPrChange w:id="1752" w:author="Derenik Petrosyan" w:date="2024-04-23T19:15:00Z">
          <w:pPr/>
        </w:pPrChange>
      </w:pPr>
    </w:p>
    <w:p w14:paraId="2189012D" w14:textId="78779E6D" w:rsidR="00796B8E" w:rsidRPr="00815432" w:rsidRDefault="00796B8E" w:rsidP="009843D2">
      <w:pPr>
        <w:spacing w:line="360" w:lineRule="auto"/>
        <w:jc w:val="both"/>
        <w:rPr>
          <w:rFonts w:ascii="Sylfaen" w:hAnsi="Sylfaen"/>
          <w:sz w:val="24"/>
          <w:szCs w:val="24"/>
          <w:rPrChange w:id="1753" w:author="Derenik Petrosyan" w:date="2024-04-23T19:19:00Z">
            <w:rPr>
              <w:rFonts w:ascii="Sylfaen" w:eastAsia="Arial" w:hAnsi="Sylfaen" w:cs="Arial"/>
              <w:sz w:val="24"/>
              <w:szCs w:val="24"/>
            </w:rPr>
          </w:rPrChange>
        </w:rPr>
      </w:pPr>
      <w:proofErr w:type="spellStart"/>
      <w:ins w:id="1754" w:author="Derenik Petrosyan" w:date="2024-04-23T19:15:00Z">
        <w:r w:rsidRPr="00D63583">
          <w:rPr>
            <w:rFonts w:ascii="Sylfaen" w:hAnsi="Sylfaen"/>
            <w:b/>
            <w:bCs/>
            <w:sz w:val="24"/>
            <w:szCs w:val="24"/>
            <w:lang w:val="en-US"/>
            <w:rPrChange w:id="1755" w:author="Derenik Petrosyan" w:date="2024-04-23T19:15:00Z">
              <w:rPr>
                <w:lang w:val="en-US"/>
              </w:rPr>
            </w:rPrChange>
          </w:rPr>
          <w:t>Ավելի</w:t>
        </w:r>
        <w:proofErr w:type="spellEnd"/>
        <w:r w:rsidRPr="00D63583">
          <w:rPr>
            <w:rFonts w:ascii="Sylfaen" w:hAnsi="Sylfaen"/>
            <w:b/>
            <w:bCs/>
            <w:sz w:val="24"/>
            <w:szCs w:val="24"/>
            <w:rPrChange w:id="175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D63583">
          <w:rPr>
            <w:rFonts w:ascii="Sylfaen" w:hAnsi="Sylfaen"/>
            <w:b/>
            <w:bCs/>
            <w:sz w:val="24"/>
            <w:szCs w:val="24"/>
            <w:lang w:val="en-US"/>
            <w:rPrChange w:id="1757" w:author="Derenik Petrosyan" w:date="2024-04-23T19:15:00Z">
              <w:rPr>
                <w:lang w:val="en-US"/>
              </w:rPr>
            </w:rPrChange>
          </w:rPr>
          <w:t>մեծ</w:t>
        </w:r>
        <w:proofErr w:type="spellEnd"/>
        <w:r w:rsidRPr="00D63583">
          <w:rPr>
            <w:rFonts w:ascii="Sylfaen" w:hAnsi="Sylfaen"/>
            <w:b/>
            <w:bCs/>
            <w:sz w:val="24"/>
            <w:szCs w:val="24"/>
            <w:rPrChange w:id="175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D63583">
          <w:rPr>
            <w:rFonts w:ascii="Sylfaen" w:hAnsi="Sylfaen"/>
            <w:b/>
            <w:bCs/>
            <w:sz w:val="24"/>
            <w:szCs w:val="24"/>
            <w:lang w:val="en-US"/>
            <w:rPrChange w:id="1759" w:author="Derenik Petrosyan" w:date="2024-04-23T19:15:00Z">
              <w:rPr>
                <w:lang w:val="en-US"/>
              </w:rPr>
            </w:rPrChange>
          </w:rPr>
          <w:t>ճկունություն</w:t>
        </w:r>
        <w:proofErr w:type="spellEnd"/>
        <w:r w:rsidRPr="00D63583">
          <w:rPr>
            <w:rFonts w:ascii="Sylfaen" w:hAnsi="Sylfaen"/>
            <w:b/>
            <w:bCs/>
            <w:sz w:val="24"/>
            <w:szCs w:val="24"/>
            <w:rPrChange w:id="1760" w:author="Derenik Petrosyan" w:date="2024-04-23T19:19:00Z">
              <w:rPr>
                <w:lang w:val="en-US"/>
              </w:rPr>
            </w:rPrChange>
          </w:rPr>
          <w:t xml:space="preserve"> </w:t>
        </w:r>
        <w:r w:rsidRPr="00D63583">
          <w:rPr>
            <w:rFonts w:ascii="Sylfaen" w:hAnsi="Sylfaen"/>
            <w:b/>
            <w:bCs/>
            <w:sz w:val="24"/>
            <w:szCs w:val="24"/>
            <w:lang w:val="en-US"/>
            <w:rPrChange w:id="1761" w:author="Derenik Petrosyan" w:date="2024-04-23T19:15:00Z">
              <w:rPr>
                <w:lang w:val="en-US"/>
              </w:rPr>
            </w:rPrChange>
          </w:rPr>
          <w:t>և</w:t>
        </w:r>
        <w:r w:rsidRPr="00D63583">
          <w:rPr>
            <w:rFonts w:ascii="Sylfaen" w:hAnsi="Sylfaen"/>
            <w:b/>
            <w:bCs/>
            <w:sz w:val="24"/>
            <w:szCs w:val="24"/>
            <w:rPrChange w:id="176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D63583">
          <w:rPr>
            <w:rFonts w:ascii="Sylfaen" w:hAnsi="Sylfaen"/>
            <w:b/>
            <w:bCs/>
            <w:sz w:val="24"/>
            <w:szCs w:val="24"/>
            <w:lang w:val="en-US"/>
            <w:rPrChange w:id="1763" w:author="Derenik Petrosyan" w:date="2024-04-23T19:15:00Z">
              <w:rPr>
                <w:lang w:val="en-US"/>
              </w:rPr>
            </w:rPrChange>
          </w:rPr>
          <w:t>մասշտաբայնություն</w:t>
        </w:r>
        <w:proofErr w:type="spellEnd"/>
        <w:r w:rsidRPr="00815432">
          <w:rPr>
            <w:rFonts w:ascii="Sylfaen" w:hAnsi="Sylfaen"/>
            <w:sz w:val="24"/>
            <w:szCs w:val="24"/>
            <w:rPrChange w:id="1764" w:author="Derenik Petrosyan" w:date="2024-04-23T19:19:00Z">
              <w:rPr>
                <w:lang w:val="en-US"/>
              </w:rPr>
            </w:rPrChange>
          </w:rPr>
          <w:t xml:space="preserve">. 5G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65" w:author="Derenik Petrosyan" w:date="2024-04-23T19:15:00Z">
              <w:rPr>
                <w:lang w:val="en-US"/>
              </w:rPr>
            </w:rPrChange>
          </w:rPr>
          <w:t>ցանցերը</w:t>
        </w:r>
        <w:proofErr w:type="spellEnd"/>
        <w:r w:rsidRPr="00815432">
          <w:rPr>
            <w:rFonts w:ascii="Sylfaen" w:hAnsi="Sylfaen"/>
            <w:sz w:val="24"/>
            <w:szCs w:val="24"/>
            <w:rPrChange w:id="1766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67" w:author="Derenik Petrosyan" w:date="2024-04-23T19:15:00Z">
              <w:rPr>
                <w:lang w:val="en-US"/>
              </w:rPr>
            </w:rPrChange>
          </w:rPr>
          <w:t>որոնք</w:t>
        </w:r>
        <w:proofErr w:type="spellEnd"/>
        <w:r w:rsidRPr="00815432">
          <w:rPr>
            <w:rFonts w:ascii="Sylfaen" w:hAnsi="Sylfaen"/>
            <w:sz w:val="24"/>
            <w:szCs w:val="24"/>
            <w:rPrChange w:id="176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69" w:author="Derenik Petrosyan" w:date="2024-04-23T19:15:00Z">
              <w:rPr>
                <w:lang w:val="en-US"/>
              </w:rPr>
            </w:rPrChange>
          </w:rPr>
          <w:t>առաջարկում</w:t>
        </w:r>
        <w:proofErr w:type="spellEnd"/>
        <w:r w:rsidRPr="00815432">
          <w:rPr>
            <w:rFonts w:ascii="Sylfaen" w:hAnsi="Sylfaen"/>
            <w:sz w:val="24"/>
            <w:szCs w:val="24"/>
            <w:rPrChange w:id="177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71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77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73" w:author="Derenik Petrosyan" w:date="2024-04-23T19:15:00Z">
              <w:rPr>
                <w:lang w:val="en-US"/>
              </w:rPr>
            </w:rPrChange>
          </w:rPr>
          <w:t>մինչև</w:t>
        </w:r>
        <w:proofErr w:type="spellEnd"/>
        <w:r w:rsidRPr="00815432">
          <w:rPr>
            <w:rFonts w:ascii="Sylfaen" w:hAnsi="Sylfaen"/>
            <w:sz w:val="24"/>
            <w:szCs w:val="24"/>
            <w:rPrChange w:id="1774" w:author="Derenik Petrosyan" w:date="2024-04-23T19:19:00Z">
              <w:rPr>
                <w:lang w:val="en-US"/>
              </w:rPr>
            </w:rPrChange>
          </w:rPr>
          <w:t xml:space="preserve"> 100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75" w:author="Derenik Petrosyan" w:date="2024-04-23T19:15:00Z">
              <w:rPr>
                <w:lang w:val="en-US"/>
              </w:rPr>
            </w:rPrChange>
          </w:rPr>
          <w:t>անգամ</w:t>
        </w:r>
        <w:proofErr w:type="spellEnd"/>
        <w:r w:rsidRPr="00815432">
          <w:rPr>
            <w:rFonts w:ascii="Sylfaen" w:hAnsi="Sylfaen"/>
            <w:sz w:val="24"/>
            <w:szCs w:val="24"/>
            <w:rPrChange w:id="177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77" w:author="Derenik Petrosyan" w:date="2024-04-23T19:15:00Z">
              <w:rPr>
                <w:lang w:val="en-US"/>
              </w:rPr>
            </w:rPrChange>
          </w:rPr>
          <w:t>ավելի</w:t>
        </w:r>
        <w:proofErr w:type="spellEnd"/>
        <w:r w:rsidRPr="00815432">
          <w:rPr>
            <w:rFonts w:ascii="Sylfaen" w:hAnsi="Sylfaen"/>
            <w:sz w:val="24"/>
            <w:szCs w:val="24"/>
            <w:rPrChange w:id="177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79" w:author="Derenik Petrosyan" w:date="2024-04-23T19:15:00Z">
              <w:rPr>
                <w:lang w:val="en-US"/>
              </w:rPr>
            </w:rPrChange>
          </w:rPr>
          <w:t>միացված</w:t>
        </w:r>
        <w:proofErr w:type="spellEnd"/>
        <w:r w:rsidRPr="00815432">
          <w:rPr>
            <w:rFonts w:ascii="Sylfaen" w:hAnsi="Sylfaen"/>
            <w:sz w:val="24"/>
            <w:szCs w:val="24"/>
            <w:rPrChange w:id="178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81" w:author="Derenik Petrosyan" w:date="2024-04-23T19:15:00Z">
              <w:rPr>
                <w:lang w:val="en-US"/>
              </w:rPr>
            </w:rPrChange>
          </w:rPr>
          <w:t>սարքեր</w:t>
        </w:r>
        <w:proofErr w:type="spellEnd"/>
        <w:r w:rsidRPr="00815432">
          <w:rPr>
            <w:rFonts w:ascii="Sylfaen" w:hAnsi="Sylfaen"/>
            <w:sz w:val="24"/>
            <w:szCs w:val="24"/>
            <w:rPrChange w:id="178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83" w:author="Derenik Petrosyan" w:date="2024-04-23T19:15:00Z">
              <w:rPr>
                <w:lang w:val="en-US"/>
              </w:rPr>
            </w:rPrChange>
          </w:rPr>
          <w:t>յուրաքանչյուր</w:t>
        </w:r>
        <w:proofErr w:type="spellEnd"/>
        <w:r w:rsidRPr="00815432">
          <w:rPr>
            <w:rFonts w:ascii="Sylfaen" w:hAnsi="Sylfaen"/>
            <w:sz w:val="24"/>
            <w:szCs w:val="24"/>
            <w:rPrChange w:id="178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85" w:author="Derenik Petrosyan" w:date="2024-04-23T19:15:00Z">
              <w:rPr>
                <w:lang w:val="en-US"/>
              </w:rPr>
            </w:rPrChange>
          </w:rPr>
          <w:t>միավորի</w:t>
        </w:r>
        <w:proofErr w:type="spellEnd"/>
        <w:r w:rsidRPr="00815432">
          <w:rPr>
            <w:rFonts w:ascii="Sylfaen" w:hAnsi="Sylfaen"/>
            <w:sz w:val="24"/>
            <w:szCs w:val="24"/>
            <w:rPrChange w:id="178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87" w:author="Derenik Petrosyan" w:date="2024-04-23T19:15:00Z">
              <w:rPr>
                <w:lang w:val="en-US"/>
              </w:rPr>
            </w:rPrChange>
          </w:rPr>
          <w:t>տարածքում</w:t>
        </w:r>
        <w:proofErr w:type="spellEnd"/>
        <w:r w:rsidRPr="00815432">
          <w:rPr>
            <w:rFonts w:ascii="Sylfaen" w:hAnsi="Sylfaen"/>
            <w:sz w:val="24"/>
            <w:szCs w:val="24"/>
            <w:rPrChange w:id="1788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89" w:author="Derenik Petrosyan" w:date="2024-04-23T19:15:00Z">
              <w:rPr>
                <w:lang w:val="en-US"/>
              </w:rPr>
            </w:rPrChange>
          </w:rPr>
          <w:t>համեմատած</w:t>
        </w:r>
        <w:proofErr w:type="spellEnd"/>
        <w:r w:rsidRPr="00815432">
          <w:rPr>
            <w:rFonts w:ascii="Sylfaen" w:hAnsi="Sylfaen"/>
            <w:sz w:val="24"/>
            <w:szCs w:val="24"/>
            <w:rPrChange w:id="1790" w:author="Derenik Petrosyan" w:date="2024-04-23T19:19:00Z">
              <w:rPr>
                <w:lang w:val="en-US"/>
              </w:rPr>
            </w:rPrChange>
          </w:rPr>
          <w:t xml:space="preserve"> 4G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91" w:author="Derenik Petrosyan" w:date="2024-04-23T19:15:00Z">
              <w:rPr>
                <w:lang w:val="en-US"/>
              </w:rPr>
            </w:rPrChange>
          </w:rPr>
          <w:t>ցանցերի</w:t>
        </w:r>
        <w:proofErr w:type="spellEnd"/>
        <w:r w:rsidRPr="00815432">
          <w:rPr>
            <w:rFonts w:ascii="Sylfaen" w:hAnsi="Sylfaen"/>
            <w:sz w:val="24"/>
            <w:szCs w:val="24"/>
            <w:rPrChange w:id="1792" w:author="Derenik Petrosyan" w:date="2024-04-23T19:19:00Z">
              <w:rPr>
                <w:lang w:val="en-US"/>
              </w:rPr>
            </w:rPrChange>
          </w:rPr>
          <w:t>, eMBB-</w:t>
        </w:r>
        <w:r w:rsidRPr="00796B8E">
          <w:rPr>
            <w:rFonts w:ascii="Sylfaen" w:hAnsi="Sylfaen"/>
            <w:sz w:val="24"/>
            <w:szCs w:val="24"/>
            <w:lang w:val="en-US"/>
            <w:rPrChange w:id="1793" w:author="Derenik Petrosyan" w:date="2024-04-23T19:15:00Z">
              <w:rPr>
                <w:lang w:val="en-US"/>
              </w:rPr>
            </w:rPrChange>
          </w:rPr>
          <w:t>ն</w:t>
        </w:r>
        <w:r w:rsidRPr="00815432">
          <w:rPr>
            <w:rFonts w:ascii="Sylfaen" w:hAnsi="Sylfaen"/>
            <w:sz w:val="24"/>
            <w:szCs w:val="24"/>
            <w:rPrChange w:id="179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95" w:author="Derenik Petrosyan" w:date="2024-04-23T19:15:00Z">
              <w:rPr>
                <w:lang w:val="en-US"/>
              </w:rPr>
            </w:rPrChange>
          </w:rPr>
          <w:t>արդյունաբերական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79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97" w:author="Derenik Petrosyan" w:date="2024-04-23T19:15:00Z">
              <w:rPr>
                <w:lang w:val="en-US"/>
              </w:rPr>
            </w:rPrChange>
          </w:rPr>
          <w:t>կազմակերպություններին</w:t>
        </w:r>
        <w:proofErr w:type="spellEnd"/>
        <w:r w:rsidRPr="00815432">
          <w:rPr>
            <w:rFonts w:ascii="Sylfaen" w:hAnsi="Sylfaen"/>
            <w:sz w:val="24"/>
            <w:szCs w:val="24"/>
            <w:rPrChange w:id="179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99" w:author="Derenik Petrosyan" w:date="2024-04-23T19:15:00Z">
              <w:rPr>
                <w:lang w:val="en-US"/>
              </w:rPr>
            </w:rPrChange>
          </w:rPr>
          <w:t>տրամադրում</w:t>
        </w:r>
        <w:proofErr w:type="spellEnd"/>
        <w:r w:rsidRPr="00815432">
          <w:rPr>
            <w:rFonts w:ascii="Sylfaen" w:hAnsi="Sylfaen"/>
            <w:sz w:val="24"/>
            <w:szCs w:val="24"/>
            <w:rPrChange w:id="1800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801" w:author="Derenik Petrosyan" w:date="2024-04-23T19:15:00Z">
              <w:rPr>
                <w:lang w:val="en-US"/>
              </w:rPr>
            </w:rPrChange>
          </w:rPr>
          <w:t>է</w:t>
        </w:r>
        <w:r w:rsidRPr="00815432">
          <w:rPr>
            <w:rFonts w:ascii="Sylfaen" w:hAnsi="Sylfaen"/>
            <w:sz w:val="24"/>
            <w:szCs w:val="24"/>
            <w:rPrChange w:id="180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03" w:author="Derenik Petrosyan" w:date="2024-04-23T19:15:00Z">
              <w:rPr>
                <w:lang w:val="en-US"/>
              </w:rPr>
            </w:rPrChange>
          </w:rPr>
          <w:t>ճկուն</w:t>
        </w:r>
        <w:proofErr w:type="spellEnd"/>
        <w:r w:rsidRPr="00815432">
          <w:rPr>
            <w:rFonts w:ascii="Sylfaen" w:hAnsi="Sylfaen"/>
            <w:sz w:val="24"/>
            <w:szCs w:val="24"/>
            <w:rPrChange w:id="1804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805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80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07" w:author="Derenik Petrosyan" w:date="2024-04-23T19:15:00Z">
              <w:rPr>
                <w:lang w:val="en-US"/>
              </w:rPr>
            </w:rPrChange>
          </w:rPr>
          <w:t>մասշտաբային</w:t>
        </w:r>
        <w:proofErr w:type="spellEnd"/>
        <w:r w:rsidRPr="00815432">
          <w:rPr>
            <w:rFonts w:ascii="Sylfaen" w:hAnsi="Sylfaen"/>
            <w:sz w:val="24"/>
            <w:szCs w:val="24"/>
            <w:rPrChange w:id="180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09" w:author="Derenik Petrosyan" w:date="2024-04-23T19:15:00Z">
              <w:rPr>
                <w:lang w:val="en-US"/>
              </w:rPr>
            </w:rPrChange>
          </w:rPr>
          <w:t>կապի</w:t>
        </w:r>
        <w:proofErr w:type="spellEnd"/>
        <w:r w:rsidRPr="00815432">
          <w:rPr>
            <w:rFonts w:ascii="Sylfaen" w:hAnsi="Sylfaen"/>
            <w:sz w:val="24"/>
            <w:szCs w:val="24"/>
            <w:rPrChange w:id="181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11" w:author="Derenik Petrosyan" w:date="2024-04-23T19:15:00Z">
              <w:rPr>
                <w:lang w:val="en-US"/>
              </w:rPr>
            </w:rPrChange>
          </w:rPr>
          <w:t>տարբերակներ</w:t>
        </w:r>
        <w:proofErr w:type="spellEnd"/>
        <w:r w:rsidRPr="00815432">
          <w:rPr>
            <w:rFonts w:ascii="Sylfaen" w:hAnsi="Sylfaen"/>
            <w:sz w:val="24"/>
            <w:szCs w:val="24"/>
            <w:rPrChange w:id="1812" w:author="Derenik Petrosyan" w:date="2024-04-23T19:19:00Z">
              <w:rPr>
                <w:lang w:val="en-US"/>
              </w:rPr>
            </w:rPrChange>
          </w:rPr>
          <w:t xml:space="preserve">: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13" w:author="Derenik Petrosyan" w:date="2024-04-23T19:15:00Z">
              <w:rPr>
                <w:lang w:val="en-US"/>
              </w:rPr>
            </w:rPrChange>
          </w:rPr>
          <w:t>Անկախ</w:t>
        </w:r>
        <w:proofErr w:type="spellEnd"/>
        <w:r w:rsidRPr="00815432">
          <w:rPr>
            <w:rFonts w:ascii="Sylfaen" w:hAnsi="Sylfaen"/>
            <w:sz w:val="24"/>
            <w:szCs w:val="24"/>
            <w:rPrChange w:id="181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15" w:author="Derenik Petrosyan" w:date="2024-04-23T19:15:00Z">
              <w:rPr>
                <w:lang w:val="en-US"/>
              </w:rPr>
            </w:rPrChange>
          </w:rPr>
          <w:t>նրանից</w:t>
        </w:r>
        <w:proofErr w:type="spellEnd"/>
        <w:r w:rsidRPr="00815432">
          <w:rPr>
            <w:rFonts w:ascii="Sylfaen" w:hAnsi="Sylfaen"/>
            <w:sz w:val="24"/>
            <w:szCs w:val="24"/>
            <w:rPrChange w:id="1816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17" w:author="Derenik Petrosyan" w:date="2024-04-23T19:15:00Z">
              <w:rPr>
                <w:lang w:val="en-US"/>
              </w:rPr>
            </w:rPrChange>
          </w:rPr>
          <w:t>թե</w:t>
        </w:r>
        <w:proofErr w:type="spellEnd"/>
        <w:r w:rsidRPr="00815432">
          <w:rPr>
            <w:rFonts w:ascii="Sylfaen" w:hAnsi="Sylfaen"/>
            <w:sz w:val="24"/>
            <w:szCs w:val="24"/>
            <w:rPrChange w:id="181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19" w:author="Derenik Petrosyan" w:date="2024-04-23T19:15:00Z">
              <w:rPr>
                <w:lang w:val="en-US"/>
              </w:rPr>
            </w:rPrChange>
          </w:rPr>
          <w:t>դա</w:t>
        </w:r>
        <w:proofErr w:type="spellEnd"/>
        <w:r w:rsidRPr="00815432">
          <w:rPr>
            <w:rFonts w:ascii="Sylfaen" w:hAnsi="Sylfaen"/>
            <w:sz w:val="24"/>
            <w:szCs w:val="24"/>
            <w:rPrChange w:id="182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21" w:author="Derenik Petrosyan" w:date="2024-04-23T19:15:00Z">
              <w:rPr>
                <w:lang w:val="en-US"/>
              </w:rPr>
            </w:rPrChange>
          </w:rPr>
          <w:t>մի</w:t>
        </w:r>
        <w:proofErr w:type="spellEnd"/>
        <w:r w:rsidRPr="00815432">
          <w:rPr>
            <w:rFonts w:ascii="Sylfaen" w:hAnsi="Sylfaen"/>
            <w:sz w:val="24"/>
            <w:szCs w:val="24"/>
            <w:rPrChange w:id="182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23" w:author="Derenik Petrosyan" w:date="2024-04-23T19:15:00Z">
              <w:rPr>
                <w:lang w:val="en-US"/>
              </w:rPr>
            </w:rPrChange>
          </w:rPr>
          <w:t>քանի</w:t>
        </w:r>
        <w:proofErr w:type="spellEnd"/>
        <w:r w:rsidRPr="00815432">
          <w:rPr>
            <w:rFonts w:ascii="Sylfaen" w:hAnsi="Sylfaen"/>
            <w:sz w:val="24"/>
            <w:szCs w:val="24"/>
            <w:rPrChange w:id="182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25" w:author="Derenik Petrosyan" w:date="2024-04-23T19:15:00Z">
              <w:rPr>
                <w:lang w:val="en-US"/>
              </w:rPr>
            </w:rPrChange>
          </w:rPr>
          <w:t>տասնյակ</w:t>
        </w:r>
        <w:proofErr w:type="spellEnd"/>
        <w:r w:rsidRPr="00815432">
          <w:rPr>
            <w:rFonts w:ascii="Sylfaen" w:hAnsi="Sylfaen"/>
            <w:sz w:val="24"/>
            <w:szCs w:val="24"/>
            <w:rPrChange w:id="182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27" w:author="Derenik Petrosyan" w:date="2024-04-23T19:15:00Z">
              <w:rPr>
                <w:lang w:val="en-US"/>
              </w:rPr>
            </w:rPrChange>
          </w:rPr>
          <w:t>սենսորների</w:t>
        </w:r>
        <w:proofErr w:type="spellEnd"/>
        <w:r w:rsidRPr="00815432">
          <w:rPr>
            <w:rFonts w:ascii="Sylfaen" w:hAnsi="Sylfaen"/>
            <w:sz w:val="24"/>
            <w:szCs w:val="24"/>
            <w:rPrChange w:id="182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29" w:author="Derenik Petrosyan" w:date="2024-04-23T19:15:00Z">
              <w:rPr>
                <w:lang w:val="en-US"/>
              </w:rPr>
            </w:rPrChange>
          </w:rPr>
          <w:t>միացում</w:t>
        </w:r>
        <w:proofErr w:type="spellEnd"/>
        <w:r w:rsidRPr="00815432">
          <w:rPr>
            <w:rFonts w:ascii="Sylfaen" w:hAnsi="Sylfaen"/>
            <w:sz w:val="24"/>
            <w:szCs w:val="24"/>
            <w:rPrChange w:id="1830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831" w:author="Derenik Petrosyan" w:date="2024-04-23T19:15:00Z">
              <w:rPr>
                <w:lang w:val="en-US"/>
              </w:rPr>
            </w:rPrChange>
          </w:rPr>
          <w:t>է</w:t>
        </w:r>
        <w:r w:rsidRPr="00815432">
          <w:rPr>
            <w:rFonts w:ascii="Sylfaen" w:hAnsi="Sylfaen"/>
            <w:sz w:val="24"/>
            <w:szCs w:val="24"/>
            <w:rPrChange w:id="183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33" w:author="Derenik Petrosyan" w:date="2024-04-23T19:15:00Z">
              <w:rPr>
                <w:lang w:val="en-US"/>
              </w:rPr>
            </w:rPrChange>
          </w:rPr>
          <w:t>փոքր</w:t>
        </w:r>
        <w:proofErr w:type="spellEnd"/>
        <w:r w:rsidRPr="00815432">
          <w:rPr>
            <w:rFonts w:ascii="Sylfaen" w:hAnsi="Sylfaen"/>
            <w:sz w:val="24"/>
            <w:szCs w:val="24"/>
            <w:rPrChange w:id="183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35" w:author="Derenik Petrosyan" w:date="2024-04-23T19:15:00Z">
              <w:rPr>
                <w:lang w:val="en-US"/>
              </w:rPr>
            </w:rPrChange>
          </w:rPr>
          <w:t>գործարանում</w:t>
        </w:r>
        <w:proofErr w:type="spellEnd"/>
        <w:r w:rsidRPr="00815432">
          <w:rPr>
            <w:rFonts w:ascii="Sylfaen" w:hAnsi="Sylfaen"/>
            <w:sz w:val="24"/>
            <w:szCs w:val="24"/>
            <w:rPrChange w:id="183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37" w:author="Derenik Petrosyan" w:date="2024-04-23T19:15:00Z">
              <w:rPr>
                <w:lang w:val="en-US"/>
              </w:rPr>
            </w:rPrChange>
          </w:rPr>
          <w:t>կամ</w:t>
        </w:r>
        <w:proofErr w:type="spellEnd"/>
        <w:r w:rsidRPr="00815432">
          <w:rPr>
            <w:rFonts w:ascii="Sylfaen" w:hAnsi="Sylfaen"/>
            <w:sz w:val="24"/>
            <w:szCs w:val="24"/>
            <w:rPrChange w:id="183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39" w:author="Derenik Petrosyan" w:date="2024-04-23T19:15:00Z">
              <w:rPr>
                <w:lang w:val="en-US"/>
              </w:rPr>
            </w:rPrChange>
          </w:rPr>
          <w:t>հազարավոր</w:t>
        </w:r>
        <w:proofErr w:type="spellEnd"/>
        <w:r w:rsidRPr="00815432">
          <w:rPr>
            <w:rFonts w:ascii="Sylfaen" w:hAnsi="Sylfaen"/>
            <w:sz w:val="24"/>
            <w:szCs w:val="24"/>
            <w:rPrChange w:id="184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41" w:author="Derenik Petrosyan" w:date="2024-04-23T19:15:00Z">
              <w:rPr>
                <w:lang w:val="en-US"/>
              </w:rPr>
            </w:rPrChange>
          </w:rPr>
          <w:t>սարքեր</w:t>
        </w:r>
        <w:proofErr w:type="spellEnd"/>
        <w:r w:rsidRPr="00815432">
          <w:rPr>
            <w:rFonts w:ascii="Sylfaen" w:hAnsi="Sylfaen"/>
            <w:sz w:val="24"/>
            <w:szCs w:val="24"/>
            <w:rPrChange w:id="184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43" w:author="Derenik Petrosyan" w:date="2024-04-23T19:15:00Z">
              <w:rPr>
                <w:lang w:val="en-US"/>
              </w:rPr>
            </w:rPrChange>
          </w:rPr>
          <w:t>մեծ</w:t>
        </w:r>
        <w:proofErr w:type="spellEnd"/>
        <w:r w:rsidRPr="00815432">
          <w:rPr>
            <w:rFonts w:ascii="Sylfaen" w:hAnsi="Sylfaen"/>
            <w:sz w:val="24"/>
            <w:szCs w:val="24"/>
            <w:rPrChange w:id="184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45" w:author="Derenik Petrosyan" w:date="2024-04-23T19:15:00Z">
              <w:rPr>
                <w:lang w:val="en-US"/>
              </w:rPr>
            </w:rPrChange>
          </w:rPr>
          <w:t>արդյունաբերական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84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47" w:author="Derenik Petrosyan" w:date="2024-04-23T19:15:00Z">
              <w:rPr>
                <w:lang w:val="en-US"/>
              </w:rPr>
            </w:rPrChange>
          </w:rPr>
          <w:t>համալիրում</w:t>
        </w:r>
        <w:proofErr w:type="spellEnd"/>
        <w:r w:rsidRPr="00815432">
          <w:rPr>
            <w:rFonts w:ascii="Sylfaen" w:hAnsi="Sylfaen"/>
            <w:sz w:val="24"/>
            <w:szCs w:val="24"/>
            <w:rPrChange w:id="1848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49" w:author="Derenik Petrosyan" w:date="2024-04-23T19:15:00Z">
              <w:rPr>
                <w:lang w:val="en-US"/>
              </w:rPr>
            </w:rPrChange>
          </w:rPr>
          <w:t>կազմակերպությունները</w:t>
        </w:r>
        <w:proofErr w:type="spellEnd"/>
        <w:r w:rsidRPr="00815432">
          <w:rPr>
            <w:rFonts w:ascii="Sylfaen" w:hAnsi="Sylfaen"/>
            <w:sz w:val="24"/>
            <w:szCs w:val="24"/>
            <w:rPrChange w:id="185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51" w:author="Derenik Petrosyan" w:date="2024-04-23T19:15:00Z">
              <w:rPr>
                <w:lang w:val="en-US"/>
              </w:rPr>
            </w:rPrChange>
          </w:rPr>
          <w:t>կարող</w:t>
        </w:r>
        <w:proofErr w:type="spellEnd"/>
        <w:r w:rsidRPr="00815432">
          <w:rPr>
            <w:rFonts w:ascii="Sylfaen" w:hAnsi="Sylfaen"/>
            <w:sz w:val="24"/>
            <w:szCs w:val="24"/>
            <w:rPrChange w:id="185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53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85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55" w:author="Derenik Petrosyan" w:date="2024-04-23T19:15:00Z">
              <w:rPr>
                <w:lang w:val="en-US"/>
              </w:rPr>
            </w:rPrChange>
          </w:rPr>
          <w:t>մեծացնել</w:t>
        </w:r>
        <w:proofErr w:type="spellEnd"/>
        <w:r w:rsidRPr="00815432">
          <w:rPr>
            <w:rFonts w:ascii="Sylfaen" w:hAnsi="Sylfaen"/>
            <w:sz w:val="24"/>
            <w:szCs w:val="24"/>
            <w:rPrChange w:id="185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57" w:author="Derenik Petrosyan" w:date="2024-04-23T19:15:00Z">
              <w:rPr>
                <w:lang w:val="en-US"/>
              </w:rPr>
            </w:rPrChange>
          </w:rPr>
          <w:t>իրենց</w:t>
        </w:r>
        <w:proofErr w:type="spellEnd"/>
        <w:r w:rsidRPr="00815432">
          <w:rPr>
            <w:rFonts w:ascii="Sylfaen" w:hAnsi="Sylfaen"/>
            <w:sz w:val="24"/>
            <w:szCs w:val="24"/>
            <w:rPrChange w:id="1858" w:author="Derenik Petrosyan" w:date="2024-04-23T19:19:00Z">
              <w:rPr>
                <w:lang w:val="en-US"/>
              </w:rPr>
            </w:rPrChange>
          </w:rPr>
          <w:t xml:space="preserve"> IIoT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59" w:author="Derenik Petrosyan" w:date="2024-04-23T19:15:00Z">
              <w:rPr>
                <w:lang w:val="en-US"/>
              </w:rPr>
            </w:rPrChange>
          </w:rPr>
          <w:t>լուծումները</w:t>
        </w:r>
        <w:proofErr w:type="spellEnd"/>
        <w:r w:rsidRPr="00796B8E">
          <w:rPr>
            <w:rFonts w:ascii="Sylfaen" w:hAnsi="Sylfaen"/>
            <w:sz w:val="24"/>
            <w:szCs w:val="24"/>
            <w:lang w:val="en-US"/>
            <w:rPrChange w:id="1860" w:author="Derenik Petrosyan" w:date="2024-04-23T19:15:00Z">
              <w:rPr>
                <w:lang w:val="en-US"/>
              </w:rPr>
            </w:rPrChange>
          </w:rPr>
          <w:t>՝</w:t>
        </w:r>
        <w:r w:rsidRPr="00815432">
          <w:rPr>
            <w:rFonts w:ascii="Sylfaen" w:hAnsi="Sylfaen"/>
            <w:sz w:val="24"/>
            <w:szCs w:val="24"/>
            <w:rPrChange w:id="186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62" w:author="Derenik Petrosyan" w:date="2024-04-23T19:15:00Z">
              <w:rPr>
                <w:lang w:val="en-US"/>
              </w:rPr>
            </w:rPrChange>
          </w:rPr>
          <w:t>բավարարելու</w:t>
        </w:r>
        <w:proofErr w:type="spellEnd"/>
        <w:r w:rsidRPr="00815432">
          <w:rPr>
            <w:rFonts w:ascii="Sylfaen" w:hAnsi="Sylfaen"/>
            <w:sz w:val="24"/>
            <w:szCs w:val="24"/>
            <w:rPrChange w:id="186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64" w:author="Derenik Petrosyan" w:date="2024-04-23T19:15:00Z">
              <w:rPr>
                <w:lang w:val="en-US"/>
              </w:rPr>
            </w:rPrChange>
          </w:rPr>
          <w:t>զարգացող</w:t>
        </w:r>
        <w:proofErr w:type="spellEnd"/>
        <w:r w:rsidRPr="00815432">
          <w:rPr>
            <w:rFonts w:ascii="Sylfaen" w:hAnsi="Sylfaen"/>
            <w:sz w:val="24"/>
            <w:szCs w:val="24"/>
            <w:rPrChange w:id="186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66" w:author="Derenik Petrosyan" w:date="2024-04-23T19:15:00Z">
              <w:rPr>
                <w:lang w:val="en-US"/>
              </w:rPr>
            </w:rPrChange>
          </w:rPr>
          <w:t>կարիքները</w:t>
        </w:r>
        <w:proofErr w:type="spellEnd"/>
        <w:r w:rsidRPr="00796B8E">
          <w:rPr>
            <w:rFonts w:ascii="Sylfaen" w:hAnsi="Sylfaen"/>
            <w:sz w:val="24"/>
            <w:szCs w:val="24"/>
            <w:lang w:val="en-US"/>
            <w:rPrChange w:id="1867" w:author="Derenik Petrosyan" w:date="2024-04-23T19:15:00Z">
              <w:rPr>
                <w:lang w:val="en-US"/>
              </w:rPr>
            </w:rPrChange>
          </w:rPr>
          <w:t>՝</w:t>
        </w:r>
        <w:r w:rsidRPr="00815432">
          <w:rPr>
            <w:rFonts w:ascii="Sylfaen" w:hAnsi="Sylfaen"/>
            <w:sz w:val="24"/>
            <w:szCs w:val="24"/>
            <w:rPrChange w:id="186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69" w:author="Derenik Petrosyan" w:date="2024-04-23T19:15:00Z">
              <w:rPr>
                <w:lang w:val="en-US"/>
              </w:rPr>
            </w:rPrChange>
          </w:rPr>
          <w:t>ապահովելով</w:t>
        </w:r>
        <w:proofErr w:type="spellEnd"/>
        <w:r w:rsidRPr="00815432">
          <w:rPr>
            <w:rFonts w:ascii="Sylfaen" w:hAnsi="Sylfaen"/>
            <w:sz w:val="24"/>
            <w:szCs w:val="24"/>
            <w:rPrChange w:id="187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71" w:author="Derenik Petrosyan" w:date="2024-04-23T19:15:00Z">
              <w:rPr>
                <w:lang w:val="en-US"/>
              </w:rPr>
            </w:rPrChange>
          </w:rPr>
          <w:t>անխափան</w:t>
        </w:r>
        <w:proofErr w:type="spellEnd"/>
        <w:r w:rsidRPr="00815432">
          <w:rPr>
            <w:rFonts w:ascii="Sylfaen" w:hAnsi="Sylfaen"/>
            <w:sz w:val="24"/>
            <w:szCs w:val="24"/>
            <w:rPrChange w:id="187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73" w:author="Derenik Petrosyan" w:date="2024-04-23T19:15:00Z">
              <w:rPr>
                <w:lang w:val="en-US"/>
              </w:rPr>
            </w:rPrChange>
          </w:rPr>
          <w:t>կապ</w:t>
        </w:r>
        <w:proofErr w:type="spellEnd"/>
        <w:r w:rsidRPr="00815432">
          <w:rPr>
            <w:rFonts w:ascii="Sylfaen" w:hAnsi="Sylfaen"/>
            <w:sz w:val="24"/>
            <w:szCs w:val="24"/>
            <w:rPrChange w:id="1874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875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87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77" w:author="Derenik Petrosyan" w:date="2024-04-23T19:15:00Z">
              <w:rPr>
                <w:lang w:val="en-US"/>
              </w:rPr>
            </w:rPrChange>
          </w:rPr>
          <w:t>արդյունավետություն</w:t>
        </w:r>
        <w:proofErr w:type="spellEnd"/>
        <w:r w:rsidRPr="00815432">
          <w:rPr>
            <w:rFonts w:ascii="Sylfaen" w:hAnsi="Sylfaen"/>
            <w:sz w:val="24"/>
            <w:szCs w:val="24"/>
            <w:rPrChange w:id="1878" w:author="Derenik Petrosyan" w:date="2024-04-23T19:19:00Z">
              <w:rPr>
                <w:lang w:val="en-US"/>
              </w:rPr>
            </w:rPrChange>
          </w:rPr>
          <w:t>:</w:t>
        </w:r>
      </w:ins>
    </w:p>
    <w:bookmarkStart w:id="1879" w:name="_Toc165300601"/>
    <w:p w14:paraId="43C284C6" w14:textId="6A69264C" w:rsidR="00EA6CCE" w:rsidRDefault="00D14FD6" w:rsidP="009843D2">
      <w:pPr>
        <w:pStyle w:val="Heading2"/>
        <w:spacing w:line="360" w:lineRule="auto"/>
        <w:jc w:val="both"/>
        <w:rPr>
          <w:rFonts w:ascii="Sylfaen" w:hAnsi="Sylfaen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7"/>
          <w:id w:val="-195754966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3.2 </w:t>
          </w:r>
          <w:ins w:id="1880" w:author="Derenik Petrosyan" w:date="2024-04-21T22:36:00Z">
            <w:r w:rsidR="00AB7B4E">
              <w:rPr>
                <w:rFonts w:ascii="Sylfaen" w:eastAsia="Arial" w:hAnsi="Sylfaen" w:cs="Arial"/>
                <w:sz w:val="24"/>
                <w:szCs w:val="24"/>
                <w:lang w:val="hy-AM"/>
              </w:rPr>
              <w:t>Գեր</w:t>
            </w:r>
            <w:r w:rsidR="00AB7B4E" w:rsidRPr="00636AC3">
              <w:rPr>
                <w:rFonts w:ascii="Sylfaen" w:eastAsia="Arial" w:hAnsi="Sylfaen" w:cs="Arial"/>
                <w:sz w:val="24"/>
                <w:szCs w:val="24"/>
              </w:rPr>
              <w:t xml:space="preserve">հուսալի ցածր </w:t>
            </w:r>
            <w:r w:rsidR="00AB7B4E">
              <w:rPr>
                <w:rFonts w:ascii="Sylfaen" w:eastAsia="Arial" w:hAnsi="Sylfaen" w:cs="Arial"/>
                <w:sz w:val="24"/>
                <w:szCs w:val="24"/>
                <w:lang w:val="hy-AM"/>
              </w:rPr>
              <w:t>հապաղումներով</w:t>
            </w:r>
            <w:r w:rsidR="00AB7B4E" w:rsidRPr="00636AC3">
              <w:rPr>
                <w:rFonts w:ascii="Sylfaen" w:eastAsia="Arial" w:hAnsi="Sylfaen" w:cs="Arial"/>
                <w:sz w:val="24"/>
                <w:szCs w:val="24"/>
              </w:rPr>
              <w:t xml:space="preserve"> հաղորդակցությունը (URLLC)</w:t>
            </w:r>
          </w:ins>
          <w:del w:id="1881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Տեխնիկական նկատառումներ 5G-IIoT ինտեգրման համար</w:delText>
            </w:r>
          </w:del>
        </w:sdtContent>
      </w:sdt>
      <w:bookmarkEnd w:id="1879"/>
    </w:p>
    <w:p w14:paraId="7CA05FB6" w14:textId="1811503E" w:rsidR="006A73AB" w:rsidRDefault="001C781D" w:rsidP="009843D2">
      <w:pPr>
        <w:pStyle w:val="Heading3"/>
        <w:spacing w:line="360" w:lineRule="auto"/>
        <w:rPr>
          <w:rFonts w:ascii="Sylfaen" w:eastAsia="Arial" w:hAnsi="Sylfaen" w:cs="Arial"/>
        </w:rPr>
      </w:pPr>
      <w:bookmarkStart w:id="1882" w:name="_Toc165300602"/>
      <w:r w:rsidRPr="00EA6CCE">
        <w:rPr>
          <w:rFonts w:ascii="Sylfaen" w:eastAsia="Arial" w:hAnsi="Sylfaen" w:cs="Arial"/>
        </w:rPr>
        <w:t xml:space="preserve">3.2.1 </w:t>
      </w:r>
      <w:r w:rsidR="00EA6CCE" w:rsidRPr="00EA6CCE">
        <w:rPr>
          <w:rFonts w:ascii="Sylfaen" w:eastAsia="Arial" w:hAnsi="Sylfaen" w:cs="Arial"/>
        </w:rPr>
        <w:t>URLLC-ի ակնարկ</w:t>
      </w:r>
      <w:bookmarkEnd w:id="1882"/>
    </w:p>
    <w:p w14:paraId="6B4027B2" w14:textId="15306460" w:rsidR="00EA6CCE" w:rsidRDefault="00EA6CCE" w:rsidP="009843D2">
      <w:pPr>
        <w:spacing w:line="360" w:lineRule="auto"/>
        <w:rPr>
          <w:rFonts w:ascii="Sylfaen" w:hAnsi="Sylfaen"/>
          <w:sz w:val="24"/>
          <w:szCs w:val="24"/>
        </w:rPr>
      </w:pPr>
      <w:r>
        <w:rPr>
          <w:rFonts w:ascii="Sylfaen" w:hAnsi="Sylfaen"/>
          <w:sz w:val="24"/>
          <w:szCs w:val="24"/>
        </w:rPr>
        <w:tab/>
      </w:r>
      <w:r w:rsidRPr="00EA6CCE">
        <w:rPr>
          <w:rFonts w:ascii="Sylfaen" w:hAnsi="Sylfaen"/>
          <w:sz w:val="24"/>
          <w:szCs w:val="24"/>
        </w:rPr>
        <w:t>Ultra-Reliable Low-Latency Communication-ը (URLLC) 5G տեխնոլոգիայի կարևոր կողմն է, որը նախատեսված է աջակցելու առաքելության կարևորագույն ծրագրերին, որոնք պահանջում են ծայրահեղ ցածր ուշացում և բարձր հուսալիություն: Ի տարբերություն ավանդական կապի համակարգերի, որոնք կարող են առաջնահերթություն տալ տվյալների թողունակությանը, քան ուշացմանը և հուսալիությանը, URLLC-ն օպտիմիզացված է՝ ապահովելու դետերմինիստական հաղորդակցություն հետաձգման, հուսալիության և մատչելիության խիստ պահանջներով:</w:t>
      </w:r>
    </w:p>
    <w:p w14:paraId="7C876CF8" w14:textId="726C6BD7" w:rsidR="00EA6CCE" w:rsidRDefault="00EA6CCE" w:rsidP="009843D2">
      <w:pPr>
        <w:spacing w:line="360" w:lineRule="auto"/>
        <w:rPr>
          <w:rFonts w:ascii="Sylfaen" w:hAnsi="Sylfaen"/>
          <w:sz w:val="24"/>
          <w:szCs w:val="24"/>
        </w:rPr>
      </w:pPr>
    </w:p>
    <w:p w14:paraId="4471F9C9" w14:textId="2682FD38" w:rsidR="00EA6CCE" w:rsidRDefault="008D31FA" w:rsidP="009843D2">
      <w:pPr>
        <w:pStyle w:val="Heading3"/>
        <w:spacing w:line="360" w:lineRule="auto"/>
        <w:rPr>
          <w:rFonts w:ascii="Sylfaen" w:hAnsi="Sylfaen"/>
          <w:lang w:val="hy-AM"/>
        </w:rPr>
      </w:pPr>
      <w:bookmarkStart w:id="1883" w:name="_Toc165300603"/>
      <w:r w:rsidRPr="008D31FA">
        <w:rPr>
          <w:rFonts w:ascii="Sylfaen" w:hAnsi="Sylfaen"/>
        </w:rPr>
        <w:t xml:space="preserve">3.2.2 </w:t>
      </w:r>
      <w:proofErr w:type="spellStart"/>
      <w:r w:rsidRPr="008D31FA">
        <w:rPr>
          <w:rFonts w:ascii="Sylfaen" w:hAnsi="Sylfaen"/>
          <w:lang w:val="en-US"/>
        </w:rPr>
        <w:t>Ծրագրեր</w:t>
      </w:r>
      <w:proofErr w:type="spellEnd"/>
      <w:r w:rsidRPr="008D31FA">
        <w:rPr>
          <w:rFonts w:ascii="Sylfaen" w:hAnsi="Sylfaen"/>
        </w:rPr>
        <w:t xml:space="preserve"> </w:t>
      </w:r>
      <w:proofErr w:type="spellStart"/>
      <w:r w:rsidRPr="008D31FA">
        <w:rPr>
          <w:rFonts w:ascii="Sylfaen" w:hAnsi="Sylfaen"/>
          <w:lang w:val="en-US"/>
        </w:rPr>
        <w:t>արդյունաբերական</w:t>
      </w:r>
      <w:proofErr w:type="spellEnd"/>
      <w:r w:rsidRPr="008D31FA">
        <w:rPr>
          <w:rFonts w:ascii="Sylfaen" w:hAnsi="Sylfaen"/>
        </w:rPr>
        <w:t xml:space="preserve"> IoT </w:t>
      </w:r>
      <w:proofErr w:type="spellStart"/>
      <w:r w:rsidRPr="008D31FA">
        <w:rPr>
          <w:rFonts w:ascii="Sylfaen" w:hAnsi="Sylfaen"/>
          <w:lang w:val="en-US"/>
        </w:rPr>
        <w:t>ինտեգրման</w:t>
      </w:r>
      <w:proofErr w:type="spellEnd"/>
      <w:r w:rsidRPr="008D31FA">
        <w:rPr>
          <w:rFonts w:ascii="Sylfaen" w:hAnsi="Sylfaen"/>
        </w:rPr>
        <w:t xml:space="preserve"> </w:t>
      </w:r>
      <w:proofErr w:type="spellStart"/>
      <w:r w:rsidRPr="008D31FA">
        <w:rPr>
          <w:rFonts w:ascii="Sylfaen" w:hAnsi="Sylfaen"/>
          <w:lang w:val="en-US"/>
        </w:rPr>
        <w:t>մե</w:t>
      </w:r>
      <w:proofErr w:type="spellEnd"/>
      <w:r>
        <w:rPr>
          <w:rFonts w:ascii="Sylfaen" w:hAnsi="Sylfaen"/>
          <w:lang w:val="hy-AM"/>
        </w:rPr>
        <w:t>ջ</w:t>
      </w:r>
      <w:bookmarkEnd w:id="1883"/>
    </w:p>
    <w:p w14:paraId="08BC00B7" w14:textId="77777777" w:rsidR="00E72050" w:rsidRDefault="00E72050" w:rsidP="009843D2">
      <w:pPr>
        <w:spacing w:line="360" w:lineRule="auto"/>
        <w:rPr>
          <w:rFonts w:ascii="Sylfaen" w:hAnsi="Sylfaen"/>
          <w:sz w:val="24"/>
          <w:szCs w:val="24"/>
          <w:lang w:val="hy-AM"/>
        </w:rPr>
      </w:pPr>
      <w:r>
        <w:rPr>
          <w:rFonts w:ascii="Sylfaen" w:hAnsi="Sylfaen"/>
          <w:sz w:val="24"/>
          <w:szCs w:val="24"/>
          <w:lang w:val="hy-AM"/>
        </w:rPr>
        <w:tab/>
      </w:r>
    </w:p>
    <w:p w14:paraId="1ED984DA" w14:textId="2F7422BB" w:rsidR="008D31FA" w:rsidRPr="00E72050" w:rsidRDefault="00E72050" w:rsidP="009843D2">
      <w:pPr>
        <w:spacing w:line="360" w:lineRule="auto"/>
        <w:rPr>
          <w:rFonts w:ascii="Sylfaen" w:hAnsi="Sylfaen"/>
          <w:sz w:val="24"/>
          <w:szCs w:val="24"/>
          <w:lang w:val="hy-AM"/>
        </w:rPr>
      </w:pPr>
      <w:r>
        <w:rPr>
          <w:rFonts w:ascii="Sylfaen" w:hAnsi="Sylfaen"/>
          <w:sz w:val="24"/>
          <w:szCs w:val="24"/>
          <w:lang w:val="hy-AM"/>
        </w:rPr>
        <w:tab/>
      </w:r>
      <w:r w:rsidR="008D31FA" w:rsidRPr="00E72050">
        <w:rPr>
          <w:rFonts w:ascii="Sylfaen" w:hAnsi="Sylfaen"/>
          <w:sz w:val="24"/>
          <w:szCs w:val="24"/>
          <w:lang w:val="hy-AM"/>
        </w:rPr>
        <w:t>URLLC-ն արդյունաբերական կազմակերպություններին հնարավորություն է տալիս իրական ժամանակի հսկողության և մոնիտորինգի համակարգեր տեղակայել առաքելության համար կարևորագույն ծրագրերի համար, ինչպիսիք են արդյունաբերական ավտոմատացումը, ինքնավար մեքենաները և հեռահար վիրաբուժությունը: Արդյունաբերական պարամետրերում URLLC-ի որոշ հիմնական կիրառություններ ներառում են.</w:t>
      </w:r>
    </w:p>
    <w:p w14:paraId="19CA5DD7" w14:textId="77777777" w:rsidR="008D31FA" w:rsidRPr="00E72050" w:rsidRDefault="008D31FA" w:rsidP="009843D2">
      <w:pPr>
        <w:spacing w:line="360" w:lineRule="auto"/>
        <w:rPr>
          <w:rFonts w:ascii="Sylfaen" w:hAnsi="Sylfaen"/>
          <w:sz w:val="24"/>
          <w:szCs w:val="24"/>
          <w:lang w:val="hy-AM"/>
        </w:rPr>
      </w:pPr>
    </w:p>
    <w:p w14:paraId="037EAEE4" w14:textId="6069B0AE" w:rsidR="008D31FA" w:rsidRPr="00E72050" w:rsidRDefault="008D31FA" w:rsidP="009843D2">
      <w:pPr>
        <w:spacing w:line="360" w:lineRule="auto"/>
        <w:rPr>
          <w:rFonts w:ascii="Sylfaen" w:hAnsi="Sylfaen"/>
          <w:sz w:val="24"/>
          <w:szCs w:val="24"/>
          <w:lang w:val="hy-AM"/>
        </w:rPr>
      </w:pPr>
      <w:r w:rsidRPr="00D63583">
        <w:rPr>
          <w:rFonts w:ascii="Sylfaen" w:hAnsi="Sylfaen"/>
          <w:b/>
          <w:bCs/>
          <w:sz w:val="24"/>
          <w:szCs w:val="24"/>
          <w:lang w:val="hy-AM"/>
        </w:rPr>
        <w:t>Արդյունաբերական ավտոմատացում</w:t>
      </w:r>
      <w:r w:rsidRPr="00E72050">
        <w:rPr>
          <w:rFonts w:ascii="Sylfaen" w:hAnsi="Sylfaen"/>
          <w:sz w:val="24"/>
          <w:szCs w:val="24"/>
          <w:lang w:val="hy-AM"/>
        </w:rPr>
        <w:t>. URLLC-ն հնարավորություն է տալիս իրական ժամանակում հաղորդակցություն արդյունաբերական ավտոմատացման համակարգերում սենսորների, ակտուատորների և կառավարման համակարգերի միջև: Տրամադրելով ծայրահեղ ցածր հետաձգման հաղորդակցություն մինչև 1 միլիվայրկյան ուշացումով, URLLC-ն թույլ է տալիս ճշգրիտ վերահսկել և համակարգել արտադրական գործընթացները, ռոբոտային համակարգերը և արտադրական գծերը՝ բարձրացնելով արդյունավետությունն ու արտադրողականությունը արդյունաբերական միջավայրերում:</w:t>
      </w:r>
    </w:p>
    <w:p w14:paraId="2E0813A2" w14:textId="77777777" w:rsidR="008D31FA" w:rsidRPr="00E72050" w:rsidRDefault="008D31FA" w:rsidP="009843D2">
      <w:pPr>
        <w:spacing w:line="360" w:lineRule="auto"/>
        <w:rPr>
          <w:rFonts w:ascii="Sylfaen" w:hAnsi="Sylfaen"/>
          <w:sz w:val="24"/>
          <w:szCs w:val="24"/>
          <w:lang w:val="hy-AM"/>
        </w:rPr>
      </w:pPr>
    </w:p>
    <w:p w14:paraId="06E5E72D" w14:textId="566FE0B6" w:rsidR="008D31FA" w:rsidRPr="00E72050" w:rsidRDefault="008D31FA" w:rsidP="009843D2">
      <w:pPr>
        <w:spacing w:line="360" w:lineRule="auto"/>
        <w:rPr>
          <w:rFonts w:ascii="Sylfaen" w:hAnsi="Sylfaen"/>
          <w:sz w:val="24"/>
          <w:szCs w:val="24"/>
          <w:lang w:val="hy-AM"/>
        </w:rPr>
      </w:pPr>
      <w:r w:rsidRPr="00D63583">
        <w:rPr>
          <w:rFonts w:ascii="Sylfaen" w:hAnsi="Sylfaen"/>
          <w:b/>
          <w:bCs/>
          <w:sz w:val="24"/>
          <w:szCs w:val="24"/>
          <w:lang w:val="hy-AM"/>
        </w:rPr>
        <w:t>Ինքնավար տրանսպորտային միջոցներ</w:t>
      </w:r>
      <w:r w:rsidRPr="00E72050">
        <w:rPr>
          <w:rFonts w:ascii="Sylfaen" w:hAnsi="Sylfaen"/>
          <w:sz w:val="24"/>
          <w:szCs w:val="24"/>
          <w:lang w:val="hy-AM"/>
        </w:rPr>
        <w:t>. URLLC-ն հեշտացնում է իրական ժամանակի հաղորդակցությունը մեքենաների, ենթակառուցվածքների և ամպի վրա հիմնված համակարգերի միջև ինքնավար տրանսպորտային ցանցերում: Բարձր հուսալիության հաղորդակցություն ապահովելով 99,999%-ից ավելի հուսալիության մակարդակներով, URLLC-ն հնարավորություն է տալիս ինքնավար մեքենաների անվտանգ և արդյունավետ շահագործումը դինամիկ և անկանխատեսելի միջավայրերում՝ նվազեցնելով վթարների ռիսկը և բարելավելով երթևեկության հոսքը և խցանումների կառավարումը:</w:t>
      </w:r>
    </w:p>
    <w:p w14:paraId="3CE25B1A" w14:textId="77777777" w:rsidR="008D31FA" w:rsidRPr="00E72050" w:rsidRDefault="008D31FA" w:rsidP="009843D2">
      <w:pPr>
        <w:spacing w:line="360" w:lineRule="auto"/>
        <w:rPr>
          <w:rFonts w:ascii="Sylfaen" w:hAnsi="Sylfaen"/>
          <w:sz w:val="24"/>
          <w:szCs w:val="24"/>
          <w:lang w:val="hy-AM"/>
        </w:rPr>
      </w:pPr>
    </w:p>
    <w:p w14:paraId="0A3924DD" w14:textId="2D509C1C" w:rsidR="008D31FA" w:rsidRDefault="008D31FA" w:rsidP="009843D2">
      <w:pPr>
        <w:spacing w:line="360" w:lineRule="auto"/>
        <w:rPr>
          <w:rFonts w:ascii="Sylfaen" w:hAnsi="Sylfaen"/>
          <w:sz w:val="24"/>
          <w:szCs w:val="24"/>
          <w:lang w:val="hy-AM"/>
        </w:rPr>
      </w:pPr>
      <w:r w:rsidRPr="00D63583">
        <w:rPr>
          <w:rFonts w:ascii="Sylfaen" w:hAnsi="Sylfaen"/>
          <w:b/>
          <w:bCs/>
          <w:sz w:val="24"/>
          <w:szCs w:val="24"/>
          <w:lang w:val="hy-AM"/>
        </w:rPr>
        <w:t>Հեռավոր վիրաբուժություն</w:t>
      </w:r>
      <w:r w:rsidRPr="00E72050">
        <w:rPr>
          <w:rFonts w:ascii="Sylfaen" w:hAnsi="Sylfaen"/>
          <w:sz w:val="24"/>
          <w:szCs w:val="24"/>
          <w:lang w:val="hy-AM"/>
        </w:rPr>
        <w:t>. URLLC-ն հնարավորություն է տալիս իրական ժամանակում հաղորդակցվել վիրաբուժական ռոբոտների, բժշկական սարքերի և բուժաշխատողների միջև հեռավոր վիրաբուժության համակարգերում: Տրամադրելով ծայրահեղ ցածր լատենտային հաղորդակցություն մինչև 1 միլիվայրկյան ուշացումով և բարձր հուսալիության հաղորդակցություն 10^-9-ից ցածր փաթեթային սխալի գործակիցներով՝ URLLC-ն վիրաբույժներին հնարավորություն է տալիս հեռակա կարգով կատարել նուրբ և բարդ վիրաբուժական պրոցեդուրաներ՝ ընդլայնելով մասնագիտացված առողջապահական ծառայությունների հասանելիությունը և նվազեցնելով հիվանդի սպասման ժամանակը և ճանապարհածախսը.</w:t>
      </w:r>
    </w:p>
    <w:p w14:paraId="6491D331" w14:textId="495FDAE3" w:rsidR="00E72050" w:rsidRDefault="00E72050" w:rsidP="009843D2">
      <w:pPr>
        <w:spacing w:line="360" w:lineRule="auto"/>
        <w:rPr>
          <w:rFonts w:ascii="Sylfaen" w:hAnsi="Sylfaen"/>
          <w:sz w:val="24"/>
          <w:szCs w:val="24"/>
          <w:lang w:val="hy-AM"/>
        </w:rPr>
      </w:pPr>
    </w:p>
    <w:p w14:paraId="7D5D195E" w14:textId="7FEB80A9" w:rsidR="00E72050" w:rsidRDefault="00E72050" w:rsidP="009843D2">
      <w:pPr>
        <w:pStyle w:val="Heading3"/>
        <w:spacing w:line="360" w:lineRule="auto"/>
        <w:rPr>
          <w:rFonts w:ascii="Sylfaen" w:hAnsi="Sylfaen"/>
          <w:lang w:val="hy-AM"/>
        </w:rPr>
      </w:pPr>
      <w:bookmarkStart w:id="1884" w:name="_Toc165300604"/>
      <w:r w:rsidRPr="00E72050">
        <w:rPr>
          <w:rFonts w:ascii="Sylfaen" w:hAnsi="Sylfaen"/>
          <w:lang w:val="hy-AM"/>
        </w:rPr>
        <w:t>3.3.3 URLLC-ի առավելությունները IIoT ինտեգրման մեջ</w:t>
      </w:r>
      <w:bookmarkEnd w:id="1884"/>
    </w:p>
    <w:p w14:paraId="45E192A0" w14:textId="495FCF7D" w:rsidR="00E72050" w:rsidRPr="00F93B3A" w:rsidRDefault="00F93B3A" w:rsidP="009843D2">
      <w:pPr>
        <w:spacing w:line="360" w:lineRule="auto"/>
        <w:rPr>
          <w:rFonts w:ascii="Sylfaen" w:hAnsi="Sylfaen"/>
          <w:sz w:val="24"/>
          <w:szCs w:val="24"/>
          <w:lang w:val="hy-AM"/>
        </w:rPr>
      </w:pPr>
      <w:r>
        <w:rPr>
          <w:rFonts w:ascii="Sylfaen" w:hAnsi="Sylfaen"/>
          <w:sz w:val="24"/>
          <w:szCs w:val="24"/>
          <w:lang w:val="hy-AM"/>
        </w:rPr>
        <w:tab/>
      </w:r>
      <w:r w:rsidR="00E72050" w:rsidRPr="00F93B3A">
        <w:rPr>
          <w:rFonts w:ascii="Sylfaen" w:hAnsi="Sylfaen"/>
          <w:sz w:val="24"/>
          <w:szCs w:val="24"/>
          <w:lang w:val="hy-AM"/>
        </w:rPr>
        <w:t>URLLC-ի ինտեգրումը իրերի արդյունաբերական ինտերնետի (IIoT) էկոհամակարգերին առաջարկում է մի քանի հիմնական առավելություններ արդյունաբերական կազմակերպությունների համար.</w:t>
      </w:r>
    </w:p>
    <w:p w14:paraId="79C2D5DE" w14:textId="77777777" w:rsidR="00E72050" w:rsidRPr="00F93B3A" w:rsidRDefault="00E72050" w:rsidP="009843D2">
      <w:pPr>
        <w:spacing w:line="360" w:lineRule="auto"/>
        <w:rPr>
          <w:rFonts w:ascii="Sylfaen" w:hAnsi="Sylfaen"/>
          <w:sz w:val="24"/>
          <w:szCs w:val="24"/>
          <w:lang w:val="hy-AM"/>
        </w:rPr>
      </w:pPr>
    </w:p>
    <w:p w14:paraId="4293AC5F" w14:textId="7A4FA7EA" w:rsidR="00E72050" w:rsidRPr="00F93B3A" w:rsidRDefault="00E72050" w:rsidP="009843D2">
      <w:pPr>
        <w:spacing w:line="360" w:lineRule="auto"/>
        <w:rPr>
          <w:rFonts w:ascii="Sylfaen" w:hAnsi="Sylfaen"/>
          <w:sz w:val="24"/>
          <w:szCs w:val="24"/>
          <w:lang w:val="hy-AM"/>
        </w:rPr>
      </w:pPr>
      <w:r w:rsidRPr="00D63583">
        <w:rPr>
          <w:rFonts w:ascii="Sylfaen" w:hAnsi="Sylfaen"/>
          <w:b/>
          <w:bCs/>
          <w:sz w:val="24"/>
          <w:szCs w:val="24"/>
          <w:lang w:val="hy-AM"/>
        </w:rPr>
        <w:t>Ավելացված անվտանգություն և հուսալիություն</w:t>
      </w:r>
      <w:r w:rsidRPr="00F93B3A">
        <w:rPr>
          <w:rFonts w:ascii="Sylfaen" w:hAnsi="Sylfaen"/>
          <w:sz w:val="24"/>
          <w:szCs w:val="24"/>
          <w:lang w:val="hy-AM"/>
        </w:rPr>
        <w:t xml:space="preserve">. URLLC-ն արդյունաբերական կազմակերպություններին հնարավորություն է տալիս իրական ժամանակում վերահսկման և մոնիտորինգի համակարգեր կիրառել առաքելության համար </w:t>
      </w:r>
      <w:r w:rsidRPr="00F93B3A">
        <w:rPr>
          <w:rFonts w:ascii="Sylfaen" w:hAnsi="Sylfaen"/>
          <w:sz w:val="24"/>
          <w:szCs w:val="24"/>
          <w:lang w:val="hy-AM"/>
        </w:rPr>
        <w:lastRenderedPageBreak/>
        <w:t>կարևորագույն ծրագրերի համար՝ բարձրացնելով անվտանգությունն ու հուսալիությունը արդյունաբերական միջավայրերում: Տրամադրելով ծայրահեղ ցածր հետաձգման հաղորդակցություն մինչև 1 միլիվայրկյան և բարձր հուսալիության 99,999%-ը գերազանցող հուսալիության մակարդակով, URLLC-ն ապահովում է ժամանակին և ճշգրիտ արձագանքը կարևոր իրադարձություններին և արտակարգ իրավիճակներին՝ նվազեցնելով վթարների ռիսկը և բարելավելով գործառնական ճկունությունը:</w:t>
      </w:r>
    </w:p>
    <w:p w14:paraId="364882C4" w14:textId="77777777" w:rsidR="00E72050" w:rsidRPr="00F93B3A" w:rsidRDefault="00E72050" w:rsidP="009843D2">
      <w:pPr>
        <w:spacing w:line="360" w:lineRule="auto"/>
        <w:rPr>
          <w:rFonts w:ascii="Sylfaen" w:hAnsi="Sylfaen"/>
          <w:sz w:val="24"/>
          <w:szCs w:val="24"/>
          <w:lang w:val="hy-AM"/>
        </w:rPr>
      </w:pPr>
    </w:p>
    <w:p w14:paraId="16CD7345" w14:textId="1619B51E" w:rsidR="00E72050" w:rsidRPr="00F93B3A" w:rsidRDefault="00E72050" w:rsidP="009843D2">
      <w:pPr>
        <w:spacing w:line="360" w:lineRule="auto"/>
        <w:rPr>
          <w:rFonts w:ascii="Sylfaen" w:hAnsi="Sylfaen"/>
          <w:sz w:val="24"/>
          <w:szCs w:val="24"/>
          <w:lang w:val="hy-AM"/>
        </w:rPr>
      </w:pPr>
      <w:r w:rsidRPr="00D63583">
        <w:rPr>
          <w:rFonts w:ascii="Sylfaen" w:hAnsi="Sylfaen"/>
          <w:b/>
          <w:bCs/>
          <w:sz w:val="24"/>
          <w:szCs w:val="24"/>
          <w:lang w:val="hy-AM"/>
        </w:rPr>
        <w:t>Բարելավված արդյունավետություն և արտադրողականություն.</w:t>
      </w:r>
      <w:r w:rsidRPr="00F93B3A">
        <w:rPr>
          <w:rFonts w:ascii="Sylfaen" w:hAnsi="Sylfaen"/>
          <w:sz w:val="24"/>
          <w:szCs w:val="24"/>
          <w:lang w:val="hy-AM"/>
        </w:rPr>
        <w:t xml:space="preserve"> URLLC-ն արդյունաբերական կազմակերպություններին հնարավորություն է տալիս օպտիմալացնել ռեսուրսների բաշխումը, պարզեցնել աշխատանքային հոսքերը և նվազագույնի հասցնել անգործությունը՝ ապահովելով իրական ժամանակի վերահսկման և մոնիտորինգի հնարավորություններ առաքելության համար կարևորագույն ծրագրերի համար: Օգտագործելով ծայրահեղ ցածր հետաձգման հաղորդակցությունը, URLLC-ն հնարավորություն է տալիս ճշգրիտ վերահսկել և համակարգել արդյունաբերական գործընթացները՝ բարձրացնելով արդյունավետությունն ու արտադրողականությունը արդյունաբերական միջավայրերում:</w:t>
      </w:r>
    </w:p>
    <w:p w14:paraId="62CBDE47" w14:textId="77777777" w:rsidR="00E72050" w:rsidRPr="00F93B3A" w:rsidRDefault="00E72050" w:rsidP="009843D2">
      <w:pPr>
        <w:spacing w:line="360" w:lineRule="auto"/>
        <w:rPr>
          <w:rFonts w:ascii="Sylfaen" w:hAnsi="Sylfaen"/>
          <w:sz w:val="24"/>
          <w:szCs w:val="24"/>
          <w:lang w:val="hy-AM"/>
        </w:rPr>
      </w:pPr>
    </w:p>
    <w:p w14:paraId="421B3D2F" w14:textId="221577CB" w:rsidR="00E72050" w:rsidRPr="00F93B3A" w:rsidRDefault="00E72050" w:rsidP="009843D2">
      <w:pPr>
        <w:spacing w:line="360" w:lineRule="auto"/>
        <w:rPr>
          <w:rFonts w:ascii="Sylfaen" w:hAnsi="Sylfaen"/>
          <w:sz w:val="24"/>
          <w:szCs w:val="24"/>
          <w:lang w:val="hy-AM"/>
        </w:rPr>
      </w:pPr>
      <w:r w:rsidRPr="00D63583">
        <w:rPr>
          <w:rFonts w:ascii="Sylfaen" w:hAnsi="Sylfaen"/>
          <w:b/>
          <w:bCs/>
          <w:sz w:val="24"/>
          <w:szCs w:val="24"/>
          <w:lang w:val="hy-AM"/>
        </w:rPr>
        <w:t xml:space="preserve">Ընդլայնված հնարավորություններ նորարարության համար. </w:t>
      </w:r>
      <w:r w:rsidRPr="00F93B3A">
        <w:rPr>
          <w:rFonts w:ascii="Sylfaen" w:hAnsi="Sylfaen"/>
          <w:sz w:val="24"/>
          <w:szCs w:val="24"/>
          <w:lang w:val="hy-AM"/>
        </w:rPr>
        <w:t>URLLC-ն բացում է նորարարության և աճի նոր հնարավորություններ՝ հնարավորություն տալով զարգացնել առաջադեմ հավելվածներ և ծառայություններ, որոնք պահանջում են ծայրահեղ ցածր ուշացում և բարձր հուսալիություն հաղորդակցություն: Տրամադրելով ուշացման, հուսալիության և մատչելիության խիստ պահանջներով դետերմինիստական հաղորդակցություն՝ URLLC-ն արդյունաբերական կազմակերպություններին հնարավորություն է տալիս ուսումնասիրել օգտագործման նոր դեպքեր և բիզնես մոդելներ՝ խթանելով նորարարությունն ու մրցունակությունը Իրերի արդյունաբերական ինտերնետի (IIoT) էկոհամակարգում:</w:t>
      </w:r>
    </w:p>
    <w:p w14:paraId="2A07036D" w14:textId="77777777" w:rsidR="00E72050" w:rsidRPr="00F93B3A" w:rsidRDefault="00E72050" w:rsidP="009843D2">
      <w:pPr>
        <w:spacing w:line="360" w:lineRule="auto"/>
        <w:rPr>
          <w:rFonts w:ascii="Sylfaen" w:hAnsi="Sylfaen"/>
          <w:sz w:val="24"/>
          <w:szCs w:val="24"/>
          <w:lang w:val="hy-AM"/>
        </w:rPr>
      </w:pPr>
    </w:p>
    <w:p w14:paraId="08B3BD32" w14:textId="6A1B2DC8" w:rsidR="00E72050" w:rsidRPr="00F93B3A" w:rsidRDefault="00E72050" w:rsidP="009843D2">
      <w:pPr>
        <w:spacing w:line="360" w:lineRule="auto"/>
        <w:rPr>
          <w:ins w:id="1885" w:author="Derenik Petrosyan" w:date="2024-04-23T19:21:00Z"/>
          <w:rFonts w:ascii="Sylfaen" w:hAnsi="Sylfaen"/>
          <w:sz w:val="24"/>
          <w:szCs w:val="24"/>
          <w:lang w:val="hy-AM"/>
        </w:rPr>
      </w:pPr>
      <w:r w:rsidRPr="00F93B3A">
        <w:rPr>
          <w:rFonts w:ascii="Sylfaen" w:hAnsi="Sylfaen"/>
          <w:sz w:val="24"/>
          <w:szCs w:val="24"/>
          <w:lang w:val="hy-AM"/>
        </w:rPr>
        <w:t>Ամփոփելով, Ultra-Reliable Low-Latency Communication-ը (URLLC) 5G տեխնոլոգիայի կարևոր հենասյունն է, որը հնարավորություն է տալիս իրական ժամանակում վերահսկել և մոնիտորինգ համակարգեր արդյունաբերական միջավայրերում առաքելության կարևորագույն ծրագրերի համար: Տրամադրելով ծայրահեղ ցածր հետաձգման հաղորդակցություն մինչև 1 միլիվայրկյան ուշացումով և բարձր հուսալիության հաղորդակցություն 99,999% գերազանցող հուսալիության մակարդակներով, URLLC-ն արդյունաբերական կազմակերպություններին հնարավորություն է տալիս բարձրացնել անվտանգությունը, բարելավել արդյունավետությունը և բացել նորարարությունների և աճի նոր հնարավորություններ Արդյունաբերական իրերի ինտերնետում: (IIoT) էկոհամակարգ.</w:t>
      </w:r>
    </w:p>
    <w:p w14:paraId="2DAFA3DC" w14:textId="32C4490D" w:rsidR="00E4298E" w:rsidRPr="00DC2830" w:rsidDel="00AB7B4E" w:rsidRDefault="00D14FD6" w:rsidP="009843D2">
      <w:pPr>
        <w:spacing w:line="360" w:lineRule="auto"/>
        <w:jc w:val="both"/>
        <w:rPr>
          <w:del w:id="1886" w:author="Derenik Petrosyan" w:date="2024-04-21T22:36:00Z"/>
          <w:rFonts w:ascii="Sylfaen" w:eastAsia="Arial" w:hAnsi="Sylfaen" w:cs="Arial"/>
          <w:sz w:val="24"/>
          <w:szCs w:val="24"/>
        </w:rPr>
      </w:pPr>
      <w:customXmlDelRangeStart w:id="1887" w:author="Derenik Petrosyan" w:date="2024-04-21T22:36:00Z"/>
      <w:sdt>
        <w:sdtPr>
          <w:rPr>
            <w:rFonts w:ascii="Sylfaen" w:hAnsi="Sylfaen"/>
            <w:sz w:val="24"/>
            <w:szCs w:val="24"/>
          </w:rPr>
          <w:tag w:val="goog_rdk_48"/>
          <w:id w:val="236917796"/>
        </w:sdtPr>
        <w:sdtEndPr/>
        <w:sdtContent>
          <w:customXmlDelRangeEnd w:id="1887"/>
          <w:del w:id="1888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Ավելի խորը ուսումնասիրեք 5G ցանցերը IIoT-ի հետ ինտեգրելու տեխնիկական նկատառումները , ներառյալ՝</w:delText>
            </w:r>
          </w:del>
          <w:customXmlDelRangeStart w:id="1889" w:author="Derenik Petrosyan" w:date="2024-04-21T22:36:00Z"/>
        </w:sdtContent>
      </w:sdt>
      <w:customXmlDelRangeEnd w:id="1889"/>
    </w:p>
    <w:p w14:paraId="462E0876" w14:textId="56FFC2F7" w:rsidR="00E4298E" w:rsidRPr="00DC2830" w:rsidDel="00AB7B4E" w:rsidRDefault="00D14FD6" w:rsidP="009843D2">
      <w:pPr>
        <w:spacing w:line="360" w:lineRule="auto"/>
        <w:jc w:val="both"/>
        <w:rPr>
          <w:del w:id="1890" w:author="Derenik Petrosyan" w:date="2024-04-21T22:36:00Z"/>
          <w:rFonts w:ascii="Sylfaen" w:eastAsia="Arial" w:hAnsi="Sylfaen" w:cs="Arial"/>
          <w:sz w:val="24"/>
          <w:szCs w:val="24"/>
        </w:rPr>
      </w:pPr>
      <w:customXmlDelRangeStart w:id="1891" w:author="Derenik Petrosyan" w:date="2024-04-21T22:36:00Z"/>
      <w:sdt>
        <w:sdtPr>
          <w:rPr>
            <w:rFonts w:ascii="Sylfaen" w:hAnsi="Sylfaen"/>
            <w:sz w:val="24"/>
            <w:szCs w:val="24"/>
          </w:rPr>
          <w:tag w:val="goog_rdk_49"/>
          <w:id w:val="-391971065"/>
        </w:sdtPr>
        <w:sdtEndPr/>
        <w:sdtContent>
          <w:customXmlDelRangeEnd w:id="1891"/>
          <w:del w:id="1892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- Անվտանգության արձանագրություններ. Քննարկեք անվտանգության կարևորությունը IIoT տեղակայման մեջ և ուսումնասիրեք անվտանգության արձանագրություններն ու մեխանիզմները՝ ապահովելու տվյալների գաղտնիությունը, ամբողջականությունը և իսկությունը 5G-ով միացված IIoT համակարգերում:</w:delText>
            </w:r>
          </w:del>
          <w:customXmlDelRangeStart w:id="1893" w:author="Derenik Petrosyan" w:date="2024-04-21T22:36:00Z"/>
        </w:sdtContent>
      </w:sdt>
      <w:customXmlDelRangeEnd w:id="1893"/>
    </w:p>
    <w:p w14:paraId="6F077307" w14:textId="0AC5296B" w:rsidR="00E4298E" w:rsidRPr="00DC2830" w:rsidDel="00AB7B4E" w:rsidRDefault="00D14FD6" w:rsidP="009843D2">
      <w:pPr>
        <w:spacing w:line="360" w:lineRule="auto"/>
        <w:jc w:val="both"/>
        <w:rPr>
          <w:del w:id="1894" w:author="Derenik Petrosyan" w:date="2024-04-21T22:36:00Z"/>
          <w:rFonts w:ascii="Sylfaen" w:eastAsia="Arial" w:hAnsi="Sylfaen" w:cs="Arial"/>
          <w:sz w:val="24"/>
          <w:szCs w:val="24"/>
        </w:rPr>
      </w:pPr>
      <w:customXmlDelRangeStart w:id="1895" w:author="Derenik Petrosyan" w:date="2024-04-21T22:36:00Z"/>
      <w:sdt>
        <w:sdtPr>
          <w:rPr>
            <w:rFonts w:ascii="Sylfaen" w:hAnsi="Sylfaen"/>
            <w:sz w:val="24"/>
            <w:szCs w:val="24"/>
          </w:rPr>
          <w:tag w:val="goog_rdk_50"/>
          <w:id w:val="332808957"/>
        </w:sdtPr>
        <w:sdtEndPr/>
        <w:sdtContent>
          <w:customXmlDelRangeEnd w:id="1895"/>
          <w:del w:id="1896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IIoT էկոհամակարգերում տարասեռ սարքերի, սենսորների և հարթակների միջև անխափան հաղորդակցության և ինտեգրման համար :</w:delText>
            </w:r>
          </w:del>
          <w:customXmlDelRangeStart w:id="1897" w:author="Derenik Petrosyan" w:date="2024-04-21T22:36:00Z"/>
        </w:sdtContent>
      </w:sdt>
      <w:customXmlDelRangeEnd w:id="1897"/>
    </w:p>
    <w:p w14:paraId="0BD4BD6C" w14:textId="6B839FB5" w:rsidR="00E4298E" w:rsidRPr="00DC2830" w:rsidDel="00AB7B4E" w:rsidRDefault="00D14FD6" w:rsidP="009843D2">
      <w:pPr>
        <w:spacing w:line="360" w:lineRule="auto"/>
        <w:jc w:val="both"/>
        <w:rPr>
          <w:del w:id="1898" w:author="Derenik Petrosyan" w:date="2024-04-21T22:36:00Z"/>
          <w:rFonts w:ascii="Sylfaen" w:eastAsia="Arial" w:hAnsi="Sylfaen" w:cs="Arial"/>
          <w:sz w:val="24"/>
          <w:szCs w:val="24"/>
        </w:rPr>
      </w:pPr>
      <w:customXmlDelRangeStart w:id="1899" w:author="Derenik Petrosyan" w:date="2024-04-21T22:36:00Z"/>
      <w:sdt>
        <w:sdtPr>
          <w:rPr>
            <w:rFonts w:ascii="Sylfaen" w:hAnsi="Sylfaen"/>
            <w:sz w:val="24"/>
            <w:szCs w:val="24"/>
          </w:rPr>
          <w:tag w:val="goog_rdk_51"/>
          <w:id w:val="710157079"/>
        </w:sdtPr>
        <w:sdtEndPr/>
        <w:sdtContent>
          <w:customXmlDelRangeEnd w:id="1899"/>
          <w:del w:id="1900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IIoT հավելվածների հուսալիությունը, հասանելիությունը և կատարումը 5G ցանցերում, հատկապես առաքելության կարևոր և հետաձգման նկատմամբ զգայուն օգտագործման դեպքերի համար:</w:delText>
            </w:r>
          </w:del>
          <w:customXmlDelRangeStart w:id="1901" w:author="Derenik Petrosyan" w:date="2024-04-21T22:36:00Z"/>
        </w:sdtContent>
      </w:sdt>
      <w:customXmlDelRangeEnd w:id="1901"/>
    </w:p>
    <w:p w14:paraId="7B737EAB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02" w:name="_Toc165300605"/>
    <w:p w14:paraId="18CF6D4B" w14:textId="3460EFDB" w:rsidR="00E4298E" w:rsidRPr="00DC2830" w:rsidRDefault="00D14FD6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03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52"/>
          <w:id w:val="-200349541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3.3 </w:t>
          </w:r>
          <w:ins w:id="1904" w:author="Derenik Petrosyan" w:date="2024-04-21T22:37:00Z">
            <w:r w:rsidR="00AB7B4E">
              <w:rPr>
                <w:rFonts w:ascii="Sylfaen" w:eastAsia="Arial" w:hAnsi="Sylfaen" w:cs="Arial"/>
                <w:sz w:val="24"/>
                <w:szCs w:val="24"/>
                <w:lang w:val="hy-AM"/>
              </w:rPr>
              <w:t>Զ</w:t>
            </w:r>
            <w:r w:rsidR="00AB7B4E" w:rsidRPr="00636AC3">
              <w:rPr>
                <w:rFonts w:ascii="Sylfaen" w:eastAsia="Arial" w:hAnsi="Sylfaen" w:cs="Arial"/>
                <w:sz w:val="24"/>
                <w:szCs w:val="24"/>
              </w:rPr>
              <w:t>անգվածային մեքենայական տիպի հաղորդակցությունը (mMTC),</w:t>
            </w:r>
          </w:ins>
          <w:del w:id="1905" w:author="Derenik Petrosyan" w:date="2024-04-21T22:37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Ցանցի ճարտարապետության և տեղակայման նկատառումներ</w:delText>
            </w:r>
          </w:del>
        </w:sdtContent>
      </w:sdt>
      <w:bookmarkEnd w:id="1902"/>
    </w:p>
    <w:p w14:paraId="68A0A3CB" w14:textId="00C2F729" w:rsidR="00E4298E" w:rsidRPr="00BE2C29" w:rsidDel="002B6DB0" w:rsidRDefault="00E4298E" w:rsidP="009843D2">
      <w:pPr>
        <w:spacing w:line="360" w:lineRule="auto"/>
        <w:jc w:val="both"/>
        <w:rPr>
          <w:del w:id="1906" w:author="Derenik Petrosyan" w:date="2024-04-21T22:37:00Z"/>
          <w:rFonts w:ascii="Sylfaen" w:eastAsia="Arial" w:hAnsi="Sylfaen" w:cs="Arial"/>
          <w:sz w:val="24"/>
          <w:szCs w:val="24"/>
        </w:rPr>
      </w:pPr>
    </w:p>
    <w:p w14:paraId="3014D5BC" w14:textId="13010AFB" w:rsidR="00B97CF2" w:rsidRDefault="00BE2C29" w:rsidP="009843D2">
      <w:pPr>
        <w:pStyle w:val="Heading3"/>
        <w:spacing w:line="360" w:lineRule="auto"/>
        <w:rPr>
          <w:rFonts w:ascii="Sylfaen" w:hAnsi="Sylfaen" w:cs="Times New Roman"/>
          <w:lang w:val="hy-AM"/>
        </w:rPr>
      </w:pPr>
      <w:bookmarkStart w:id="1907" w:name="_Toc165300606"/>
      <w:ins w:id="1908" w:author="Derenik Petrosyan" w:date="2024-04-23T19:26:00Z">
        <w:r w:rsidRPr="00BE2C29">
          <w:rPr>
            <w:rFonts w:ascii="Sylfaen" w:hAnsi="Sylfaen"/>
            <w:lang w:val="hy-AM"/>
          </w:rPr>
          <w:t>3</w:t>
        </w:r>
        <w:r w:rsidRPr="00BE2C29">
          <w:rPr>
            <w:rFonts w:ascii="Times New Roman" w:hAnsi="Times New Roman" w:cs="Times New Roman"/>
            <w:lang w:val="hy-AM"/>
          </w:rPr>
          <w:t>․</w:t>
        </w:r>
        <w:r w:rsidRPr="00BE2C29">
          <w:rPr>
            <w:rFonts w:ascii="Sylfaen" w:hAnsi="Sylfaen" w:cs="Times New Roman"/>
            <w:lang w:val="hy-AM"/>
            <w:rPrChange w:id="1909" w:author="Derenik Petrosyan" w:date="2024-04-23T19:27:00Z">
              <w:rPr>
                <w:rFonts w:ascii="Times New Roman" w:hAnsi="Times New Roman" w:cs="Times New Roman"/>
                <w:lang w:val="hy-AM"/>
              </w:rPr>
            </w:rPrChange>
          </w:rPr>
          <w:t>3</w:t>
        </w:r>
        <w:r w:rsidRPr="00BE2C29">
          <w:rPr>
            <w:rFonts w:ascii="Times New Roman" w:hAnsi="Times New Roman" w:cs="Times New Roman"/>
            <w:lang w:val="hy-AM"/>
          </w:rPr>
          <w:t>․</w:t>
        </w:r>
        <w:r w:rsidRPr="00BE2C29">
          <w:rPr>
            <w:rFonts w:ascii="Sylfaen" w:hAnsi="Sylfaen" w:cs="Times New Roman"/>
            <w:lang w:val="hy-AM"/>
            <w:rPrChange w:id="1910" w:author="Derenik Petrosyan" w:date="2024-04-23T19:27:00Z">
              <w:rPr>
                <w:rFonts w:ascii="Times New Roman" w:hAnsi="Times New Roman" w:cs="Times New Roman"/>
                <w:lang w:val="hy-AM"/>
              </w:rPr>
            </w:rPrChange>
          </w:rPr>
          <w:t>1 mMTC-ի ակնարկ</w:t>
        </w:r>
      </w:ins>
      <w:bookmarkEnd w:id="1907"/>
      <w:customXmlDelRangeStart w:id="1911" w:author="Derenik Petrosyan" w:date="2024-04-21T22:37:00Z"/>
      <w:sdt>
        <w:sdtPr>
          <w:rPr>
            <w:rFonts w:ascii="Sylfaen" w:hAnsi="Sylfaen"/>
          </w:rPr>
          <w:tag w:val="goog_rdk_53"/>
          <w:id w:val="1993371547"/>
        </w:sdtPr>
        <w:sdtEndPr/>
        <w:sdtContent>
          <w:customXmlDelRangeEnd w:id="1911"/>
          <w:del w:id="1912" w:author="Derenik Petrosyan" w:date="2024-04-21T22:37:00Z">
            <w:r w:rsidR="0059570A" w:rsidRPr="00BE2C29" w:rsidDel="00CE7F18">
              <w:rPr>
                <w:rFonts w:ascii="Sylfaen" w:eastAsia="Tahoma" w:hAnsi="Sylfaen" w:cs="Tahoma"/>
              </w:rPr>
              <w:delText>Քննարկեք ցանցի ճարտարապետությունը և տեղակայման նկատառումները 5G-ով միացված IIoT տեղակայումների համար, ներառյալ.</w:delText>
            </w:r>
          </w:del>
          <w:customXmlDelRangeStart w:id="1913" w:author="Derenik Petrosyan" w:date="2024-04-21T22:37:00Z"/>
        </w:sdtContent>
      </w:sdt>
      <w:customXmlDelRangeEnd w:id="1913"/>
    </w:p>
    <w:p w14:paraId="2A0EF954" w14:textId="5D0FAE70" w:rsidR="00F45BDB" w:rsidRPr="00F45BDB" w:rsidRDefault="00F45BDB" w:rsidP="009843D2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>
        <w:rPr>
          <w:rFonts w:ascii="Sylfaen" w:hAnsi="Sylfaen"/>
          <w:sz w:val="24"/>
          <w:szCs w:val="24"/>
          <w:lang w:val="hy-AM"/>
        </w:rPr>
        <w:tab/>
      </w:r>
      <w:r w:rsidRPr="00F45BDB">
        <w:rPr>
          <w:rFonts w:ascii="Sylfaen" w:hAnsi="Sylfaen"/>
          <w:sz w:val="24"/>
          <w:szCs w:val="24"/>
          <w:lang w:val="hy-AM"/>
        </w:rPr>
        <w:t>Massive Machine-Type Communication-ը (mMTC) 5G տեխնոլոգիայի հիմնական բաղադրիչն է, որը նախատեսված է աջակցելու մեծ թվով Իրերի ինտերնետի (IoT) սարքերի և սենսորների միացման կարիքները: Ի տարբերություն ավանդական հաղորդակցման համակարգերի, որոնք հիմնականում կենտրոնանում են մարդ-մարդ հաղորդակցության վրա, mMTC-ն օպտիմիզացված է մեքենա-մեքենա (M2M) հաղորդակցության համար՝ հնարավորություն տալով անխափան կապ ունենալ IoT հավելվածների լայն շրջանակի համար:</w:t>
      </w:r>
    </w:p>
    <w:p w14:paraId="7CD7D949" w14:textId="77777777" w:rsidR="003A6BFC" w:rsidRPr="003A6BFC" w:rsidDel="00BE2C29" w:rsidRDefault="003A6BFC" w:rsidP="009843D2">
      <w:pPr>
        <w:spacing w:line="360" w:lineRule="auto"/>
        <w:rPr>
          <w:del w:id="1914" w:author="Derenik Petrosyan" w:date="2024-04-21T22:37:00Z"/>
          <w:rFonts w:asciiTheme="minorHAnsi" w:hAnsiTheme="minorHAnsi"/>
          <w:lang w:val="hy-AM"/>
        </w:rPr>
      </w:pPr>
    </w:p>
    <w:p w14:paraId="3A57420F" w14:textId="17C79680" w:rsidR="002C5BBB" w:rsidRPr="002C5BBB" w:rsidRDefault="002C5BBB">
      <w:pPr>
        <w:pStyle w:val="Heading3"/>
        <w:spacing w:line="360" w:lineRule="auto"/>
        <w:rPr>
          <w:ins w:id="1915" w:author="Derenik Petrosyan" w:date="2024-04-23T19:34:00Z"/>
          <w:rFonts w:asciiTheme="minorHAnsi" w:hAnsiTheme="minorHAnsi"/>
          <w:lang w:val="hy-AM"/>
          <w:rPrChange w:id="1916" w:author="Derenik Petrosyan" w:date="2024-04-23T19:34:00Z">
            <w:rPr>
              <w:ins w:id="1917" w:author="Derenik Petrosyan" w:date="2024-04-23T19:34:00Z"/>
            </w:rPr>
          </w:rPrChange>
        </w:rPr>
        <w:pPrChange w:id="1918" w:author="Derenik Petrosyan" w:date="2024-04-23T19:34:00Z">
          <w:pPr/>
        </w:pPrChange>
      </w:pPr>
      <w:bookmarkStart w:id="1919" w:name="_Toc165300607"/>
      <w:ins w:id="1920" w:author="Derenik Petrosyan" w:date="2024-04-23T19:34:00Z">
        <w:r>
          <w:rPr>
            <w:rFonts w:asciiTheme="minorHAnsi" w:hAnsiTheme="minorHAnsi"/>
            <w:lang w:val="hy-AM"/>
          </w:rPr>
          <w:t xml:space="preserve">3․3․2 </w:t>
        </w:r>
        <w:r w:rsidR="00B97CF2" w:rsidRPr="00B97CF2">
          <w:rPr>
            <w:rFonts w:asciiTheme="minorHAnsi" w:hAnsiTheme="minorHAnsi"/>
            <w:lang w:val="hy-AM"/>
          </w:rPr>
          <w:t>Ծրագրեր արդյունաբերական IoT ինտեգրման մեջ</w:t>
        </w:r>
        <w:bookmarkEnd w:id="1919"/>
      </w:ins>
    </w:p>
    <w:p w14:paraId="261968F6" w14:textId="24ADCD47" w:rsidR="002C5BBB" w:rsidRDefault="00755192" w:rsidP="009843D2">
      <w:pPr>
        <w:spacing w:line="360" w:lineRule="auto"/>
        <w:rPr>
          <w:lang w:val="hy-AM"/>
        </w:rPr>
      </w:pPr>
      <w:r>
        <w:rPr>
          <w:lang w:val="hy-AM"/>
        </w:rPr>
        <w:t xml:space="preserve"> </w:t>
      </w:r>
    </w:p>
    <w:p w14:paraId="6EA727C0" w14:textId="77777777" w:rsidR="003A6BFC" w:rsidRPr="003A6BFC" w:rsidRDefault="00755192" w:rsidP="009843D2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>
        <w:rPr>
          <w:lang w:val="hy-AM"/>
        </w:rPr>
        <w:tab/>
      </w:r>
      <w:r w:rsidR="003A6BFC" w:rsidRPr="003A6BFC">
        <w:rPr>
          <w:rFonts w:ascii="Sylfaen" w:hAnsi="Sylfaen"/>
          <w:sz w:val="24"/>
          <w:szCs w:val="24"/>
          <w:lang w:val="hy-AM"/>
        </w:rPr>
        <w:t xml:space="preserve">mMTC-ն արդյունաբերական կազմակերպություններին հնարավորություն է տալիս տեղակայել սենսորների, ակտուատորների և արդյունաբերական սարքավորումների խիտ ցանցեր՝ հեշտացնելով իրական ժամանակի մոնիտորինգը, վերահսկումը և գործընթացների և գործառնությունների օպտիմալացումը: </w:t>
      </w:r>
      <w:r w:rsidR="003A6BFC" w:rsidRPr="003A6BFC">
        <w:rPr>
          <w:rFonts w:ascii="Sylfaen" w:hAnsi="Sylfaen"/>
          <w:sz w:val="24"/>
          <w:szCs w:val="24"/>
          <w:lang w:val="hy-AM"/>
        </w:rPr>
        <w:lastRenderedPageBreak/>
        <w:t>Արդյունաբերական պարամետրերում mMTC-ի որոշ հիմնական կիրառություններ ներառում են.</w:t>
      </w:r>
    </w:p>
    <w:p w14:paraId="1DACEBDC" w14:textId="77777777" w:rsidR="003A6BFC" w:rsidRPr="003A6BFC" w:rsidRDefault="003A6BFC" w:rsidP="009843D2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0DE11B2F" w14:textId="77777777" w:rsidR="003A6BFC" w:rsidRPr="003A6BFC" w:rsidRDefault="003A6BFC" w:rsidP="009843D2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 w:rsidRPr="003A6BFC">
        <w:rPr>
          <w:rFonts w:ascii="Sylfaen" w:hAnsi="Sylfaen"/>
          <w:sz w:val="24"/>
          <w:szCs w:val="24"/>
          <w:lang w:val="hy-AM"/>
        </w:rPr>
        <w:t>- **Smart Factory**. mMTC-ն հնարավորություն է տալիս սենսորների և ակտուատորների տեղակայումը արտադրական ձեռնարկություններում, ինչը թույլ է տալիս իրական ժամանակում վերահսկել սարքավորումների աշխատանքը, արտադրական գործընթացները և շրջակա միջավայրի պայմանները: Սա հնարավորություն է տալիս կանխատեսելի սպասարկում, ակտիվ օպտիմիզացում և արտադրության հարմարվողական ռազմավարություններ՝ բարձրացնելով արդյունավետությունն ու արտադրողականությունը խելացի գործարաններում:</w:t>
      </w:r>
    </w:p>
    <w:p w14:paraId="0FDC9FC3" w14:textId="77777777" w:rsidR="003A6BFC" w:rsidRPr="003A6BFC" w:rsidRDefault="003A6BFC" w:rsidP="009843D2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1DE9AC79" w14:textId="77777777" w:rsidR="003A6BFC" w:rsidRPr="003A6BFC" w:rsidRDefault="003A6BFC" w:rsidP="009843D2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 w:rsidRPr="003A6BFC">
        <w:rPr>
          <w:rFonts w:ascii="Sylfaen" w:hAnsi="Sylfaen"/>
          <w:sz w:val="24"/>
          <w:szCs w:val="24"/>
          <w:lang w:val="hy-AM"/>
        </w:rPr>
        <w:t>- **Խելացի Ցանց**. mMTC-ն հեշտացնում է սենսորների և խելացի հաշվիչների ինտեգրումը էլեկտրական ցանցերում՝ թույլ տալով կոմունալ ծառայություններին վերահսկել էներգիայի սպառումը, հայտնաբերել անսարքությունները և կառավարել բաշխված էներգիայի ռեսուրսները իրական ժամանակում: Սա թույլ է տալիս ավելի արդյունավետ էներգիայի բաշխում, բարելավված ցանցի հուսալիություն և վերականգնվող էներգիայի աղբյուրների ուժեղացված ինտեգրում՝ նպաստելով ավելի կայուն էներգետիկ համակարգի անցմանը:</w:t>
      </w:r>
    </w:p>
    <w:p w14:paraId="288A4D04" w14:textId="77777777" w:rsidR="003A6BFC" w:rsidRPr="003A6BFC" w:rsidRDefault="003A6BFC" w:rsidP="009843D2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7C58958F" w14:textId="5CB948A0" w:rsidR="00755192" w:rsidRPr="003A6BFC" w:rsidRDefault="003A6BFC" w:rsidP="009843D2">
      <w:pPr>
        <w:spacing w:line="360" w:lineRule="auto"/>
        <w:jc w:val="both"/>
        <w:rPr>
          <w:ins w:id="1921" w:author="Derenik Petrosyan" w:date="2024-04-23T19:34:00Z"/>
          <w:rFonts w:ascii="Sylfaen" w:hAnsi="Sylfaen"/>
          <w:sz w:val="24"/>
          <w:szCs w:val="24"/>
          <w:lang w:val="hy-AM"/>
          <w:rPrChange w:id="1922" w:author="Derenik Petrosyan" w:date="2024-04-23T19:34:00Z">
            <w:rPr>
              <w:ins w:id="1923" w:author="Derenik Petrosyan" w:date="2024-04-23T19:34:00Z"/>
              <w:rFonts w:ascii="Sylfaen" w:eastAsia="Arial" w:hAnsi="Sylfaen" w:cs="Arial"/>
              <w:sz w:val="24"/>
              <w:szCs w:val="24"/>
            </w:rPr>
          </w:rPrChange>
        </w:rPr>
      </w:pPr>
      <w:r w:rsidRPr="003A6BFC">
        <w:rPr>
          <w:rFonts w:ascii="Sylfaen" w:hAnsi="Sylfaen"/>
          <w:sz w:val="24"/>
          <w:szCs w:val="24"/>
          <w:lang w:val="hy-AM"/>
        </w:rPr>
        <w:t>- **Ակտիվների կառավարում**. mMTC-ն կազմակերպություններին հնարավորություն է տալիս հետևել և կառավարել ակտիվներն ու գույքագրումը իրական ժամանակում՝ նվազեցնելով գույքագրման ծախսերը, նվազագույնի հասցնելով կորուստները և բարելավելով ակտիվների օգտագործումը: Ներկառուցված սենսորներով և կապակցման հնարավորություններով IoT սարքեր տեղակայելով՝ կազմակերպությունները կարող են վերահսկել ակտիվների գտնվելու վայրը, վիճակը և կարգավիճակը իրենց կյանքի ցիկլի ընթացքում՝ օպտիմալացնելով ռեսուրսների բաշխումը և պարզեցնելով գործողությունները:</w:t>
      </w:r>
    </w:p>
    <w:p w14:paraId="36D9219B" w14:textId="77777777" w:rsidR="00E4298E" w:rsidRDefault="00E4298E" w:rsidP="009843D2">
      <w:pPr>
        <w:spacing w:line="360" w:lineRule="auto"/>
        <w:rPr>
          <w:rFonts w:ascii="Sylfaen" w:eastAsia="Arial" w:hAnsi="Sylfaen" w:cs="Arial"/>
          <w:sz w:val="24"/>
          <w:szCs w:val="24"/>
        </w:rPr>
      </w:pPr>
    </w:p>
    <w:p w14:paraId="520CC988" w14:textId="45E5E45D" w:rsidR="003A6BFC" w:rsidRDefault="003A6BFC" w:rsidP="009843D2">
      <w:pPr>
        <w:pStyle w:val="Heading3"/>
        <w:spacing w:line="360" w:lineRule="auto"/>
        <w:rPr>
          <w:rFonts w:ascii="Times New Roman" w:eastAsia="Arial" w:hAnsi="Times New Roman" w:cs="Times New Roman"/>
          <w:lang w:val="hy-AM"/>
        </w:rPr>
      </w:pPr>
      <w:bookmarkStart w:id="1924" w:name="_Toc165300608"/>
      <w:r>
        <w:rPr>
          <w:rFonts w:ascii="Sylfaen" w:eastAsia="Arial" w:hAnsi="Sylfaen" w:cs="Arial"/>
          <w:lang w:val="hy-AM"/>
        </w:rPr>
        <w:lastRenderedPageBreak/>
        <w:t>3</w:t>
      </w:r>
      <w:r>
        <w:rPr>
          <w:rFonts w:ascii="Times New Roman" w:eastAsia="Arial" w:hAnsi="Times New Roman" w:cs="Times New Roman"/>
          <w:lang w:val="hy-AM"/>
        </w:rPr>
        <w:t xml:space="preserve">․3․3 </w:t>
      </w:r>
      <w:r w:rsidR="003D1A18" w:rsidRPr="003D1A18">
        <w:rPr>
          <w:rFonts w:ascii="Times New Roman" w:eastAsia="Arial" w:hAnsi="Times New Roman" w:cs="Times New Roman"/>
          <w:lang w:val="hy-AM"/>
        </w:rPr>
        <w:t>mMTC-ի առավելությունները IIoT ինտեգրման մեջ</w:t>
      </w:r>
      <w:bookmarkEnd w:id="1924"/>
    </w:p>
    <w:p w14:paraId="5B56ECE3" w14:textId="30CA9728" w:rsidR="003D1A18" w:rsidRDefault="003D1A18" w:rsidP="009843D2">
      <w:pPr>
        <w:spacing w:line="360" w:lineRule="auto"/>
        <w:rPr>
          <w:lang w:val="hy-AM"/>
        </w:rPr>
      </w:pPr>
      <w:r>
        <w:rPr>
          <w:lang w:val="hy-AM"/>
        </w:rPr>
        <w:tab/>
      </w:r>
    </w:p>
    <w:p w14:paraId="03AEBB38" w14:textId="77777777" w:rsidR="004B41C4" w:rsidRPr="004B41C4" w:rsidRDefault="004B41C4" w:rsidP="009843D2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>
        <w:rPr>
          <w:lang w:val="hy-AM"/>
        </w:rPr>
        <w:tab/>
      </w:r>
      <w:r w:rsidRPr="004B41C4">
        <w:rPr>
          <w:rFonts w:ascii="Sylfaen" w:hAnsi="Sylfaen"/>
          <w:sz w:val="24"/>
          <w:szCs w:val="24"/>
          <w:lang w:val="hy-AM"/>
        </w:rPr>
        <w:t>mMTC-ի ինտեգրումը իրերի արդյունաբերական ինտերնետի (IIoT) էկոհամակարգերին առաջարկում է մի քանի հիմնական առավելություններ արդյունաբերական կազմակերպությունների համար.</w:t>
      </w:r>
    </w:p>
    <w:p w14:paraId="6150FC07" w14:textId="77777777" w:rsidR="004B41C4" w:rsidRPr="004B41C4" w:rsidRDefault="004B41C4" w:rsidP="009843D2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7AE18A95" w14:textId="77777777" w:rsidR="004B41C4" w:rsidRPr="004B41C4" w:rsidRDefault="004B41C4" w:rsidP="009843D2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 w:rsidRPr="004B41C4">
        <w:rPr>
          <w:rFonts w:ascii="Sylfaen" w:hAnsi="Sylfaen"/>
          <w:sz w:val="24"/>
          <w:szCs w:val="24"/>
          <w:lang w:val="hy-AM"/>
        </w:rPr>
        <w:t>- **Scalable Connectivity**. mMTC-ն արդյունաբերական կազմակերպություններին հնարավորություն է տալիս միացնել հսկայական թվով IoT սարքեր և սենսորներ՝ թույլ տալով խիտ ցանցեր տեղակայել հազարավոր կամ նույնիսկ միլիոնավոր միացված սարքերով: Այս մասշտաբային կապի հնարավորությունը էական է IIoT հավելվածների համար, որոնք պահանջում են սենսորների և ակտուատորների լայնածավալ տեղակայում արդյունաբերական օբյեկտներում և ենթակառուցվածքներում:</w:t>
      </w:r>
    </w:p>
    <w:p w14:paraId="398E6180" w14:textId="77777777" w:rsidR="004B41C4" w:rsidRPr="004B41C4" w:rsidRDefault="004B41C4" w:rsidP="009843D2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263F5095" w14:textId="77777777" w:rsidR="004B41C4" w:rsidRPr="004B41C4" w:rsidRDefault="004B41C4" w:rsidP="009843D2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 w:rsidRPr="004B41C4">
        <w:rPr>
          <w:rFonts w:ascii="Sylfaen" w:hAnsi="Sylfaen"/>
          <w:sz w:val="24"/>
          <w:szCs w:val="24"/>
          <w:lang w:val="hy-AM"/>
        </w:rPr>
        <w:t>- **Իրական ժամանակի մոնիտորինգ և վերահսկում**. mMTC-ն հեշտացնում է իրական ժամանակի մոնիտորինգը, վերահսկումը և օպտիմիզացումը արդյունաբերական միջավայրերում գործընթացների և գործողությունների համար: IoT սարքերի համար անխափան կապ ապահովելով, mMTC-ն կազմակերպություններին հնարավորություն է տալիս հավաքել և վերլուծել տվյալները իրական ժամանակում՝ թույլ տալով ակտիվ որոշումներ կայացնել, կանխատեսելի սպասարկում և հարմարվողական վերահսկման ռազմավարություններ:</w:t>
      </w:r>
    </w:p>
    <w:p w14:paraId="660318E0" w14:textId="77777777" w:rsidR="004B41C4" w:rsidRPr="004B41C4" w:rsidRDefault="004B41C4" w:rsidP="009843D2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1FDE44C9" w14:textId="77777777" w:rsidR="004B41C4" w:rsidRPr="004B41C4" w:rsidRDefault="004B41C4" w:rsidP="009843D2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 w:rsidRPr="004B41C4">
        <w:rPr>
          <w:rFonts w:ascii="Sylfaen" w:hAnsi="Sylfaen"/>
          <w:sz w:val="24"/>
          <w:szCs w:val="24"/>
          <w:lang w:val="hy-AM"/>
        </w:rPr>
        <w:t xml:space="preserve">- **Ավելացված արդյունավետություն և արտադրողականություն**. mMTC-ն արդյունաբերական կազմակերպություններին հնարավորություն է տալիս բարելավել արդյունավետությունն ու արտադրողականությունը՝ օպտիմալացնելով ռեսուրսների բաշխումը, նվազագույնի հասցնելով պարապուրդը և նվազեցնելով գործառնական ծախսերը: Օգտագործելով իրական ժամանակի տվյալները IoT սարքերից՝ կազմակերպությունները կարող են բացահայտել անարդյունավետությունները, </w:t>
      </w:r>
      <w:r w:rsidRPr="004B41C4">
        <w:rPr>
          <w:rFonts w:ascii="Sylfaen" w:hAnsi="Sylfaen"/>
          <w:sz w:val="24"/>
          <w:szCs w:val="24"/>
          <w:lang w:val="hy-AM"/>
        </w:rPr>
        <w:lastRenderedPageBreak/>
        <w:t>պարզեցնել աշխատանքային հոսքերը և օպտիմալացնել գործընթացները՝ հանգեցնելով բարելավված կատարողականության և մրցունակության:</w:t>
      </w:r>
    </w:p>
    <w:p w14:paraId="2D018CB7" w14:textId="77777777" w:rsidR="004B41C4" w:rsidRPr="004B41C4" w:rsidRDefault="004B41C4" w:rsidP="009843D2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4777EAB5" w14:textId="2F801D13" w:rsidR="003D1A18" w:rsidRPr="004B41C4" w:rsidRDefault="004B41C4" w:rsidP="009843D2">
      <w:pPr>
        <w:spacing w:line="360" w:lineRule="auto"/>
        <w:jc w:val="both"/>
        <w:rPr>
          <w:rFonts w:ascii="Sylfaen" w:hAnsi="Sylfaen"/>
          <w:sz w:val="24"/>
          <w:szCs w:val="24"/>
          <w:lang w:val="hy-AM"/>
          <w:rPrChange w:id="1925" w:author="Derenik Petrosyan" w:date="2024-04-23T19:31:00Z">
            <w:rPr>
              <w:rFonts w:ascii="Sylfaen" w:eastAsia="Arial" w:hAnsi="Sylfaen" w:cs="Arial"/>
              <w:sz w:val="24"/>
              <w:szCs w:val="24"/>
            </w:rPr>
          </w:rPrChange>
        </w:rPr>
      </w:pPr>
      <w:r w:rsidRPr="004B41C4">
        <w:rPr>
          <w:rFonts w:ascii="Sylfaen" w:hAnsi="Sylfaen"/>
          <w:sz w:val="24"/>
          <w:szCs w:val="24"/>
          <w:lang w:val="hy-AM"/>
        </w:rPr>
        <w:t>Ամփոփելով, Massive Machine-Type Communication-ը (mMTC) 5G տեխնոլոգիայի առանցքային հենասյունն է, որը թույլ է տալիս անխափան միացում արդյունաբերական միջավայրում հսկայական թվով IoT սարքերի և սենսորների համար: Տրամադրելով մասշտաբային կապ, իրական ժամանակի մոնիտորինգ և բարելավված արդյունավետություն՝ mMTC-ն արդյունաբերական կազմակերպություններին հնարավորություն է տալիս բացելու նոր հնարավորություններ Արդյունաբերական Ինտերնետ Իրերի (IIoT) էկոհամակարգում նորարարության, օպտիմալացման և աճի համար:</w:t>
      </w:r>
    </w:p>
    <w:bookmarkStart w:id="1926" w:name="_Toc165300609"/>
    <w:p w14:paraId="42EB0DC7" w14:textId="3556860A" w:rsidR="00E4298E" w:rsidRPr="00DC2830" w:rsidRDefault="00D14FD6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927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59"/>
          <w:id w:val="-85719562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4. 5G-IIoT ինտեգրման մարտահրավերներն ու հնարավորությունները</w:t>
          </w:r>
        </w:sdtContent>
      </w:sdt>
      <w:bookmarkEnd w:id="1926"/>
    </w:p>
    <w:p w14:paraId="4E7C564C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28" w:name="_Toc165300610"/>
    <w:p w14:paraId="130774A2" w14:textId="23F78B9B" w:rsidR="00E4298E" w:rsidRPr="00DC2830" w:rsidRDefault="00D14FD6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29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60"/>
          <w:id w:val="199252469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4.1 Մարտահրավերներ </w:t>
          </w:r>
        </w:sdtContent>
      </w:sdt>
      <w:bookmarkEnd w:id="1928"/>
    </w:p>
    <w:p w14:paraId="20122838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30" w:name="_Toc165300611"/>
    <w:p w14:paraId="739DBD1D" w14:textId="37381A6A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31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1"/>
          <w:id w:val="1157263378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4.1.1 Ենթակառուցվածքային ներդրումներ.</w:t>
          </w:r>
        </w:sdtContent>
      </w:sdt>
      <w:bookmarkEnd w:id="1930"/>
    </w:p>
    <w:p w14:paraId="056CFA66" w14:textId="52884645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2"/>
          <w:id w:val="-95478515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զգալի ներդրումները, որոնք անհրաժեշտ են 5G ենթակառուցվածքի տեղակայման համար, որոնք կարող են աջակցել IIoT հավելվածներին, ներառյալ բազային կայանների կառուցումը, արդիականացման backhaul ցանցերը և ներդրման եզրային հաշվողական հնարավորությունները:</w:t>
          </w:r>
        </w:sdtContent>
      </w:sdt>
    </w:p>
    <w:p w14:paraId="40CECE15" w14:textId="77777777" w:rsidR="00E4298E" w:rsidRPr="00DC2830" w:rsidRDefault="0059570A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32" w:name="_Toc165300612"/>
    <w:p w14:paraId="58C4C9DA" w14:textId="49958A44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33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3"/>
          <w:id w:val="1298723137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4.1.2 Փոխգործունակության խնդիրներ:</w:t>
          </w:r>
        </w:sdtContent>
      </w:sdt>
      <w:bookmarkEnd w:id="1932"/>
    </w:p>
    <w:p w14:paraId="1080A250" w14:textId="26F2E791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4"/>
          <w:id w:val="-125274228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էկոհամակարգի տարբեր սարքերի, արձանագրությունների և հարթակների միջև անխափան փոխգործունակության ապահովման հետ կապված մարտահրավերները և քննարկեք ստանդարտացված արձանագրությունների և միջերեսների կարևորությունը:</w:t>
          </w:r>
        </w:sdtContent>
      </w:sdt>
    </w:p>
    <w:p w14:paraId="31DFA30A" w14:textId="77777777" w:rsidR="00E4298E" w:rsidRPr="00DC2830" w:rsidRDefault="0059570A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34" w:name="_Toc165300613"/>
    <w:p w14:paraId="6B7E9783" w14:textId="56279EFC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35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5"/>
          <w:id w:val="-109045309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4.1.3 Անվտանգության մտահոգություններ.</w:t>
          </w:r>
        </w:sdtContent>
      </w:sdt>
      <w:bookmarkEnd w:id="1934"/>
    </w:p>
    <w:p w14:paraId="72877778" w14:textId="5CB924B4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6"/>
          <w:id w:val="-88263998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տեղակայման հետ կապված անվտանգության խոցելիությունը և ռիսկերը , ներառյալ տվյալների խախտումները, չարտոնված մուտքը և չարամիտ ծրագրերի հարձակումները, և քննարկեք անվտանգության կայուն միջոցների կարևորությունը, ինչպիսիք են գաղտնագրումը, նույնականացումը և անվտանգ սարքի կառավարումը:</w:t>
          </w:r>
        </w:sdtContent>
      </w:sdt>
    </w:p>
    <w:p w14:paraId="51FF3299" w14:textId="77777777" w:rsidR="00E4298E" w:rsidRPr="00DC2830" w:rsidRDefault="0059570A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36" w:name="_Toc165300614"/>
    <w:p w14:paraId="46450919" w14:textId="690E742B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37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7"/>
          <w:id w:val="-148794019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4.1.4 Տվյալների կառավարում և վերլուծություն:</w:t>
          </w:r>
        </w:sdtContent>
      </w:sdt>
      <w:bookmarkEnd w:id="1936"/>
    </w:p>
    <w:p w14:paraId="617AE50A" w14:textId="4B33CB5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8"/>
          <w:id w:val="-212869339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 մարտահրավերները՝ կապված 5G-ով ապահովված IIoT սարքերի կողմից ստեղծված հսկայական քանակությամբ տվյալների կառավարման և վերլուծության հետ, ներառյալ պահեստավորումը, մշակումը և գործնական պատկերացումների արդյունահանումը, և քննարկեք առաջադեմ վերլուծական գործիքների և տեխնիկայի անհրաժեշտությունը:</w:t>
          </w:r>
        </w:sdtContent>
      </w:sdt>
    </w:p>
    <w:p w14:paraId="42B18C1F" w14:textId="77777777" w:rsidR="00E4298E" w:rsidRPr="00DC2830" w:rsidRDefault="0059570A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38" w:name="_Toc165300615"/>
    <w:p w14:paraId="305952C9" w14:textId="330D6E6F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39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9"/>
          <w:id w:val="-45163357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4.1.5 Կարգավորման և Համապատասխանության հարցեր.</w:t>
          </w:r>
        </w:sdtContent>
      </w:sdt>
      <w:bookmarkEnd w:id="1938"/>
    </w:p>
    <w:p w14:paraId="6DC9B478" w14:textId="7899D4B6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0"/>
          <w:id w:val="91128016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կարգավորող պահանջները և արդյունաբերության ստանդարտները՝ կապված տվյալների գաղտնիության, անվտանգության և բնապահպանական կանոնակարգերի հետ, և ուսումնասիրեք մարտահրավերները՝ կապված այնպիսի կանոնակարգերի, ինչպիսիք են GDPR-ը, HIPAA-ն և ոլորտի հատուկ ստանդարտներին համապատասխանությունն ապահովելու համար:</w:t>
          </w:r>
        </w:sdtContent>
      </w:sdt>
    </w:p>
    <w:p w14:paraId="6E1D5C6C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40" w:name="_Toc165300616"/>
    <w:p w14:paraId="776F8CBF" w14:textId="79BFCA1F" w:rsidR="00E4298E" w:rsidRPr="00DC2830" w:rsidRDefault="00D14FD6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41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71"/>
          <w:id w:val="-4006704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4.2 Հնարավորություններ </w:t>
          </w:r>
        </w:sdtContent>
      </w:sdt>
      <w:bookmarkEnd w:id="1940"/>
    </w:p>
    <w:p w14:paraId="0D7782C9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42" w:name="_Toc165300617"/>
    <w:p w14:paraId="3CE11530" w14:textId="1B393272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43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2"/>
          <w:id w:val="582881279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4.2.1 Բարելավված միացում:</w:t>
          </w:r>
        </w:sdtContent>
      </w:sdt>
      <w:bookmarkEnd w:id="1942"/>
    </w:p>
    <w:p w14:paraId="21F6A6CF" w14:textId="168BD9DB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3"/>
          <w:id w:val="-42612391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5G ցանցերն առաջարկում տվյալների ավելի բարձր արագություն, ավելի ցածր ուշացում և ավելի մեծ հզորություն՝ համեմատած նախորդ սերունդների հետ՝ թույլ տալով անխափան կապ և հաղորդակցություն IIoT հավելվածների համար արդյունաբերական միջավայրերում:</w:t>
          </w:r>
        </w:sdtContent>
      </w:sdt>
    </w:p>
    <w:p w14:paraId="0E6A1AE9" w14:textId="77777777" w:rsidR="00E4298E" w:rsidRPr="00DC2830" w:rsidRDefault="0059570A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lastRenderedPageBreak/>
        <w:t xml:space="preserve">   </w:t>
      </w:r>
    </w:p>
    <w:bookmarkStart w:id="1944" w:name="_Toc165300618"/>
    <w:p w14:paraId="1797099B" w14:textId="3D39F6AF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45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4"/>
          <w:id w:val="1355774083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4.2.2 Իրական ժամանակում որոշումների կայացում.</w:t>
          </w:r>
        </w:sdtContent>
      </w:sdt>
      <w:bookmarkEnd w:id="1944"/>
    </w:p>
    <w:p w14:paraId="18583230" w14:textId="248A214D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5"/>
          <w:id w:val="-17518094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5G ցանցերի ծայրահեղ ցածր հետաձգումը և բարձր հուսալիությունը հնարավորություն են տալիս իրական ժամանակում մոնիտորինգ, վերահսկում և որոշումներ կայացնել արդյունաբերական գործընթացներում՝ բարձրացնելով գործառնական արդյունավետությունն ու արձագանքողությունը:</w:t>
          </w:r>
        </w:sdtContent>
      </w:sdt>
    </w:p>
    <w:p w14:paraId="0A8A1BBB" w14:textId="77777777" w:rsidR="00E4298E" w:rsidRPr="00DC2830" w:rsidRDefault="0059570A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46" w:name="_Toc165300619"/>
    <w:p w14:paraId="6F568290" w14:textId="6A032A82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47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6"/>
          <w:id w:val="-142820422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4.2.3 Ընդլայնված ավտոմատացում:</w:t>
          </w:r>
        </w:sdtContent>
      </w:sdt>
      <w:bookmarkEnd w:id="1946"/>
    </w:p>
    <w:p w14:paraId="64DBBFE7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7"/>
          <w:id w:val="56422250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է 5G-ով միացված IIoT-ն նպաստում արդյունաբերական գործընթացների ավտոմատացման ավելի մեծ մակարդակներին՝ նվազեցնելով ձեռքի միջամտությունից կախվածությունը և բարելավելով արդյունավետությունն ու արտադրողականությունը:</w:t>
          </w:r>
        </w:sdtContent>
      </w:sdt>
    </w:p>
    <w:p w14:paraId="5D5DE8D8" w14:textId="77777777" w:rsidR="00E4298E" w:rsidRPr="00DC2830" w:rsidRDefault="0059570A">
      <w:pPr>
        <w:pStyle w:val="Heading3"/>
        <w:spacing w:line="360" w:lineRule="auto"/>
        <w:rPr>
          <w:rFonts w:ascii="Sylfaen" w:eastAsia="Arial" w:hAnsi="Sylfaen" w:cs="Arial"/>
        </w:rPr>
        <w:pPrChange w:id="1948" w:author="Derenik Petrosyan" w:date="2024-04-16T14:15:00Z">
          <w:pPr>
            <w:pStyle w:val="Heading3"/>
          </w:pPr>
        </w:pPrChange>
      </w:pPr>
      <w:r w:rsidRPr="00DC2830">
        <w:rPr>
          <w:rFonts w:ascii="Sylfaen" w:eastAsia="Arial" w:hAnsi="Sylfaen" w:cs="Arial"/>
        </w:rPr>
        <w:t xml:space="preserve">   </w:t>
      </w:r>
    </w:p>
    <w:bookmarkStart w:id="1949" w:name="_Toc165300620"/>
    <w:p w14:paraId="76BA7DD5" w14:textId="77777777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50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8"/>
          <w:id w:val="-777719711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4.2.4 Նորարար օգտագործման դեպքեր:</w:t>
          </w:r>
        </w:sdtContent>
      </w:sdt>
      <w:bookmarkEnd w:id="1949"/>
    </w:p>
    <w:p w14:paraId="6B7A4CA3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9"/>
          <w:id w:val="87852433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 նորարարական օգտագործման դեպքերն ու հավելվածները, որոնք միացված են 5G-ով միացված IIoT- ով , ինչպիսիք են կանխատեսելի սպասարկումը, ինքնավար գործառնությունները, հեռակառավարման մոնիտորինգը և մատակարարման շղթայի օպտիմալացումը, և քննարկեք դրանց հնարավոր ազդեցությունը արդյունաբերական գործունեության վրա:</w:t>
          </w:r>
        </w:sdtContent>
      </w:sdt>
    </w:p>
    <w:p w14:paraId="4DDAF795" w14:textId="77777777" w:rsidR="00E4298E" w:rsidRPr="00DC2830" w:rsidRDefault="0059570A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51" w:name="_Toc165300621"/>
    <w:p w14:paraId="6458FE65" w14:textId="77777777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5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0"/>
          <w:id w:val="-89458950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4.2.5 Ընդարձակություն և ճկունություն:</w:t>
          </w:r>
        </w:sdtContent>
      </w:sdt>
      <w:bookmarkEnd w:id="1951"/>
    </w:p>
    <w:p w14:paraId="45245EC7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1"/>
          <w:id w:val="17308156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5G ցանցերը նախագծված՝ բավարարելու IIoT տեղակայման աճող պահանջները՝ աջակցելով միացված սարքերի և հավելվածների զանգվածային թվով տարբեր պահանջներով, և ընձեռելով ընդլայնելիություն և ճկունություն արդյունաբերական պարամետրերում:</w:t>
          </w:r>
        </w:sdtContent>
      </w:sdt>
    </w:p>
    <w:p w14:paraId="1F54DC53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53" w:name="_Toc165300622"/>
    <w:p w14:paraId="15952270" w14:textId="77777777" w:rsidR="00E4298E" w:rsidRPr="00DC2830" w:rsidRDefault="00D14FD6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954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82"/>
          <w:id w:val="-158082028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 5G-միացված IIoT- ի դեպքերի ուսումնասիրություններ և կիրառություններ </w:t>
          </w:r>
        </w:sdtContent>
      </w:sdt>
      <w:bookmarkEnd w:id="1953"/>
    </w:p>
    <w:p w14:paraId="1556E4B4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55" w:name="_Toc165300623"/>
    <w:p w14:paraId="419081D7" w14:textId="77777777" w:rsidR="00E4298E" w:rsidRPr="00DC2830" w:rsidRDefault="00D14FD6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56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83"/>
          <w:id w:val="141443638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5.1 Արտադրական արդյունաբերություն </w:t>
          </w:r>
        </w:sdtContent>
      </w:sdt>
      <w:bookmarkEnd w:id="1955"/>
    </w:p>
    <w:p w14:paraId="5FD1F4A3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57" w:name="_Toc165300624"/>
    <w:p w14:paraId="14A301C3" w14:textId="77777777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58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4"/>
          <w:id w:val="1358755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5.1.1 Կանխատեսող սպասարկում:</w:t>
          </w:r>
        </w:sdtContent>
      </w:sdt>
      <w:bookmarkEnd w:id="1957"/>
    </w:p>
    <w:p w14:paraId="4C874292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5"/>
          <w:id w:val="-475050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արտադրողները օգտագործում 5G-ով միացված IIoT-ը կանխատեսելի սպասարկման համար՝ օգտագործելով մեքենաների մեջ ներկառուցված սենսորների իրական ժամանակի տվյալները՝ կանխատեսելու և կանխելու սարքավորումների խափանումները, նվազագույնի հասցնելու պարապուրդը և օպտիմալացնելու սպասարկման գրաֆիկները:</w:t>
          </w:r>
        </w:sdtContent>
      </w:sdt>
    </w:p>
    <w:p w14:paraId="7C11C5BC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59" w:name="_Toc165300625"/>
    <w:p w14:paraId="50DBB050" w14:textId="77777777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60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6"/>
          <w:id w:val="-1022710362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5.1.2 Խելացի գործարաններ:</w:t>
          </w:r>
        </w:sdtContent>
      </w:sdt>
      <w:bookmarkEnd w:id="1959"/>
    </w:p>
    <w:p w14:paraId="1707C003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7"/>
          <w:id w:val="55967646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խելացի գործարանների հայեցակարգը, որոնք սնուցվում են 5G-ով միացված IIoT- ով , որտեղ փոխկապակցված սարքերը, սենսորները և կառավարման համակարգերը հնարավորություն են տալիս անխափան հաղորդակցություն, իրական ժամանակի մոնիտորինգ և հարմարվողական արտադրական գործընթացներ՝ հանգեցնելով բարելավված արդյունավետության և արտադրողականության:</w:t>
          </w:r>
        </w:sdtContent>
      </w:sdt>
    </w:p>
    <w:p w14:paraId="1F5DE97D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61" w:name="_Toc165300626"/>
    <w:p w14:paraId="70D3354D" w14:textId="77777777" w:rsidR="00E4298E" w:rsidRPr="00DC2830" w:rsidRDefault="00D14FD6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62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88"/>
          <w:id w:val="-8278208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5.2 Տրանսպորտային արդյունաբերություն</w:t>
          </w:r>
        </w:sdtContent>
      </w:sdt>
      <w:bookmarkEnd w:id="1961"/>
    </w:p>
    <w:p w14:paraId="71B0C374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63" w:name="_Toc165300627"/>
    <w:p w14:paraId="25473C58" w14:textId="77777777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64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9"/>
          <w:id w:val="176433549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5.2.1 Ինքնավար Տրանսպորտ :</w:t>
          </w:r>
        </w:sdtContent>
      </w:sdt>
      <w:bookmarkEnd w:id="1963"/>
    </w:p>
    <w:p w14:paraId="38E2B18B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0"/>
          <w:id w:val="-15146068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է 5G կապը հեշտացնում հաղորդակցությունը ինքնավար մեքենաների և ենթակառուցվածքների միջև՝ հնարավորություն տալով իրական ժամանակում նավիգացիան, բախումներից խուսափելը և երթևեկության կառավարումը և քննարկել ճանապարհային անվտանգության և երթևեկության արդյունավետության վրա հնարավոր ազդեցությունը:</w:t>
          </w:r>
        </w:sdtContent>
      </w:sdt>
    </w:p>
    <w:p w14:paraId="6BC1F676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65" w:name="_Toc165300628"/>
    <w:p w14:paraId="0B190C53" w14:textId="77777777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66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1"/>
          <w:id w:val="-8970083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5.2.2 Նավատորմի կառավարում:</w:t>
          </w:r>
        </w:sdtContent>
      </w:sdt>
      <w:bookmarkEnd w:id="1965"/>
    </w:p>
    <w:p w14:paraId="5AFA7E94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2"/>
          <w:id w:val="-63449129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է 5G-ով միացված IIoT-ն հնարավորություն է տալիս իրական ժամանակում հետևել և վերահսկել տրանսպորտային միջոցների և բեռնափոխադրումների ոլորտում տրանսպորտային ոլորտում, օպտիմալացնելով երթուղու պլանավորումը, բարելավելով վառելիքի արդյունավետությունը և ընդլայնելով լոգիստիկ գործողությունները:</w:t>
          </w:r>
        </w:sdtContent>
      </w:sdt>
    </w:p>
    <w:p w14:paraId="56D6D6F8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67" w:name="_Toc165300629"/>
    <w:p w14:paraId="0B01D4D1" w14:textId="77777777" w:rsidR="00E4298E" w:rsidRPr="00DC2830" w:rsidRDefault="00D14FD6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68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93"/>
          <w:id w:val="-207611912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5.3 Առողջապահության արդյունաբերություն </w:t>
          </w:r>
        </w:sdtContent>
      </w:sdt>
      <w:bookmarkEnd w:id="1967"/>
    </w:p>
    <w:p w14:paraId="604E1EE7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69" w:name="_Toc165300630"/>
    <w:p w14:paraId="300480F9" w14:textId="77777777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70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4"/>
          <w:id w:val="297737035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5.3.1 Հեռավոր հիվանդի մոնիտորինգ :</w:t>
          </w:r>
        </w:sdtContent>
      </w:sdt>
      <w:bookmarkEnd w:id="1969"/>
    </w:p>
    <w:p w14:paraId="37D4B05E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5"/>
          <w:id w:val="138837428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առողջապահական ծառայություններ մատուցողները օգտագործում 5G-ով միացված IIoT-ը հիվանդների հեռավոր մոնիտորինգի համար՝ օգտագործելով կրելի սարքեր և սենսորներ՝ իրական ժամանակում կենսական նշաններ և առողջական տվյալներ հավաքելու համար՝ հնարավորություն տալով առողջապահական պրոակտիվ միջամտություններին և բարելավելով հիվանդների արդյունքները:</w:t>
          </w:r>
        </w:sdtContent>
      </w:sdt>
    </w:p>
    <w:p w14:paraId="757ECCCE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71" w:name="_Toc165300631"/>
    <w:p w14:paraId="1C83DFB1" w14:textId="77777777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7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6"/>
          <w:id w:val="-1525395164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5.3.2 Հեռաբժշկություն:</w:t>
          </w:r>
        </w:sdtContent>
      </w:sdt>
      <w:bookmarkEnd w:id="1971"/>
    </w:p>
    <w:p w14:paraId="0A294FA9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7"/>
          <w:id w:val="40087483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դերը հեռաբժշկության կիրառությունները, ինչպիսիք են հեռահար խորհրդատվությունները, վիրտուալ կլինիկաները և վիրաբուժական պրոցեդուրաները, առողջապահական ծառայությունների հասանելիությունը բարելավելու և առողջապահական անհամամասնությունները նվազեցնելու գործում:</w:t>
          </w:r>
        </w:sdtContent>
      </w:sdt>
    </w:p>
    <w:p w14:paraId="6DE1CF5F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73" w:name="_Toc165300632"/>
    <w:p w14:paraId="0ADD6C92" w14:textId="77777777" w:rsidR="00E4298E" w:rsidRPr="00DC2830" w:rsidRDefault="00D14FD6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74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98"/>
          <w:id w:val="145290299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5.4 Էներգետիկ արդյունաբերություն</w:t>
          </w:r>
        </w:sdtContent>
      </w:sdt>
      <w:bookmarkEnd w:id="1973"/>
    </w:p>
    <w:p w14:paraId="6B9AD6A8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75" w:name="_Toc165300633"/>
    <w:p w14:paraId="2E29DF06" w14:textId="77777777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76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9"/>
          <w:id w:val="1663195122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5.4.1 Խելացի ցանցեր:</w:t>
          </w:r>
        </w:sdtContent>
      </w:sdt>
      <w:bookmarkEnd w:id="1975"/>
    </w:p>
    <w:p w14:paraId="175DA38D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0"/>
          <w:id w:val="87280084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են կոմունալ ծառայությունները օգտագործում 5G-ով միացված IIoT-ը խելացի ցանցերի կիրառման համար, ինչպիսիք են էներգիայի արտադրության, բաշխման և սպառման իրական ժամանակի մոնիտորինգը, էներգաարդյունավետության օպտիմալացումը և ցանցի հուսալիությունն ու ճկունությունը:</w:t>
          </w:r>
        </w:sdtContent>
      </w:sdt>
    </w:p>
    <w:p w14:paraId="7E581ECD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77" w:name="_Toc165300634"/>
    <w:p w14:paraId="15A2A2B9" w14:textId="77777777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78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01"/>
          <w:id w:val="-1634018286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5.4.2 Ակտիվների կառավարում:</w:t>
          </w:r>
        </w:sdtContent>
      </w:sdt>
      <w:bookmarkEnd w:id="1977"/>
    </w:p>
    <w:p w14:paraId="1B495D9D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2"/>
          <w:id w:val="36356198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էներգետիկ ընկերությունները օգտագործում 5G-ով միացված IIoT ակտիվների կառավարման համար, հետևում են ենթակառուցվածքային ակտիվների վիճակին և կատարողականին, ինչպիսիք են էլեկտրակայանները, ենթակայանները և խողովակաշարերը, օպտիմալացնելով սպասարկման ժամանակացույցերը և երկարացնելով ակտիվների կյանքի ցիկլերը:</w:t>
          </w:r>
        </w:sdtContent>
      </w:sdt>
    </w:p>
    <w:p w14:paraId="689911AC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79" w:name="_Toc165300635"/>
    <w:p w14:paraId="5347D1D1" w14:textId="77777777" w:rsidR="00E4298E" w:rsidRPr="00DC2830" w:rsidRDefault="00D14FD6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80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3"/>
          <w:id w:val="-4147023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5.5 Ամփոփում և վերլուծություն </w:t>
          </w:r>
        </w:sdtContent>
      </w:sdt>
      <w:bookmarkEnd w:id="1979"/>
    </w:p>
    <w:p w14:paraId="05493312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6438DB7B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4"/>
          <w:id w:val="-97722901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դեպքերի ուսումնասիրություններից և կիրառություններից տարբեր ոլորտներում:</w:t>
          </w:r>
        </w:sdtContent>
      </w:sdt>
    </w:p>
    <w:p w14:paraId="7448E262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5"/>
          <w:id w:val="4398130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 ընդհանուր թեմաները, հաջողության գործոնները և մարտահրավերները, որոնց բախվում են 5G-ով ապահովված IIoT լուծումներ տեղակայող կազմակերպությունները և քննարկեք արդյունաբերական վերափոխման և նորարարության հետևանքները:</w:t>
          </w:r>
        </w:sdtContent>
      </w:sdt>
    </w:p>
    <w:p w14:paraId="2B21CE9A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81" w:name="_Toc165300636"/>
    <w:p w14:paraId="4AFFAD4E" w14:textId="77777777" w:rsidR="00E4298E" w:rsidRPr="00DC2830" w:rsidRDefault="00D14FD6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982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6"/>
          <w:id w:val="-17184253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 5G-IIoT ինտեգրման ապագա ուղղություններն ու հետևանքները</w:t>
          </w:r>
        </w:sdtContent>
      </w:sdt>
      <w:bookmarkEnd w:id="1981"/>
    </w:p>
    <w:p w14:paraId="4DA86E7D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83" w:name="_Toc165300637"/>
    <w:p w14:paraId="51A3937E" w14:textId="77777777" w:rsidR="00E4298E" w:rsidRPr="00DC2830" w:rsidRDefault="00D14FD6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84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7"/>
          <w:id w:val="35239684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6.1 Զարգացող տեխնոլոգիաներ և միտումներ</w:t>
          </w:r>
        </w:sdtContent>
      </w:sdt>
      <w:bookmarkEnd w:id="1983"/>
    </w:p>
    <w:p w14:paraId="0B5E19B3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85" w:name="_Toc165300638"/>
    <w:p w14:paraId="340CA219" w14:textId="77777777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86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08"/>
          <w:id w:val="1361240534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6.1.1 Եզրային հաշվարկ:</w:t>
          </w:r>
        </w:sdtContent>
      </w:sdt>
      <w:bookmarkEnd w:id="1985"/>
    </w:p>
    <w:p w14:paraId="63B36A27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9"/>
          <w:id w:val="81938909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եզրային հաշվարկների աճող կարևորությունը 5G-ով միացված IIoT տեղակայումներում և ուսումնասիրեք զարգացող միտումները, ինչպիսիք են եզրային AI-ն և եզրային վերլուծությունը, որոնք հնարավորություն են տալիս իրական ժամանակում մշակել և վերլուծել տվյալների ցանցի եզրին, նվազեցնելով ուշացումը և բարձրացնելով արձագանքման հնարավորությունը:</w:t>
          </w:r>
        </w:sdtContent>
      </w:sdt>
    </w:p>
    <w:p w14:paraId="74FC4889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87" w:name="_Toc165300639"/>
    <w:p w14:paraId="0D779EF7" w14:textId="77777777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88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0"/>
          <w:id w:val="30790961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6.1.2 AI և մեքենայական ուսուցում :</w:t>
          </w:r>
        </w:sdtContent>
      </w:sdt>
      <w:bookmarkEnd w:id="1987"/>
    </w:p>
    <w:p w14:paraId="411A327C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1"/>
          <w:id w:val="-68343644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 AI-ի և մեքենայական ուսուցման դերը 5G-ով միացված IIoT հավելվածներում, ինչպիսիք են կանխատեսելի սպասարկումը, անոմալիաների հայտնաբերումը և օպտիմալացումը, և քննարկեք, թե ինչպես են այս տեխնոլոգիաները թույլ տալիս ինքնուրույն որոշումներ կայացնել և օպտիմալացնել արդյունաբերական գործընթացներում:</w:t>
          </w:r>
        </w:sdtContent>
      </w:sdt>
    </w:p>
    <w:p w14:paraId="250FA733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89" w:name="_Toc165300640"/>
    <w:p w14:paraId="648E156F" w14:textId="77777777" w:rsidR="00E4298E" w:rsidRPr="00DC2830" w:rsidRDefault="00D14FD6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90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12"/>
          <w:id w:val="-73870883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6.2 Արդյունաբերական տրանսֆորմացիայի հետևանքները</w:t>
          </w:r>
        </w:sdtContent>
      </w:sdt>
      <w:bookmarkEnd w:id="1989"/>
    </w:p>
    <w:p w14:paraId="39D92F39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91" w:name="_Toc165300641"/>
    <w:p w14:paraId="5BF566C3" w14:textId="77777777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9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3"/>
          <w:id w:val="65557794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6.2.1 Թվային փոխակերպում:</w:t>
          </w:r>
        </w:sdtContent>
      </w:sdt>
      <w:bookmarkEnd w:id="1991"/>
    </w:p>
    <w:p w14:paraId="7074247F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4"/>
          <w:id w:val="192929980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Ուսումնասիրեք 5G-IIoT ինտեգրման ավելի լայն հետևանքները արդյունաբերական վերափոխման համար, ներառյալ դեպի թվայնացում, ավտոմատացում և արդյունաբերական գործընթացներում և գործառնություններում տվյալների վրա հիմնված որոշումների կայացման անցումը:</w:t>
          </w:r>
        </w:sdtContent>
      </w:sdt>
    </w:p>
    <w:p w14:paraId="32A91E4A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93" w:name="_Toc165300642"/>
    <w:p w14:paraId="1CFBC3FE" w14:textId="77777777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94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5"/>
          <w:id w:val="56376418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6.2.2 Բիզնես մոդելներ և արժեքային շղթաներ.</w:t>
          </w:r>
        </w:sdtContent>
      </w:sdt>
      <w:bookmarkEnd w:id="1993"/>
    </w:p>
    <w:p w14:paraId="019AA937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6"/>
          <w:id w:val="-199232302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է 5G-ով միացված IIoT-ը վերափոխում ավանդական բիզնես մոդելները և արժեքային շղթաները այնպիսի ոլորտներում, ինչպիսիք են արտադրությունը, տրանսպորտը և առողջապահությունը, և ուսումնասիրեք եկամուտների ստեղծման և արժեքի ստեղծման նոր հնարավորություններ:</w:t>
          </w:r>
        </w:sdtContent>
      </w:sdt>
    </w:p>
    <w:p w14:paraId="255A5077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95" w:name="_Toc165300643"/>
    <w:p w14:paraId="14CDA287" w14:textId="77777777" w:rsidR="00E4298E" w:rsidRPr="00DC2830" w:rsidRDefault="00D14FD6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96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17"/>
          <w:id w:val="98820857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6.3 Մարտահրավերներ և նկատառումներ</w:t>
          </w:r>
        </w:sdtContent>
      </w:sdt>
      <w:bookmarkEnd w:id="1995"/>
    </w:p>
    <w:p w14:paraId="2FE0C3FD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97" w:name="_Toc165300644"/>
    <w:p w14:paraId="5CCB7FD0" w14:textId="77777777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1998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8"/>
          <w:id w:val="-1254122545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6.3.1 Կիբերանվտանգություն:</w:t>
          </w:r>
        </w:sdtContent>
      </w:sdt>
      <w:bookmarkEnd w:id="1997"/>
    </w:p>
    <w:p w14:paraId="05F327EB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9"/>
          <w:id w:val="-111775163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տեղակայման համատեքստում և քննարկեք կիբերանվտանգության ռիսկերն ու խոցելիությունները, ներառյալ սպառնալիքների հայտնաբերումը, կանխարգելումը և միջադեպերին արձագանքելու ռազմավարությունները:</w:t>
          </w:r>
        </w:sdtContent>
      </w:sdt>
    </w:p>
    <w:p w14:paraId="5C4F19F7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99" w:name="_Toc165300645"/>
    <w:p w14:paraId="61A41064" w14:textId="77777777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2000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20"/>
          <w:id w:val="79842655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6.3.2 Կարգավորող շրջանակներ.</w:t>
          </w:r>
        </w:sdtContent>
      </w:sdt>
      <w:bookmarkEnd w:id="1999"/>
    </w:p>
    <w:p w14:paraId="6E15A93D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1"/>
          <w:id w:val="-9603354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կարգավորող շրջանակների և ստանդարտների անհրաժեշտությունը՝ կարգավորելու 5G-ով միացված IIoT-ի տեղակայումները, ապահովելով տվյալների գաղտնիության, անվտանգության և փոխգործունակության պահանջներին համապատասխանությունը, ինչպես նաև խրախուսելով վստահությունն ու վստահությունը այս տեխնոլոգիաների ընդունման նկատմամբ:</w:t>
          </w:r>
        </w:sdtContent>
      </w:sdt>
    </w:p>
    <w:p w14:paraId="500A6BFD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01" w:name="_Toc165300646"/>
    <w:p w14:paraId="3ADDB93A" w14:textId="77777777" w:rsidR="00E4298E" w:rsidRPr="00DC2830" w:rsidRDefault="00D14FD6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02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22"/>
          <w:id w:val="-37146067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6.4 Էթիկական և սոցիալական հետևանքներ</w:t>
          </w:r>
        </w:sdtContent>
      </w:sdt>
      <w:bookmarkEnd w:id="2001"/>
    </w:p>
    <w:p w14:paraId="6717CA9F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03" w:name="_Toc165300647"/>
    <w:p w14:paraId="16C52CD3" w14:textId="77777777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2004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23"/>
          <w:id w:val="-1094621103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6.4.1 Գաղտնիություն և տվյալների կառավարում:</w:t>
          </w:r>
        </w:sdtContent>
      </w:sdt>
      <w:bookmarkEnd w:id="2003"/>
    </w:p>
    <w:p w14:paraId="2555662F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4"/>
          <w:id w:val="8777472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Ուսումնասիրեք էթիկական նկատառումները՝ կապված տվյալների հավաքագրման, օգտագործման և փոխանակման հետ 5G-ով միացված IIoT տեղակայումներում և քննարկեք գաղտնիության, թափանցիկության և հաշվետվողականության կարևորությունը տվյալների կառավարման շրջանակներում:</w:t>
          </w:r>
        </w:sdtContent>
      </w:sdt>
    </w:p>
    <w:p w14:paraId="583DD025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05" w:name="_Toc165300648"/>
    <w:p w14:paraId="566708B0" w14:textId="77777777" w:rsidR="00E4298E" w:rsidRPr="00DC2830" w:rsidRDefault="00D14FD6">
      <w:pPr>
        <w:pStyle w:val="Heading3"/>
        <w:spacing w:line="360" w:lineRule="auto"/>
        <w:rPr>
          <w:rFonts w:ascii="Sylfaen" w:eastAsia="Arial" w:hAnsi="Sylfaen" w:cs="Arial"/>
        </w:rPr>
        <w:pPrChange w:id="2006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25"/>
          <w:id w:val="-693531501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6.4.2 Ազդեցություն աշխատուժի վրա.</w:t>
          </w:r>
        </w:sdtContent>
      </w:sdt>
      <w:bookmarkEnd w:id="2005"/>
    </w:p>
    <w:p w14:paraId="49C51B55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6"/>
          <w:id w:val="12546304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IIoT- ի հնարավոր ազդեցությունը աշխատուժի վրա, ներառյալ աշխատանքի դերերի, հմտությունների պահանջների և աշխատավայրի դինամիկայի փոփոխությունները և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>քննարկել աշխատուժի վերապատրաստման, վերապատրաստման և նոր տեխնոլոգիաներին հարմարվելու ռազմավարությունները:</w:t>
          </w:r>
        </w:sdtContent>
      </w:sdt>
    </w:p>
    <w:p w14:paraId="29B66C17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07" w:name="_Toc165300649"/>
    <w:p w14:paraId="565D6A86" w14:textId="77777777" w:rsidR="00E4298E" w:rsidRPr="00DC2830" w:rsidRDefault="00D14FD6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08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27"/>
          <w:id w:val="-56704123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6.5 Ամփոփում և եզրակացություն </w:t>
          </w:r>
        </w:sdtContent>
      </w:sdt>
      <w:bookmarkEnd w:id="2007"/>
    </w:p>
    <w:p w14:paraId="58CC6B0C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3533996E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8"/>
          <w:id w:val="-160349079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Ամփոփեք 5G-IIoT ինտեգրման հիմնական պատկերացումներն ու հետևանքները արդյունաբերական վերափոխման, տեխնոլոգիաների ընդունման և հասարակության ազդեցության համար:</w:t>
          </w:r>
        </w:sdtContent>
      </w:sdt>
    </w:p>
    <w:p w14:paraId="1791E449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9"/>
          <w:id w:val="16106301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կողմից ներկայացված հնարավորությունների և մարտահրավերների մասին և առաջարկություններ տրամադրեք արդյունաբերական կազմակերպություններին, քաղաքականություն մշակողներին և հետազոտողներին՝ նավարկելու այս զարգացող լանդշաֆտը:</w:t>
          </w:r>
        </w:sdtContent>
      </w:sdt>
    </w:p>
    <w:p w14:paraId="52EF7765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09" w:name="_Toc165300650"/>
    <w:p w14:paraId="47C44458" w14:textId="77777777" w:rsidR="00E4298E" w:rsidRPr="00DC2830" w:rsidRDefault="00D14FD6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2010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0"/>
          <w:id w:val="444203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 Եզրակացություն </w:t>
          </w:r>
        </w:sdtContent>
      </w:sdt>
      <w:bookmarkEnd w:id="2009"/>
    </w:p>
    <w:p w14:paraId="4F7EB7F6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11" w:name="_Toc165300651"/>
    <w:p w14:paraId="4B6449F5" w14:textId="77777777" w:rsidR="00E4298E" w:rsidRPr="00DC2830" w:rsidRDefault="00D14FD6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12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1"/>
          <w:id w:val="63274800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7.1 Հիմնական բացահայտումների ամփոփում </w:t>
          </w:r>
        </w:sdtContent>
      </w:sdt>
      <w:bookmarkEnd w:id="2011"/>
    </w:p>
    <w:p w14:paraId="617623ED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0C4D38D5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2"/>
          <w:id w:val="-112121934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Ամփոփեք թեզի հիմնական բացահայտումները և պատկերացումները՝ ընդգծելով յուրաքանչյուր բաժնում քննարկված հիմնական կետերը, ներառյալ.</w:t>
          </w:r>
        </w:sdtContent>
      </w:sdt>
    </w:p>
    <w:p w14:paraId="0989EEEA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3"/>
          <w:id w:val="91968584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 ցանցերի և իրերի արդյունաբերական ինտերնետի ակնարկ ( IIoT ):</w:t>
          </w:r>
        </w:sdtContent>
      </w:sdt>
    </w:p>
    <w:p w14:paraId="0B9F4EF1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4"/>
          <w:id w:val="92354324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տեխնիկական ասպեկտները, մարտահրավերները և հնարավորությունները:</w:t>
          </w:r>
        </w:sdtContent>
      </w:sdt>
    </w:p>
    <w:p w14:paraId="79A43569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5"/>
          <w:id w:val="-32581859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- 5G-ով միացված IIoT-ի դեպքերի ուսումնասիրություններ և կիրառություններ տարբեր ոլորտներում:</w:t>
          </w:r>
        </w:sdtContent>
      </w:sdt>
    </w:p>
    <w:p w14:paraId="2BA1F063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6"/>
          <w:id w:val="86748794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Արդյունաբերական վերափոխման համար 5G-IIoT ինտեգրման ապագա ուղղություններն ու հետևանքները:</w:t>
          </w:r>
        </w:sdtContent>
      </w:sdt>
    </w:p>
    <w:p w14:paraId="7E8FC786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13" w:name="_Toc165300652"/>
    <w:p w14:paraId="6CE65D68" w14:textId="77777777" w:rsidR="00E4298E" w:rsidRPr="00DC2830" w:rsidRDefault="00D14FD6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14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7"/>
          <w:id w:val="-133752159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7.2 Ներդրումներ և նշանակություն </w:t>
          </w:r>
        </w:sdtContent>
      </w:sdt>
      <w:bookmarkEnd w:id="2013"/>
    </w:p>
    <w:p w14:paraId="5C9A5731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280FC8BF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8"/>
          <w:id w:val="-54723014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Քննարկեք թեզի ներդրումը 5G-IIoT ինտեգրման ոլորտում, ներառյալ.</w:t>
          </w:r>
        </w:sdtContent>
      </w:sdt>
    </w:p>
    <w:p w14:paraId="009507FB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9"/>
          <w:id w:val="-11691703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 ցանցերի ինտեգրման հետ կապված տեխնիկական ասպեկտների, մարտահրավերների և հնարավորությունների ըմբռնումը IIoT- ի հետ :</w:t>
          </w:r>
        </w:sdtContent>
      </w:sdt>
    </w:p>
    <w:p w14:paraId="705FCB53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0"/>
          <w:id w:val="10832688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դեպքերի վերաբերյալ տարբեր ոլորտներում:</w:t>
          </w:r>
        </w:sdtContent>
      </w:sdt>
    </w:p>
    <w:p w14:paraId="26081043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1"/>
          <w:id w:val="-15954216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ապագա ուղղությունների և հետևանքների բացահայտում արդյունաբերական վերափոխման, տեխնոլոգիաների ընդունման և հասարակության վրա ազդեցության համար:</w:t>
          </w:r>
        </w:sdtContent>
      </w:sdt>
    </w:p>
    <w:p w14:paraId="1E64A8F1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15" w:name="_Toc165300653"/>
    <w:p w14:paraId="16B1EDC9" w14:textId="77777777" w:rsidR="00E4298E" w:rsidRPr="00DC2830" w:rsidRDefault="00D14FD6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16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42"/>
          <w:id w:val="134805678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7.3 Առաջարկություններ </w:t>
          </w:r>
        </w:sdtContent>
      </w:sdt>
      <w:bookmarkEnd w:id="2015"/>
    </w:p>
    <w:p w14:paraId="42FBEF64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561BB215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3"/>
          <w:id w:val="-149439996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Տրամադրել առաջարկություններ արդյունաբերական կազմակերպություններին, քաղաքականություն մշակողներին և հետազոտողներին՝ հիմնվելով թեզի արդյունքների և պատկերացումների վրա, ներառյալ.</w:t>
          </w:r>
        </w:sdtContent>
      </w:sdt>
    </w:p>
    <w:p w14:paraId="7F8BB8E6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4"/>
          <w:id w:val="-132565146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հետ կապված մարտահրավերների հաղթահարման և հնարավորությունների հաղթահարման ռազմավարություններ:</w:t>
          </w:r>
        </w:sdtContent>
      </w:sdt>
    </w:p>
    <w:p w14:paraId="2E4157A0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5"/>
          <w:id w:val="-32759743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Արդյունաբերական միջավայրում 5G-ով ապահովված IIoT համակարգերի տեղակայման և շահագործման լավագույն փորձը :</w:t>
          </w:r>
        </w:sdtContent>
      </w:sdt>
    </w:p>
    <w:p w14:paraId="1BCB6992" w14:textId="77777777" w:rsidR="00E4298E" w:rsidRPr="00DC2830" w:rsidRDefault="00D14FD6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6"/>
          <w:id w:val="-152447290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Հետագա հետազոտությունների և հետախուզման ոլորտներ՝ 5G-IIoT ինտեգրման ոլորտը առաջ մղելու և մնացած բացերն ու մարտահրավերները լուծելու համար:</w:t>
          </w:r>
        </w:sdtContent>
      </w:sdt>
    </w:p>
    <w:p w14:paraId="659DD4B6" w14:textId="77777777" w:rsidR="00E4298E" w:rsidRPr="00DC2830" w:rsidRDefault="00E4298E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17" w:name="_Toc165300654"/>
    <w:p w14:paraId="72F63FAD" w14:textId="77777777" w:rsidR="00E4298E" w:rsidRPr="00DC2830" w:rsidRDefault="00D14FD6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18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47"/>
          <w:id w:val="-17035530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7.4 Եզրակացություն </w:t>
          </w:r>
        </w:sdtContent>
      </w:sdt>
      <w:bookmarkEnd w:id="2017"/>
    </w:p>
    <w:p w14:paraId="6BF5CFD3" w14:textId="77777777" w:rsidR="00E4298E" w:rsidRDefault="00E4298E" w:rsidP="009843D2">
      <w:pPr>
        <w:spacing w:line="360" w:lineRule="auto"/>
        <w:jc w:val="both"/>
        <w:rPr>
          <w:ins w:id="2019" w:author="Derenik Petrosyan" w:date="2024-04-15T12:14:00Z"/>
          <w:rFonts w:ascii="Sylfaen" w:eastAsia="Arial" w:hAnsi="Sylfaen" w:cs="Arial"/>
          <w:sz w:val="24"/>
          <w:szCs w:val="24"/>
        </w:rPr>
      </w:pPr>
    </w:p>
    <w:p w14:paraId="5F98AC4F" w14:textId="77777777" w:rsidR="00365502" w:rsidRPr="001A4BF5" w:rsidRDefault="00365502">
      <w:pPr>
        <w:spacing w:line="360" w:lineRule="auto"/>
        <w:jc w:val="both"/>
        <w:rPr>
          <w:ins w:id="2020" w:author="Derenik Petrosyan" w:date="2024-04-15T12:14:00Z"/>
          <w:rFonts w:ascii="Sylfaen" w:eastAsia="Times New Roman" w:hAnsi="Sylfaen" w:cs="Times New Roman"/>
          <w:color w:val="767171" w:themeColor="background2" w:themeShade="80"/>
          <w:sz w:val="24"/>
          <w:szCs w:val="24"/>
        </w:rPr>
        <w:pPrChange w:id="2021" w:author="Derenik Petrosyan" w:date="2024-04-16T14:15:00Z">
          <w:pPr>
            <w:spacing w:line="240" w:lineRule="auto"/>
            <w:jc w:val="both"/>
          </w:pPr>
        </w:pPrChange>
      </w:pPr>
      <w:proofErr w:type="spellStart"/>
      <w:ins w:id="2022" w:author="Derenik Petrosyan" w:date="2024-04-15T12:14:00Z">
        <w:r w:rsidRPr="001A4BF5">
          <w:rPr>
            <w:rFonts w:ascii="Sylfaen" w:eastAsia="Times New Roman" w:hAnsi="Sylfaen" w:cs="Times New Roman"/>
            <w:b/>
            <w:bCs/>
            <w:color w:val="767171" w:themeColor="background2" w:themeShade="80"/>
            <w:sz w:val="24"/>
            <w:szCs w:val="24"/>
            <w:lang w:val="en-US"/>
          </w:rPr>
          <w:lastRenderedPageBreak/>
          <w:t>Եզրակացություն</w:t>
        </w:r>
        <w:proofErr w:type="spellEnd"/>
      </w:ins>
    </w:p>
    <w:p w14:paraId="7F174410" w14:textId="77777777" w:rsidR="00365502" w:rsidRPr="001A4BF5" w:rsidRDefault="00365502">
      <w:pPr>
        <w:spacing w:line="360" w:lineRule="auto"/>
        <w:jc w:val="both"/>
        <w:rPr>
          <w:ins w:id="2023" w:author="Derenik Petrosyan" w:date="2024-04-15T12:14:00Z"/>
          <w:rFonts w:ascii="Sylfaen" w:eastAsia="Times New Roman" w:hAnsi="Sylfaen" w:cs="Times New Roman"/>
          <w:color w:val="767171" w:themeColor="background2" w:themeShade="80"/>
          <w:sz w:val="24"/>
          <w:szCs w:val="24"/>
        </w:rPr>
        <w:pPrChange w:id="2024" w:author="Derenik Petrosyan" w:date="2024-04-16T14:15:00Z">
          <w:pPr>
            <w:spacing w:line="240" w:lineRule="auto"/>
            <w:jc w:val="both"/>
          </w:pPr>
        </w:pPrChange>
      </w:pPr>
      <w:ins w:id="2025" w:author="Derenik Petrosyan" w:date="2024-04-15T12:14:00Z"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>IIoT-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զարգացման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ժամանակացույցը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բնութագրվում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նորարարության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և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ստանդարտացման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շարունակական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ցիկլով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որը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պայմանավորված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տեխնոլոգիական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առաջընթացի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անողոք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տեմպերով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: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Լարային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ցանցերի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վաղ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օրերից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մինչև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նոր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սերնդի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կապի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ստանդարտների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սկիզբը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յուրաքանչյուր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կարևոր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իրադարձություն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առաջ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մղել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IIoT-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ն՝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բացելով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արդյունաբերական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միջավայրերում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ավտոմատացման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արդյունավետության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և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տվյալների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վրա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հիմնված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որոշումների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կայացման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նոր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հնարավորություններ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: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Մինչ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IIoT-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ճանապարհորդությունը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շարունակվում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կազմակերպությունները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պետք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ընդունեն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այս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առաջընթացները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՝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միաժամանակ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անդրադառնալով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անվտանգության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և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փոխգործունակության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մարտահրավերներին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՝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միացված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տեխնոլոգիայի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փոխակերպող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ներուժը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լիովին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իրացնելու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համար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>:</w:t>
        </w:r>
      </w:ins>
    </w:p>
    <w:p w14:paraId="56072410" w14:textId="77777777" w:rsidR="00C45D34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2026" w:author="Derenik Petrosyan" w:date="2024-04-15T12:16:00Z"/>
          <w:rStyle w:val="rynqvb"/>
          <w:rFonts w:ascii="Sylfaen" w:hAnsi="Sylfaen"/>
          <w:color w:val="3C4043"/>
          <w:sz w:val="24"/>
          <w:szCs w:val="24"/>
          <w:lang w:val="hy-AM"/>
        </w:rPr>
        <w:pPrChange w:id="202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ToRangeStart w:id="2028" w:author="Derenik Petrosyan" w:date="2024-04-15T12:16:00Z" w:name="move164075808"/>
      <w:moveTo w:id="2029" w:author="Derenik Petrosyan" w:date="2024-04-15T12:16:00Z">
        <w:r w:rsidRPr="001A4BF5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</w:rPr>
          <w:t>Եզրակացություն</w:t>
        </w:r>
        <w:r w:rsidRPr="00B737E0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>:</w:t>
        </w:r>
      </w:moveTo>
    </w:p>
    <w:p w14:paraId="6AFF6A3D" w14:textId="77777777" w:rsidR="00C45D34" w:rsidRPr="001A4BF5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2030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</w:rPr>
        <w:pPrChange w:id="203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639BA862" w14:textId="77777777" w:rsidR="00C45D34" w:rsidRPr="001A4BF5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2032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</w:rPr>
        <w:pPrChange w:id="203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To w:id="2034" w:author="Derenik Petrosyan" w:date="2024-04-15T12:16:00Z">
        <w:r w:rsidRPr="001A4BF5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</w:rPr>
          <w:t>Եզրակացությունն անդրադառնում է անլար կապի պատմական հետագծին՝ ընդգծելով տեխնոլոգիական նորարարության կրկնվող բնույթը և արդյունաբերության առջև ծառացած մշտական մարտահրավերները: Այն ընդգծում է անլար կապի փոխակերպիչ ազդեցությունը հասարակության վրա և ավելի արագ, հուսալի և մատչելի կապի շարունակական ձգտումը:</w:t>
        </w:r>
        <w:r w:rsidRPr="001A4BF5">
          <w:rPr>
            <w:rFonts w:ascii="Sylfaen" w:eastAsia="Times New Roman" w:hAnsi="Sylfaen" w:cs="Segoe UI"/>
            <w:b/>
            <w:bCs/>
            <w:i/>
            <w:iCs/>
            <w:color w:val="333333"/>
            <w:sz w:val="24"/>
            <w:szCs w:val="24"/>
            <w:lang w:val="hy-AM"/>
          </w:rPr>
          <w:t> </w:t>
        </w:r>
      </w:moveTo>
    </w:p>
    <w:p w14:paraId="6597AC1D" w14:textId="77777777" w:rsidR="00C45D34" w:rsidRPr="001A4BF5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2035" w:author="Derenik Petrosyan" w:date="2024-04-15T12:16:00Z"/>
          <w:rFonts w:ascii="Sylfaen" w:eastAsia="Times New Roman" w:hAnsi="Sylfaen" w:cs="Segoe UI"/>
          <w:b/>
          <w:bCs/>
          <w:color w:val="333333"/>
          <w:sz w:val="24"/>
          <w:szCs w:val="24"/>
          <w:lang w:val="hy-AM"/>
        </w:rPr>
        <w:pPrChange w:id="203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To w:id="2037" w:author="Derenik Petrosyan" w:date="2024-04-15T12:16:00Z">
        <w:r w:rsidRPr="00B737E0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 xml:space="preserve"> </w:t>
        </w:r>
      </w:moveTo>
    </w:p>
    <w:moveToRangeEnd w:id="2028"/>
    <w:p w14:paraId="45A97A30" w14:textId="77777777" w:rsidR="00365502" w:rsidRPr="00DC2830" w:rsidRDefault="00365502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5032B4C8" w14:textId="77777777" w:rsidR="00E4298E" w:rsidRPr="00DC2830" w:rsidRDefault="00D14FD6" w:rsidP="009843D2">
      <w:pPr>
        <w:spacing w:line="360" w:lineRule="auto"/>
        <w:jc w:val="both"/>
        <w:rPr>
          <w:rFonts w:ascii="Sylfaen" w:hAnsi="Sylfaen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8"/>
          <w:id w:val="37905659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Ավարտեք թեզը` կրկնելով 5G-IIoT ինտեգրման կարևորությունը արդյունաբերական վերափոխման և նորարարության համար և ընդգծելով հնարավոր օգուտներն ու մարտահրավերները, որոնք կապված են արդյունաբերական միջավայրում 5G-ով միացված IIoT համակարգերի տեղակայման և շահագործման հետ: Մտածեք 5G-IIoT ինտեգրման ավելի լայն հետևանքների և սոցիալական ազդեցության մասին և լավատեսություն արտահայտեք Արդյունաբերություն 4.0-ի դարաշրջանում կապված արդյունաբերությունների ապագայի համար:</w:t>
          </w:r>
        </w:sdtContent>
      </w:sdt>
    </w:p>
    <w:p w14:paraId="3F6438CF" w14:textId="1854310F" w:rsidR="001D2A07" w:rsidRDefault="001D2A07" w:rsidP="009843D2">
      <w:pPr>
        <w:spacing w:line="360" w:lineRule="auto"/>
        <w:jc w:val="both"/>
        <w:rPr>
          <w:ins w:id="2038" w:author="Derenik Petrosyan" w:date="2024-04-16T19:00:00Z"/>
          <w:rFonts w:ascii="Sylfaen" w:hAnsi="Sylfaen"/>
          <w:sz w:val="24"/>
          <w:szCs w:val="24"/>
        </w:rPr>
      </w:pPr>
    </w:p>
    <w:p w14:paraId="70EAB8BB" w14:textId="6D305F9F" w:rsidR="006478C4" w:rsidRDefault="006478C4" w:rsidP="009843D2">
      <w:pPr>
        <w:spacing w:line="360" w:lineRule="auto"/>
        <w:jc w:val="both"/>
        <w:rPr>
          <w:ins w:id="2039" w:author="Derenik Petrosyan" w:date="2024-04-16T19:00:00Z"/>
          <w:rFonts w:ascii="Sylfaen" w:hAnsi="Sylfaen"/>
          <w:sz w:val="24"/>
          <w:szCs w:val="24"/>
        </w:rPr>
      </w:pPr>
    </w:p>
    <w:p w14:paraId="73D1505E" w14:textId="748A1A7E" w:rsidR="006478C4" w:rsidRDefault="006478C4" w:rsidP="009843D2">
      <w:pPr>
        <w:spacing w:line="360" w:lineRule="auto"/>
        <w:jc w:val="both"/>
        <w:rPr>
          <w:ins w:id="2040" w:author="Derenik Petrosyan" w:date="2024-04-16T19:00:00Z"/>
          <w:rFonts w:ascii="Sylfaen" w:hAnsi="Sylfaen"/>
          <w:sz w:val="24"/>
          <w:szCs w:val="24"/>
        </w:rPr>
      </w:pPr>
    </w:p>
    <w:p w14:paraId="71274CA1" w14:textId="538F0782" w:rsidR="006478C4" w:rsidRDefault="006478C4" w:rsidP="009843D2">
      <w:pPr>
        <w:spacing w:line="360" w:lineRule="auto"/>
        <w:jc w:val="both"/>
        <w:rPr>
          <w:ins w:id="2041" w:author="Derenik Petrosyan" w:date="2024-04-16T19:00:00Z"/>
          <w:rFonts w:ascii="Sylfaen" w:hAnsi="Sylfaen"/>
          <w:sz w:val="24"/>
          <w:szCs w:val="24"/>
        </w:rPr>
      </w:pPr>
    </w:p>
    <w:p w14:paraId="311FF98B" w14:textId="2A0A3766" w:rsidR="006478C4" w:rsidRDefault="006478C4" w:rsidP="009843D2">
      <w:pPr>
        <w:spacing w:line="360" w:lineRule="auto"/>
        <w:jc w:val="both"/>
        <w:rPr>
          <w:ins w:id="2042" w:author="Derenik Petrosyan" w:date="2024-04-16T19:00:00Z"/>
          <w:rFonts w:ascii="Sylfaen" w:hAnsi="Sylfaen"/>
          <w:sz w:val="24"/>
          <w:szCs w:val="24"/>
        </w:rPr>
      </w:pPr>
    </w:p>
    <w:p w14:paraId="64FC0E28" w14:textId="6AC2DC3A" w:rsidR="006478C4" w:rsidRDefault="006478C4" w:rsidP="009843D2">
      <w:pPr>
        <w:spacing w:line="360" w:lineRule="auto"/>
        <w:jc w:val="both"/>
        <w:rPr>
          <w:ins w:id="2043" w:author="Derenik Petrosyan" w:date="2024-04-16T19:00:00Z"/>
          <w:rFonts w:ascii="Sylfaen" w:hAnsi="Sylfaen"/>
          <w:sz w:val="24"/>
          <w:szCs w:val="24"/>
        </w:rPr>
      </w:pPr>
    </w:p>
    <w:p w14:paraId="5087982D" w14:textId="3E0F96BF" w:rsidR="006478C4" w:rsidRDefault="006478C4" w:rsidP="009843D2">
      <w:pPr>
        <w:spacing w:line="360" w:lineRule="auto"/>
        <w:jc w:val="both"/>
        <w:rPr>
          <w:ins w:id="2044" w:author="Derenik Petrosyan" w:date="2024-04-16T19:00:00Z"/>
          <w:rFonts w:ascii="Sylfaen" w:hAnsi="Sylfaen"/>
          <w:sz w:val="24"/>
          <w:szCs w:val="24"/>
        </w:rPr>
      </w:pPr>
    </w:p>
    <w:p w14:paraId="7716F619" w14:textId="77777777" w:rsidR="006478C4" w:rsidRPr="00DC2830" w:rsidRDefault="006478C4" w:rsidP="009843D2">
      <w:pPr>
        <w:spacing w:line="360" w:lineRule="auto"/>
        <w:jc w:val="both"/>
        <w:rPr>
          <w:rFonts w:ascii="Sylfaen" w:hAnsi="Sylfaen"/>
          <w:sz w:val="24"/>
          <w:szCs w:val="24"/>
        </w:rPr>
      </w:pPr>
    </w:p>
    <w:bookmarkStart w:id="2045" w:name="_Toc165300655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id w:val="1618102958"/>
        <w:docPartObj>
          <w:docPartGallery w:val="Bibliographies"/>
          <w:docPartUnique/>
        </w:docPartObj>
      </w:sdtPr>
      <w:sdtEndPr/>
      <w:sdtContent>
        <w:p w14:paraId="74BF7689" w14:textId="6E9DCDB4" w:rsidR="00263BA6" w:rsidRPr="00DC2830" w:rsidRDefault="00263BA6">
          <w:pPr>
            <w:pStyle w:val="Heading1"/>
            <w:spacing w:line="360" w:lineRule="auto"/>
            <w:rPr>
              <w:rFonts w:ascii="Sylfaen" w:hAnsi="Sylfaen" w:cs="Arial"/>
              <w:b/>
              <w:bCs/>
              <w:sz w:val="24"/>
              <w:szCs w:val="24"/>
              <w:lang w:val="hy-AM"/>
            </w:rPr>
            <w:pPrChange w:id="2046" w:author="Derenik Petrosyan" w:date="2024-04-16T14:15:00Z">
              <w:pPr>
                <w:pStyle w:val="Heading1"/>
              </w:pPr>
            </w:pPrChange>
          </w:pPr>
          <w:r w:rsidRPr="00DC2830">
            <w:rPr>
              <w:rFonts w:ascii="Sylfaen" w:hAnsi="Sylfaen" w:cs="Arial"/>
              <w:b/>
              <w:bCs/>
              <w:sz w:val="24"/>
              <w:szCs w:val="24"/>
              <w:lang w:val="hy-AM"/>
            </w:rPr>
            <w:t>Օգտագործված գրականության ցանկ</w:t>
          </w:r>
          <w:bookmarkEnd w:id="2045"/>
        </w:p>
        <w:sdt>
          <w:sdtPr>
            <w:rPr>
              <w:rFonts w:ascii="Sylfaen" w:hAnsi="Sylfaen"/>
              <w:sz w:val="24"/>
              <w:szCs w:val="24"/>
            </w:rPr>
            <w:id w:val="-573587230"/>
            <w:bibliography/>
          </w:sdtPr>
          <w:sdtEndPr/>
          <w:sdtContent>
            <w:p w14:paraId="68ABBD06" w14:textId="77777777" w:rsidR="00A8032E" w:rsidRDefault="00263BA6" w:rsidP="009843D2">
              <w:pPr>
                <w:spacing w:line="360" w:lineRule="auto"/>
                <w:rPr>
                  <w:noProof/>
                </w:rPr>
              </w:pPr>
              <w:r w:rsidRPr="00DC2830">
                <w:rPr>
                  <w:rFonts w:ascii="Sylfaen" w:hAnsi="Sylfaen"/>
                  <w:sz w:val="24"/>
                  <w:szCs w:val="24"/>
                </w:rPr>
                <w:fldChar w:fldCharType="begin"/>
              </w:r>
              <w:r w:rsidRPr="00DC2830">
                <w:rPr>
                  <w:rFonts w:ascii="Sylfaen" w:hAnsi="Sylfaen"/>
                  <w:sz w:val="24"/>
                  <w:szCs w:val="24"/>
                </w:rPr>
                <w:instrText xml:space="preserve"> BIBLIOGRAPHY </w:instrText>
              </w:r>
              <w:r w:rsidRPr="00DC2830">
                <w:rPr>
                  <w:rFonts w:ascii="Sylfaen" w:hAnsi="Sylfaen"/>
                  <w:sz w:val="24"/>
                  <w:szCs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9032"/>
              </w:tblGrid>
              <w:tr w:rsidR="00A8032E" w14:paraId="405471EE" w14:textId="77777777">
                <w:trPr>
                  <w:divId w:val="17177778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D42046A" w14:textId="34E5A305" w:rsidR="00A8032E" w:rsidRDefault="00A8032E">
                    <w:pPr>
                      <w:pStyle w:val="Bibliography"/>
                      <w:rPr>
                        <w:noProof/>
                        <w:sz w:val="24"/>
                        <w:szCs w:val="24"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8B05909" w14:textId="77777777" w:rsidR="00A8032E" w:rsidRDefault="00A8032E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>H. Kadia, “TeckNexus,” 16 March 2024. [Առցանց]. Available: https://tecknexus.com/5g-network/5g-networks-know-about-5g.</w:t>
                    </w:r>
                  </w:p>
                </w:tc>
              </w:tr>
              <w:tr w:rsidR="00A8032E" w14:paraId="51010821" w14:textId="77777777">
                <w:trPr>
                  <w:divId w:val="17177778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2A39221" w14:textId="77777777" w:rsidR="00A8032E" w:rsidRDefault="00A8032E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829A739" w14:textId="77777777" w:rsidR="00A8032E" w:rsidRDefault="00A8032E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A. H. R. P. S. S. R. R. S. Mohd Javaid *, “Upgrading the manufacturing sector via applications of Industrial Internet of Things (IIoT),” </w:t>
                    </w:r>
                    <w:r>
                      <w:rPr>
                        <w:i/>
                        <w:iCs/>
                        <w:noProof/>
                        <w:lang w:val="hy-AM"/>
                      </w:rPr>
                      <w:t xml:space="preserve">Sensors International, </w:t>
                    </w:r>
                    <w:r>
                      <w:rPr>
                        <w:noProof/>
                        <w:lang w:val="hy-AM"/>
                      </w:rPr>
                      <w:t xml:space="preserve">p. 17, September 2021. </w:t>
                    </w:r>
                  </w:p>
                </w:tc>
              </w:tr>
              <w:tr w:rsidR="00A8032E" w14:paraId="17A9E1B2" w14:textId="77777777">
                <w:trPr>
                  <w:divId w:val="17177778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FA1C357" w14:textId="77777777" w:rsidR="00A8032E" w:rsidRDefault="00A8032E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BCFA2EA" w14:textId="77777777" w:rsidR="00A8032E" w:rsidRDefault="00A8032E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>Rajiv, “RF Page,” 4 July 2023 . [Առցանց]. Available: https://www.rfpage.com/evolution-of-wireless-technologies-1g-to-5g-in-mobile-communication/.</w:t>
                    </w:r>
                  </w:p>
                </w:tc>
              </w:tr>
              <w:tr w:rsidR="00A8032E" w14:paraId="4EE73A0E" w14:textId="77777777">
                <w:trPr>
                  <w:divId w:val="17177778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B4438B6" w14:textId="77777777" w:rsidR="00A8032E" w:rsidRDefault="00A8032E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3409029" w14:textId="77777777" w:rsidR="00A8032E" w:rsidRDefault="00A8032E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J. Z. R. P. L. W. N. D. N. N. B. A. J. H. M. A. Z. Z. E. D. T. L. Gordon J. Sutton, “Enabling Technologies for Ultra-Reliable and Low Latency Communications: From PHY and MAC Layer Perspectives,” </w:t>
                    </w:r>
                    <w:r>
                      <w:rPr>
                        <w:i/>
                        <w:iCs/>
                        <w:noProof/>
                        <w:lang w:val="hy-AM"/>
                      </w:rPr>
                      <w:t xml:space="preserve">IEEE Communications Surveys &amp; Tutorials, </w:t>
                    </w:r>
                    <w:r>
                      <w:rPr>
                        <w:noProof/>
                        <w:lang w:val="hy-AM"/>
                      </w:rPr>
                      <w:t xml:space="preserve">p. 38, 2019. </w:t>
                    </w:r>
                  </w:p>
                </w:tc>
              </w:tr>
              <w:tr w:rsidR="00A8032E" w14:paraId="3CE22D4F" w14:textId="77777777">
                <w:trPr>
                  <w:divId w:val="17177778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7AAF7AA" w14:textId="77777777" w:rsidR="00A8032E" w:rsidRDefault="00A8032E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4EC00AA" w14:textId="77777777" w:rsidR="00A8032E" w:rsidRDefault="00A8032E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H. L. W. L. MANUEL EUGENIO MOROCHO-CAYAMCELA, “Machine Learning for 5G/B5G Mobile and Wireless Communications: Potential, Limitations, and Future Directions,” </w:t>
                    </w:r>
                    <w:r>
                      <w:rPr>
                        <w:i/>
                        <w:iCs/>
                        <w:noProof/>
                        <w:lang w:val="hy-AM"/>
                      </w:rPr>
                      <w:t xml:space="preserve">IEEE Access, </w:t>
                    </w:r>
                    <w:r>
                      <w:rPr>
                        <w:noProof/>
                        <w:lang w:val="hy-AM"/>
                      </w:rPr>
                      <w:t xml:space="preserve">p. 24, September 2019. </w:t>
                    </w:r>
                  </w:p>
                </w:tc>
              </w:tr>
              <w:tr w:rsidR="00A8032E" w14:paraId="55AF4DF9" w14:textId="77777777">
                <w:trPr>
                  <w:divId w:val="17177778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BF10857" w14:textId="77777777" w:rsidR="00A8032E" w:rsidRDefault="00A8032E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8D9C6DF" w14:textId="77777777" w:rsidR="00A8032E" w:rsidRDefault="00A8032E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>S. J. Bigelow, “Tech Target,” December 2021. [Առցանց]. Available: https://www.techtarget.com/searchdatacenter/definition/edge-computing.</w:t>
                    </w:r>
                  </w:p>
                </w:tc>
              </w:tr>
              <w:tr w:rsidR="00A8032E" w14:paraId="1C315D27" w14:textId="77777777">
                <w:trPr>
                  <w:divId w:val="17177778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14F3820" w14:textId="77777777" w:rsidR="00A8032E" w:rsidRDefault="00A8032E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7290855" w14:textId="77777777" w:rsidR="00A8032E" w:rsidRDefault="00A8032E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>C. T. Y. L. T. C. Y. C. Chun</w:t>
                    </w:r>
                    <w:r>
                      <w:rPr>
                        <w:noProof/>
                        <w:lang w:val="hy-AM"/>
                      </w:rPr>
                      <w:noBreakHyphen/>
                      <w:t xml:space="preserve">Cheng Lin, “Security and Privacy in 5G-IIoT Smart Factories: Novel Approaches, Trends, and Challenges,” </w:t>
                    </w:r>
                    <w:r>
                      <w:rPr>
                        <w:i/>
                        <w:iCs/>
                        <w:noProof/>
                        <w:lang w:val="hy-AM"/>
                      </w:rPr>
                      <w:t xml:space="preserve">Mobile Networks and Applications, </w:t>
                    </w:r>
                    <w:r>
                      <w:rPr>
                        <w:noProof/>
                        <w:lang w:val="hy-AM"/>
                      </w:rPr>
                      <w:t xml:space="preserve">05 July 2023. </w:t>
                    </w:r>
                  </w:p>
                </w:tc>
              </w:tr>
              <w:tr w:rsidR="00A8032E" w14:paraId="5A401A5A" w14:textId="77777777">
                <w:trPr>
                  <w:divId w:val="17177778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CCF6474" w14:textId="77777777" w:rsidR="00A8032E" w:rsidRDefault="00A8032E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B4D9454" w14:textId="77777777" w:rsidR="00A8032E" w:rsidRDefault="00A8032E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>J. Haiston, “Symmetry Electronics,” 12 September 2022. [Առցանց]. Available: https://www.symmetryelectronics.com/blog/how-will-5g-transform-industrial-iot/.</w:t>
                    </w:r>
                  </w:p>
                </w:tc>
              </w:tr>
            </w:tbl>
            <w:p w14:paraId="683FE59B" w14:textId="77777777" w:rsidR="00A8032E" w:rsidRDefault="00A8032E">
              <w:pPr>
                <w:divId w:val="1717777831"/>
                <w:rPr>
                  <w:rFonts w:eastAsia="Times New Roman"/>
                  <w:noProof/>
                </w:rPr>
              </w:pPr>
            </w:p>
            <w:p w14:paraId="70335423" w14:textId="1D181A51" w:rsidR="00263BA6" w:rsidRPr="00DC2830" w:rsidRDefault="00263BA6">
              <w:pPr>
                <w:spacing w:line="360" w:lineRule="auto"/>
                <w:rPr>
                  <w:rFonts w:ascii="Sylfaen" w:hAnsi="Sylfaen"/>
                  <w:sz w:val="24"/>
                  <w:szCs w:val="24"/>
                </w:rPr>
                <w:pPrChange w:id="2047" w:author="Derenik Petrosyan" w:date="2024-04-16T14:15:00Z">
                  <w:pPr/>
                </w:pPrChange>
              </w:pPr>
              <w:r w:rsidRPr="00DC2830">
                <w:rPr>
                  <w:rFonts w:ascii="Sylfaen" w:hAnsi="Sylfaen"/>
                  <w:b/>
                  <w:bCs/>
                  <w:noProof/>
                  <w:sz w:val="24"/>
                  <w:szCs w:val="24"/>
                </w:rPr>
                <w:fldChar w:fldCharType="end"/>
              </w:r>
            </w:p>
          </w:sdtContent>
        </w:sdt>
      </w:sdtContent>
    </w:sdt>
    <w:p w14:paraId="0842CAC2" w14:textId="77777777" w:rsidR="001D2A07" w:rsidRPr="00DC2830" w:rsidRDefault="001D2A07" w:rsidP="009843D2">
      <w:pPr>
        <w:spacing w:line="360" w:lineRule="auto"/>
        <w:jc w:val="both"/>
        <w:rPr>
          <w:rFonts w:ascii="Sylfaen" w:eastAsia="Arial" w:hAnsi="Sylfaen" w:cs="Arial"/>
          <w:sz w:val="24"/>
          <w:szCs w:val="24"/>
          <w:lang w:val="en-US"/>
        </w:rPr>
      </w:pPr>
    </w:p>
    <w:sectPr w:rsidR="001D2A07" w:rsidRPr="00DC2830">
      <w:pgSz w:w="11906" w:h="16838"/>
      <w:pgMar w:top="1134" w:right="851" w:bottom="1418" w:left="1701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85" w:author="Derenik Petrosyan" w:date="2024-04-14T22:45:00Z" w:initials="DP">
    <w:p w14:paraId="5F26023E" w14:textId="205BDFB9" w:rsidR="00DF17AC" w:rsidRDefault="00DF17AC">
      <w:pPr>
        <w:pStyle w:val="CommentText"/>
      </w:pPr>
      <w:r>
        <w:rPr>
          <w:rStyle w:val="CommentReference"/>
        </w:rPr>
        <w:annotationRef/>
      </w:r>
      <w:r w:rsidRPr="00DF17AC">
        <w:t>asset</w:t>
      </w:r>
    </w:p>
  </w:comment>
  <w:comment w:id="139" w:author="Derenik Petrosyan" w:date="2024-04-09T19:25:00Z" w:initials="DP">
    <w:p w14:paraId="75CED2FD" w14:textId="77777777" w:rsidR="00164DFA" w:rsidRPr="00EE5E95" w:rsidRDefault="00164DFA" w:rsidP="00164DFA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hyperlink r:id="rId1" w:history="1">
        <w:r w:rsidRPr="00401C14">
          <w:rPr>
            <w:rStyle w:val="Hyperlink"/>
          </w:rPr>
          <w:t>https://www.rfpage.com/evolution-of-wireless-technologies-1g-to-5g-in-mobile-communication/</w:t>
        </w:r>
      </w:hyperlink>
    </w:p>
  </w:comment>
  <w:comment w:id="375" w:author="Derenik Petrosyan" w:date="2024-04-09T19:23:00Z" w:initials="DP">
    <w:p w14:paraId="3372F514" w14:textId="145C1F54" w:rsidR="00C07338" w:rsidRPr="005A04D2" w:rsidRDefault="00C07338" w:rsidP="00C07338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hyperlink r:id="rId2" w:history="1">
        <w:r w:rsidRPr="008E62AC">
          <w:rPr>
            <w:rStyle w:val="Hyperlink"/>
          </w:rPr>
          <w:t>https://www.techrepublic.com/article/brief-history-industrial-iot/</w:t>
        </w:r>
      </w:hyperlink>
    </w:p>
  </w:comment>
  <w:comment w:id="550" w:author="Derenik Petrosyan" w:date="2024-04-16T14:03:00Z" w:initials="DP">
    <w:p w14:paraId="40C3E83B" w14:textId="0905B6A5" w:rsidR="00514BE7" w:rsidRDefault="00514BE7">
      <w:pPr>
        <w:pStyle w:val="CommentText"/>
      </w:pPr>
      <w:r>
        <w:rPr>
          <w:rStyle w:val="CommentReference"/>
        </w:rPr>
        <w:annotationRef/>
      </w:r>
      <w:hyperlink r:id="rId3" w:history="1">
        <w:r w:rsidRPr="00B03BEA">
          <w:rPr>
            <w:rStyle w:val="Hyperlink"/>
          </w:rPr>
          <w:t>https://www.emqx.com/en/blog/iiot-vs-iot-examples-and-5-key-differences</w:t>
        </w:r>
      </w:hyperlink>
    </w:p>
    <w:p w14:paraId="0B507DA2" w14:textId="7EF965D0" w:rsidR="00514BE7" w:rsidRDefault="00514BE7">
      <w:pPr>
        <w:pStyle w:val="CommentText"/>
      </w:pPr>
    </w:p>
  </w:comment>
  <w:comment w:id="599" w:author="Sargis Sargsyan" w:date="2024-04-10T19:38:00Z" w:initials="SS">
    <w:p w14:paraId="1F420EDA" w14:textId="77777777" w:rsidR="00F75B77" w:rsidRDefault="005C094E" w:rsidP="00F75B77">
      <w:pPr>
        <w:pStyle w:val="CommentText"/>
      </w:pPr>
      <w:r>
        <w:rPr>
          <w:rStyle w:val="CommentReference"/>
        </w:rPr>
        <w:annotationRef/>
      </w:r>
      <w:r w:rsidR="00F75B77">
        <w:rPr>
          <w:lang w:val="hy-AM"/>
        </w:rPr>
        <w:t xml:space="preserve">Ավելացնել ներածություն մինչև բուն թեմային անցնելը։ </w:t>
      </w:r>
    </w:p>
  </w:comment>
  <w:comment w:id="600" w:author="Sargis Sargsyan" w:date="2024-04-10T19:53:00Z" w:initials="SS">
    <w:p w14:paraId="5A2CA185" w14:textId="02360C0F" w:rsidR="00D25005" w:rsidRDefault="00D25005" w:rsidP="00D25005">
      <w:pPr>
        <w:pStyle w:val="CommentText"/>
      </w:pPr>
      <w:r>
        <w:rPr>
          <w:rStyle w:val="CommentReference"/>
        </w:rPr>
        <w:annotationRef/>
      </w:r>
      <w:r>
        <w:rPr>
          <w:lang w:val="hy-AM"/>
        </w:rPr>
        <w:t xml:space="preserve">նշել </w:t>
      </w:r>
      <w:r>
        <w:t xml:space="preserve">IoT </w:t>
      </w:r>
      <w:r>
        <w:rPr>
          <w:lang w:val="hy-AM"/>
        </w:rPr>
        <w:t xml:space="preserve">և </w:t>
      </w:r>
      <w:r>
        <w:t xml:space="preserve">IIoT </w:t>
      </w:r>
      <w:r>
        <w:rPr>
          <w:lang w:val="hy-AM"/>
        </w:rPr>
        <w:t xml:space="preserve">հիմնական տարբերությունները </w:t>
      </w:r>
    </w:p>
  </w:comment>
  <w:comment w:id="1005" w:author="Derenik Petrosyan" w:date="2024-04-15T12:19:00Z" w:initials="DP">
    <w:p w14:paraId="08CDAFD2" w14:textId="77777777" w:rsidR="00111CDA" w:rsidRDefault="00111CDA" w:rsidP="00111CDA">
      <w:pPr>
        <w:pStyle w:val="CommentText"/>
      </w:pPr>
      <w:r>
        <w:rPr>
          <w:rStyle w:val="CommentReference"/>
        </w:rPr>
        <w:annotationRef/>
      </w:r>
      <w:r>
        <w:t xml:space="preserve">Ultra-Reliable Low-Latency Communication </w:t>
      </w:r>
    </w:p>
  </w:comment>
  <w:comment w:id="1024" w:author="Derenik Petrosyan" w:date="2024-04-15T12:20:00Z" w:initials="DP">
    <w:p w14:paraId="711B4F6B" w14:textId="77777777" w:rsidR="00061961" w:rsidRDefault="00061961" w:rsidP="00061961">
      <w:pPr>
        <w:pStyle w:val="CommentText"/>
      </w:pPr>
      <w:r>
        <w:rPr>
          <w:rStyle w:val="CommentReference"/>
        </w:rPr>
        <w:annotationRef/>
      </w:r>
      <w:r>
        <w:t xml:space="preserve">Massive Machine-Type Communication </w:t>
      </w:r>
    </w:p>
  </w:comment>
  <w:comment w:id="1035" w:author="Derenik Petrosyan" w:date="2024-04-28T20:10:00Z" w:initials="DP">
    <w:p w14:paraId="34C5E662" w14:textId="4E63812B" w:rsidR="00C86A8C" w:rsidRDefault="00C86A8C">
      <w:pPr>
        <w:pStyle w:val="CommentText"/>
      </w:pPr>
      <w:r>
        <w:rPr>
          <w:rStyle w:val="CommentReference"/>
        </w:rPr>
        <w:annotationRef/>
      </w:r>
      <w:hyperlink r:id="rId4" w:history="1">
        <w:r w:rsidRPr="00564898">
          <w:rPr>
            <w:rStyle w:val="Hyperlink"/>
          </w:rPr>
          <w:t>https://www.researchgate.net/publication/335937022_Machine_Learning_for_5GB5G_Mobile_and_Wireless_Communications_Potential_Limitations_and_Future_Directions</w:t>
        </w:r>
      </w:hyperlink>
    </w:p>
    <w:p w14:paraId="3E90E048" w14:textId="08B577E9" w:rsidR="00C86A8C" w:rsidRDefault="00C86A8C">
      <w:pPr>
        <w:pStyle w:val="CommentText"/>
      </w:pPr>
    </w:p>
  </w:comment>
  <w:comment w:id="1040" w:author="Derenik Petrosyan" w:date="2024-04-21T11:13:00Z" w:initials="DP">
    <w:p w14:paraId="1DD0DBCD" w14:textId="78D05B37" w:rsidR="00E9088D" w:rsidRPr="00E9088D" w:rsidRDefault="00E9088D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r>
        <w:rPr>
          <w:lang w:val="hy-AM"/>
        </w:rPr>
        <w:t>Կարևոր կետ որը նախկինում չէի գրել</w:t>
      </w:r>
    </w:p>
  </w:comment>
  <w:comment w:id="1053" w:author="Derenik Petrosyan" w:date="2024-04-28T20:26:00Z" w:initials="DP">
    <w:p w14:paraId="192AE623" w14:textId="01FCAE4E" w:rsidR="005C3262" w:rsidRDefault="005C3262">
      <w:pPr>
        <w:pStyle w:val="CommentText"/>
      </w:pPr>
      <w:r>
        <w:rPr>
          <w:rStyle w:val="CommentReference"/>
        </w:rPr>
        <w:annotationRef/>
      </w:r>
      <w:r w:rsidRPr="005C3262">
        <w:t>https://www.cryingtech.com/2023/07/enhanced-mobile-broadband-embb.html</w:t>
      </w:r>
    </w:p>
  </w:comment>
  <w:comment w:id="1069" w:author="Derenik Petrosyan" w:date="2024-04-28T19:44:00Z" w:initials="DP">
    <w:p w14:paraId="3DDB39A8" w14:textId="51CD840B" w:rsidR="00B8116D" w:rsidRPr="00B8116D" w:rsidRDefault="00B8116D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r w:rsidRPr="00B8116D">
        <w:rPr>
          <w:lang w:val="hy-AM"/>
        </w:rPr>
        <w:t>https://forum.huawei.com/enterprise/en/5-key-terms-associated-with-5g-everyone-needs-to-know/thread/667263735040983040-667213872962088960</w:t>
      </w:r>
    </w:p>
  </w:comment>
  <w:comment w:id="1070" w:author="Derenik Petrosyan" w:date="2024-04-28T20:12:00Z" w:initials="DP">
    <w:p w14:paraId="6B129E79" w14:textId="00EF069C" w:rsidR="00C86A8C" w:rsidRDefault="00C86A8C">
      <w:pPr>
        <w:pStyle w:val="CommentText"/>
      </w:pPr>
      <w:r>
        <w:rPr>
          <w:rStyle w:val="CommentReference"/>
        </w:rPr>
        <w:annotationRef/>
      </w:r>
      <w:r w:rsidRPr="00C86A8C">
        <w:t>https://www.blueplanet.com/resources/what-is-network-slicing.html</w:t>
      </w:r>
    </w:p>
  </w:comment>
  <w:comment w:id="1072" w:author="Derenik Petrosyan" w:date="2024-04-15T12:30:00Z" w:initials="DP">
    <w:p w14:paraId="5B6C9511" w14:textId="77777777" w:rsidR="007C3808" w:rsidRDefault="007C3808" w:rsidP="007C3808">
      <w:pPr>
        <w:pStyle w:val="CommentText"/>
      </w:pPr>
      <w:r>
        <w:rPr>
          <w:rStyle w:val="CommentReference"/>
        </w:rPr>
        <w:annotationRef/>
      </w:r>
      <w:r>
        <w:rPr>
          <w:lang w:val="hy-AM"/>
        </w:rPr>
        <w:t>Թարգմանությունը ՞</w:t>
      </w:r>
    </w:p>
  </w:comment>
  <w:comment w:id="1095" w:author="Derenik Petrosyan" w:date="2024-04-28T20:14:00Z" w:initials="DP">
    <w:p w14:paraId="44E5E0F3" w14:textId="57C53BB5" w:rsidR="009F54C1" w:rsidRDefault="009F54C1">
      <w:pPr>
        <w:pStyle w:val="CommentText"/>
      </w:pPr>
      <w:r>
        <w:rPr>
          <w:rStyle w:val="CommentReference"/>
        </w:rPr>
        <w:annotationRef/>
      </w:r>
      <w:r w:rsidRPr="009F54C1">
        <w:t>https://www.techtarget.com/searchdatacenter/definition/edge-computing</w:t>
      </w:r>
    </w:p>
  </w:comment>
  <w:comment w:id="1105" w:author="Derenik Petrosyan" w:date="2024-04-28T21:14:00Z" w:initials="DP">
    <w:p w14:paraId="12FC5976" w14:textId="7D5E406D" w:rsidR="00A63D26" w:rsidRDefault="00A63D26">
      <w:pPr>
        <w:pStyle w:val="CommentText"/>
      </w:pPr>
      <w:r>
        <w:rPr>
          <w:rStyle w:val="CommentReference"/>
        </w:rPr>
        <w:annotationRef/>
      </w:r>
      <w:r w:rsidRPr="00A63D26">
        <w:t>https://www.researchgate.net/publication/372135737_Security_and_Privacy_in_5G-IIoT_Smart_Factories_Novel_Approaches_Trends_and_Challenges</w:t>
      </w:r>
    </w:p>
  </w:comment>
  <w:comment w:id="1123" w:author="Derenik Petrosyan" w:date="2024-04-15T12:32:00Z" w:initials="DP">
    <w:p w14:paraId="7080F721" w14:textId="77777777" w:rsidR="0062125D" w:rsidRDefault="0062125D" w:rsidP="0062125D">
      <w:pPr>
        <w:pStyle w:val="CommentText"/>
      </w:pPr>
      <w:r>
        <w:rPr>
          <w:rStyle w:val="CommentReference"/>
        </w:rPr>
        <w:annotationRef/>
      </w:r>
      <w:r>
        <w:t>Network Coverage and Reliability:</w:t>
      </w:r>
    </w:p>
  </w:comment>
  <w:comment w:id="1132" w:author="Derenik Petrosyan" w:date="2024-04-15T12:33:00Z" w:initials="DP">
    <w:p w14:paraId="3CE456EE" w14:textId="77777777" w:rsidR="00F871CC" w:rsidRDefault="00F871CC" w:rsidP="00F871CC">
      <w:pPr>
        <w:pStyle w:val="CommentText"/>
      </w:pPr>
      <w:r>
        <w:rPr>
          <w:rStyle w:val="CommentReference"/>
        </w:rPr>
        <w:annotationRef/>
      </w:r>
      <w:r>
        <w:rPr>
          <w:b/>
          <w:bCs/>
          <w:color w:val="0D0D0D"/>
          <w:highlight w:val="white"/>
        </w:rPr>
        <w:t>Scalability and Resource Management</w:t>
      </w:r>
      <w:r>
        <w:rPr>
          <w:color w:val="0D0D0D"/>
          <w:highlight w:val="white"/>
        </w:rPr>
        <w:t>:</w:t>
      </w:r>
      <w:r>
        <w:t xml:space="preserve"> </w:t>
      </w:r>
    </w:p>
  </w:comment>
  <w:comment w:id="1154" w:author="Derenik Petrosyan" w:date="2024-04-15T12:43:00Z" w:initials="DP">
    <w:p w14:paraId="43D670BD" w14:textId="77777777" w:rsidR="007E3486" w:rsidRDefault="007E3486" w:rsidP="007E3486">
      <w:pPr>
        <w:pStyle w:val="CommentText"/>
      </w:pPr>
      <w:r>
        <w:rPr>
          <w:rStyle w:val="CommentReference"/>
        </w:rPr>
        <w:annotationRef/>
      </w:r>
      <w:hyperlink r:id="rId5" w:history="1">
        <w:r w:rsidRPr="0031403E">
          <w:rPr>
            <w:rStyle w:val="Hyperlink"/>
          </w:rPr>
          <w:t>https://gdpr-info.eu/</w:t>
        </w:r>
      </w:hyperlink>
    </w:p>
  </w:comment>
  <w:comment w:id="1159" w:author="Derenik Petrosyan" w:date="2024-04-15T13:14:00Z" w:initials="DP">
    <w:p w14:paraId="2FF3F45F" w14:textId="77777777" w:rsidR="00ED03DF" w:rsidRDefault="00ED03DF" w:rsidP="00ED03DF">
      <w:pPr>
        <w:pStyle w:val="CommentText"/>
      </w:pPr>
      <w:r>
        <w:rPr>
          <w:rStyle w:val="CommentReference"/>
        </w:rPr>
        <w:annotationRef/>
      </w:r>
      <w:hyperlink r:id="rId6" w:history="1">
        <w:r w:rsidRPr="00BE4CFE">
          <w:rPr>
            <w:rStyle w:val="Hyperlink"/>
          </w:rPr>
          <w:t>https://www.ama-assn.org/practice-management/hipaa/hipaa-privacy-rule</w:t>
        </w:r>
      </w:hyperlink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F26023E" w15:done="0"/>
  <w15:commentEx w15:paraId="75CED2FD" w15:done="0"/>
  <w15:commentEx w15:paraId="3372F514" w15:done="0"/>
  <w15:commentEx w15:paraId="0B507DA2" w15:done="0"/>
  <w15:commentEx w15:paraId="1F420EDA" w15:done="0"/>
  <w15:commentEx w15:paraId="5A2CA185" w15:paraIdParent="1F420EDA" w15:done="0"/>
  <w15:commentEx w15:paraId="08CDAFD2" w15:done="0"/>
  <w15:commentEx w15:paraId="711B4F6B" w15:done="0"/>
  <w15:commentEx w15:paraId="3E90E048" w15:done="0"/>
  <w15:commentEx w15:paraId="1DD0DBCD" w15:done="0"/>
  <w15:commentEx w15:paraId="192AE623" w15:done="0"/>
  <w15:commentEx w15:paraId="3DDB39A8" w15:done="0"/>
  <w15:commentEx w15:paraId="6B129E79" w15:paraIdParent="3DDB39A8" w15:done="0"/>
  <w15:commentEx w15:paraId="5B6C9511" w15:done="0"/>
  <w15:commentEx w15:paraId="44E5E0F3" w15:done="0"/>
  <w15:commentEx w15:paraId="12FC5976" w15:done="0"/>
  <w15:commentEx w15:paraId="7080F721" w15:done="0"/>
  <w15:commentEx w15:paraId="3CE456EE" w15:done="0"/>
  <w15:commentEx w15:paraId="43D670BD" w15:done="0"/>
  <w15:commentEx w15:paraId="2FF3F45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9C6DB20" w16cex:dateUtc="2024-04-14T18:45:00Z"/>
  <w16cex:commentExtensible w16cex:durableId="1CF33D6B" w16cex:dateUtc="2024-04-09T15:25:00Z"/>
  <w16cex:commentExtensible w16cex:durableId="340CB60C" w16cex:dateUtc="2024-04-09T15:23:00Z"/>
  <w16cex:commentExtensible w16cex:durableId="29C903CF" w16cex:dateUtc="2024-04-16T10:03:00Z"/>
  <w16cex:commentExtensible w16cex:durableId="2E525711" w16cex:dateUtc="2024-04-10T15:38:00Z"/>
  <w16cex:commentExtensible w16cex:durableId="0335AC1D" w16cex:dateUtc="2024-04-10T15:53:00Z"/>
  <w16cex:commentExtensible w16cex:durableId="7C558E66" w16cex:dateUtc="2024-04-15T08:19:00Z"/>
  <w16cex:commentExtensible w16cex:durableId="12A2021D" w16cex:dateUtc="2024-04-15T08:20:00Z"/>
  <w16cex:commentExtensible w16cex:durableId="29D92BBE" w16cex:dateUtc="2024-04-28T16:10:00Z"/>
  <w16cex:commentExtensible w16cex:durableId="29CF7372" w16cex:dateUtc="2024-04-21T07:13:00Z"/>
  <w16cex:commentExtensible w16cex:durableId="29D92F84" w16cex:dateUtc="2024-04-28T16:26:00Z"/>
  <w16cex:commentExtensible w16cex:durableId="29D92584" w16cex:dateUtc="2024-04-28T15:44:00Z"/>
  <w16cex:commentExtensible w16cex:durableId="29D92C31" w16cex:dateUtc="2024-04-28T16:12:00Z"/>
  <w16cex:commentExtensible w16cex:durableId="73F029D5" w16cex:dateUtc="2024-04-15T08:30:00Z"/>
  <w16cex:commentExtensible w16cex:durableId="29D92C8D" w16cex:dateUtc="2024-04-28T16:14:00Z"/>
  <w16cex:commentExtensible w16cex:durableId="29D93AA3" w16cex:dateUtc="2024-04-28T17:14:00Z"/>
  <w16cex:commentExtensible w16cex:durableId="0C3FFF04" w16cex:dateUtc="2024-04-15T08:32:00Z"/>
  <w16cex:commentExtensible w16cex:durableId="2219FEE0" w16cex:dateUtc="2024-04-15T08:33:00Z"/>
  <w16cex:commentExtensible w16cex:durableId="0657C19C" w16cex:dateUtc="2024-04-15T08:43:00Z"/>
  <w16cex:commentExtensible w16cex:durableId="33217B61" w16cex:dateUtc="2024-04-15T09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F26023E" w16cid:durableId="29C6DB20"/>
  <w16cid:commentId w16cid:paraId="75CED2FD" w16cid:durableId="1CF33D6B"/>
  <w16cid:commentId w16cid:paraId="3372F514" w16cid:durableId="340CB60C"/>
  <w16cid:commentId w16cid:paraId="0B507DA2" w16cid:durableId="29C903CF"/>
  <w16cid:commentId w16cid:paraId="1F420EDA" w16cid:durableId="2E525711"/>
  <w16cid:commentId w16cid:paraId="5A2CA185" w16cid:durableId="0335AC1D"/>
  <w16cid:commentId w16cid:paraId="08CDAFD2" w16cid:durableId="7C558E66"/>
  <w16cid:commentId w16cid:paraId="711B4F6B" w16cid:durableId="12A2021D"/>
  <w16cid:commentId w16cid:paraId="3E90E048" w16cid:durableId="29D92BBE"/>
  <w16cid:commentId w16cid:paraId="1DD0DBCD" w16cid:durableId="29CF7372"/>
  <w16cid:commentId w16cid:paraId="192AE623" w16cid:durableId="29D92F84"/>
  <w16cid:commentId w16cid:paraId="3DDB39A8" w16cid:durableId="29D92584"/>
  <w16cid:commentId w16cid:paraId="6B129E79" w16cid:durableId="29D92C31"/>
  <w16cid:commentId w16cid:paraId="5B6C9511" w16cid:durableId="73F029D5"/>
  <w16cid:commentId w16cid:paraId="44E5E0F3" w16cid:durableId="29D92C8D"/>
  <w16cid:commentId w16cid:paraId="12FC5976" w16cid:durableId="29D93AA3"/>
  <w16cid:commentId w16cid:paraId="7080F721" w16cid:durableId="0C3FFF04"/>
  <w16cid:commentId w16cid:paraId="3CE456EE" w16cid:durableId="2219FEE0"/>
  <w16cid:commentId w16cid:paraId="43D670BD" w16cid:durableId="0657C19C"/>
  <w16cid:commentId w16cid:paraId="2FF3F45F" w16cid:durableId="33217B6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B91685" w14:textId="77777777" w:rsidR="00D14FD6" w:rsidRDefault="00D14FD6" w:rsidP="00E57159">
      <w:pPr>
        <w:spacing w:after="0" w:line="240" w:lineRule="auto"/>
      </w:pPr>
      <w:r>
        <w:separator/>
      </w:r>
    </w:p>
  </w:endnote>
  <w:endnote w:type="continuationSeparator" w:id="0">
    <w:p w14:paraId="568E97EC" w14:textId="77777777" w:rsidR="00D14FD6" w:rsidRDefault="00D14FD6" w:rsidP="00E571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612E9BD-EC1F-4CBE-BB4D-A68298BF0FEC}"/>
    <w:embedBold r:id="rId2" w:fontKey="{4A89C796-E76C-40AF-ADD7-4C43C7F4F06D}"/>
    <w:embedItalic r:id="rId3" w:fontKey="{2392950A-1EB3-4DC1-8EBE-0EA20195FE8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756A43DC-A6A7-4155-BCC0-CC03AA4BC4A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63F92E02-BEC1-4E91-BE50-741E83163B93}"/>
    <w:embedItalic r:id="rId6" w:fontKey="{09FDC584-2A08-419E-807D-B7595B8D5EC0}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  <w:embedRegular r:id="rId7" w:fontKey="{D1FB9499-0CBC-4976-AB9A-58045E8EB034}"/>
    <w:embedBold r:id="rId8" w:fontKey="{07B8443D-DBF0-44EA-B80E-0BC9BCF7C8E2}"/>
    <w:embedItalic r:id="rId9" w:fontKey="{A7C85DC6-A787-4F5A-9343-D434ACBD564F}"/>
    <w:embedBoldItalic r:id="rId10" w:fontKey="{A34409EC-5DB3-4A6F-8170-D2D38543677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A2DF0D04-47C2-4721-8C8B-C2DB329868F5}"/>
    <w:embedBold r:id="rId12" w:fontKey="{44C24B96-7119-4F25-BF0E-FCC59450998E}"/>
    <w:embedItalic r:id="rId13" w:fontKey="{D8F25E72-C925-4893-B53D-4C15BF5D453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4" w:fontKey="{DF4F1C8C-62FD-4E01-B4A9-74496CED12F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631C3DA0-FF81-484F-AB65-621F8B9C437A}"/>
    <w:embedBold r:id="rId16" w:fontKey="{2CF7A7C4-33DA-4752-B57F-7E6CCCD04328}"/>
    <w:embedItalic r:id="rId17" w:fontKey="{7FEB12AE-F86A-4180-8A39-FE308F30D7C5}"/>
    <w:embedBoldItalic r:id="rId18" w:fontKey="{8AAF7CEA-0AD7-4BF6-A802-F564BFFCB25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EDC34F" w14:textId="77777777" w:rsidR="00D14FD6" w:rsidRDefault="00D14FD6" w:rsidP="00E57159">
      <w:pPr>
        <w:spacing w:after="0" w:line="240" w:lineRule="auto"/>
      </w:pPr>
      <w:r>
        <w:separator/>
      </w:r>
    </w:p>
  </w:footnote>
  <w:footnote w:type="continuationSeparator" w:id="0">
    <w:p w14:paraId="590D6249" w14:textId="77777777" w:rsidR="00D14FD6" w:rsidRDefault="00D14FD6" w:rsidP="00E571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B53A3"/>
    <w:multiLevelType w:val="multilevel"/>
    <w:tmpl w:val="BA8AF37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A1BC3"/>
    <w:multiLevelType w:val="multilevel"/>
    <w:tmpl w:val="7E982CE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287790"/>
    <w:multiLevelType w:val="multilevel"/>
    <w:tmpl w:val="27EE18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144D48"/>
    <w:multiLevelType w:val="multilevel"/>
    <w:tmpl w:val="1D6058F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0142660"/>
    <w:multiLevelType w:val="multilevel"/>
    <w:tmpl w:val="CCDA3E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393A79"/>
    <w:multiLevelType w:val="multilevel"/>
    <w:tmpl w:val="F4CCFE6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A74B66"/>
    <w:multiLevelType w:val="multilevel"/>
    <w:tmpl w:val="780CE51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BA139E"/>
    <w:multiLevelType w:val="multilevel"/>
    <w:tmpl w:val="92F2E4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74273D"/>
    <w:multiLevelType w:val="multilevel"/>
    <w:tmpl w:val="3374642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D572FB6"/>
    <w:multiLevelType w:val="multilevel"/>
    <w:tmpl w:val="1852476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E1E10A4"/>
    <w:multiLevelType w:val="multilevel"/>
    <w:tmpl w:val="0EB6B3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num w:numId="1">
    <w:abstractNumId w:val="10"/>
  </w:num>
  <w:num w:numId="2">
    <w:abstractNumId w:val="8"/>
  </w:num>
  <w:num w:numId="3">
    <w:abstractNumId w:val="9"/>
  </w:num>
  <w:num w:numId="4">
    <w:abstractNumId w:val="6"/>
  </w:num>
  <w:num w:numId="5">
    <w:abstractNumId w:val="0"/>
  </w:num>
  <w:num w:numId="6">
    <w:abstractNumId w:val="5"/>
  </w:num>
  <w:num w:numId="7">
    <w:abstractNumId w:val="4"/>
  </w:num>
  <w:num w:numId="8">
    <w:abstractNumId w:val="2"/>
  </w:num>
  <w:num w:numId="9">
    <w:abstractNumId w:val="7"/>
  </w:num>
  <w:num w:numId="10">
    <w:abstractNumId w:val="1"/>
  </w:num>
  <w:num w:numId="11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erenik Petrosyan">
    <w15:presenceInfo w15:providerId="Windows Live" w15:userId="55242f20ad5ff820"/>
  </w15:person>
  <w15:person w15:author="Sargis Sargsyan">
    <w15:presenceInfo w15:providerId="Windows Live" w15:userId="175aa0e7be59537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98E"/>
    <w:rsid w:val="00002EEE"/>
    <w:rsid w:val="000233F1"/>
    <w:rsid w:val="00027596"/>
    <w:rsid w:val="00040D2B"/>
    <w:rsid w:val="0004242C"/>
    <w:rsid w:val="00056A53"/>
    <w:rsid w:val="00061961"/>
    <w:rsid w:val="00065223"/>
    <w:rsid w:val="00080F64"/>
    <w:rsid w:val="000877EA"/>
    <w:rsid w:val="000A1B55"/>
    <w:rsid w:val="000A2CCD"/>
    <w:rsid w:val="000B2C74"/>
    <w:rsid w:val="000B7D7B"/>
    <w:rsid w:val="000C2831"/>
    <w:rsid w:val="000C3BAE"/>
    <w:rsid w:val="000C674C"/>
    <w:rsid w:val="000F00DF"/>
    <w:rsid w:val="000F4995"/>
    <w:rsid w:val="00111CDA"/>
    <w:rsid w:val="00120632"/>
    <w:rsid w:val="00145CCD"/>
    <w:rsid w:val="00164DFA"/>
    <w:rsid w:val="00165226"/>
    <w:rsid w:val="00167845"/>
    <w:rsid w:val="0017664F"/>
    <w:rsid w:val="001803F9"/>
    <w:rsid w:val="00191646"/>
    <w:rsid w:val="001A71D7"/>
    <w:rsid w:val="001B5FE3"/>
    <w:rsid w:val="001B7B67"/>
    <w:rsid w:val="001C781D"/>
    <w:rsid w:val="001D2A07"/>
    <w:rsid w:val="001F28DF"/>
    <w:rsid w:val="001F6C85"/>
    <w:rsid w:val="002134C4"/>
    <w:rsid w:val="002165CC"/>
    <w:rsid w:val="002213B9"/>
    <w:rsid w:val="00240C1C"/>
    <w:rsid w:val="0024122B"/>
    <w:rsid w:val="00263BA6"/>
    <w:rsid w:val="0028256D"/>
    <w:rsid w:val="00283909"/>
    <w:rsid w:val="00285977"/>
    <w:rsid w:val="00296C59"/>
    <w:rsid w:val="002A0068"/>
    <w:rsid w:val="002B6DB0"/>
    <w:rsid w:val="002C0B61"/>
    <w:rsid w:val="002C5BBB"/>
    <w:rsid w:val="002D497D"/>
    <w:rsid w:val="002D6339"/>
    <w:rsid w:val="002E3CA2"/>
    <w:rsid w:val="003012F0"/>
    <w:rsid w:val="00302F1A"/>
    <w:rsid w:val="0030539B"/>
    <w:rsid w:val="00305496"/>
    <w:rsid w:val="0031394C"/>
    <w:rsid w:val="00345BBA"/>
    <w:rsid w:val="00353022"/>
    <w:rsid w:val="0036447D"/>
    <w:rsid w:val="00365502"/>
    <w:rsid w:val="003727EC"/>
    <w:rsid w:val="00387245"/>
    <w:rsid w:val="003A5B3B"/>
    <w:rsid w:val="003A6BFC"/>
    <w:rsid w:val="003B4B45"/>
    <w:rsid w:val="003D1A18"/>
    <w:rsid w:val="003D5B81"/>
    <w:rsid w:val="003D6E6A"/>
    <w:rsid w:val="003E5135"/>
    <w:rsid w:val="003F2E63"/>
    <w:rsid w:val="003F6438"/>
    <w:rsid w:val="00402A57"/>
    <w:rsid w:val="00406AA7"/>
    <w:rsid w:val="00407AEE"/>
    <w:rsid w:val="004142E5"/>
    <w:rsid w:val="004237D8"/>
    <w:rsid w:val="00427A06"/>
    <w:rsid w:val="0043674A"/>
    <w:rsid w:val="00440322"/>
    <w:rsid w:val="00444B6D"/>
    <w:rsid w:val="00461AD7"/>
    <w:rsid w:val="0046672F"/>
    <w:rsid w:val="00474608"/>
    <w:rsid w:val="0049065B"/>
    <w:rsid w:val="00495345"/>
    <w:rsid w:val="004A6E5C"/>
    <w:rsid w:val="004B25EE"/>
    <w:rsid w:val="004B41C4"/>
    <w:rsid w:val="004B4847"/>
    <w:rsid w:val="004C20A3"/>
    <w:rsid w:val="004C2D42"/>
    <w:rsid w:val="004D0699"/>
    <w:rsid w:val="00514BE7"/>
    <w:rsid w:val="005174B5"/>
    <w:rsid w:val="005342B1"/>
    <w:rsid w:val="005628DA"/>
    <w:rsid w:val="00567C51"/>
    <w:rsid w:val="00574C4D"/>
    <w:rsid w:val="00580547"/>
    <w:rsid w:val="00584518"/>
    <w:rsid w:val="0059570A"/>
    <w:rsid w:val="005A04D2"/>
    <w:rsid w:val="005A333E"/>
    <w:rsid w:val="005C094E"/>
    <w:rsid w:val="005C3262"/>
    <w:rsid w:val="005C681F"/>
    <w:rsid w:val="005D2C34"/>
    <w:rsid w:val="005E1308"/>
    <w:rsid w:val="005E1569"/>
    <w:rsid w:val="005E7E0B"/>
    <w:rsid w:val="005F2AA8"/>
    <w:rsid w:val="0060168F"/>
    <w:rsid w:val="00605B84"/>
    <w:rsid w:val="006210B6"/>
    <w:rsid w:val="0062125D"/>
    <w:rsid w:val="0062727B"/>
    <w:rsid w:val="00636AC3"/>
    <w:rsid w:val="00637B01"/>
    <w:rsid w:val="006436B2"/>
    <w:rsid w:val="00646F91"/>
    <w:rsid w:val="006477A4"/>
    <w:rsid w:val="006478C4"/>
    <w:rsid w:val="00672CA2"/>
    <w:rsid w:val="00691E8D"/>
    <w:rsid w:val="00692F01"/>
    <w:rsid w:val="006A4528"/>
    <w:rsid w:val="006A5F3F"/>
    <w:rsid w:val="006A73AB"/>
    <w:rsid w:val="006B4DE0"/>
    <w:rsid w:val="006C3772"/>
    <w:rsid w:val="006C71ED"/>
    <w:rsid w:val="006E64E5"/>
    <w:rsid w:val="006E7D37"/>
    <w:rsid w:val="006F6BD3"/>
    <w:rsid w:val="00715E21"/>
    <w:rsid w:val="00716079"/>
    <w:rsid w:val="00717260"/>
    <w:rsid w:val="007243C8"/>
    <w:rsid w:val="007340D1"/>
    <w:rsid w:val="00746EB7"/>
    <w:rsid w:val="00750985"/>
    <w:rsid w:val="00753DD9"/>
    <w:rsid w:val="00755192"/>
    <w:rsid w:val="00757412"/>
    <w:rsid w:val="00771F30"/>
    <w:rsid w:val="0079051F"/>
    <w:rsid w:val="0079105D"/>
    <w:rsid w:val="00796B8E"/>
    <w:rsid w:val="007A3D00"/>
    <w:rsid w:val="007C3808"/>
    <w:rsid w:val="007E3486"/>
    <w:rsid w:val="007F1CCC"/>
    <w:rsid w:val="00803FF1"/>
    <w:rsid w:val="00813619"/>
    <w:rsid w:val="00815432"/>
    <w:rsid w:val="00815611"/>
    <w:rsid w:val="008318C2"/>
    <w:rsid w:val="00833B82"/>
    <w:rsid w:val="00840943"/>
    <w:rsid w:val="00857FC0"/>
    <w:rsid w:val="008744AC"/>
    <w:rsid w:val="008800AD"/>
    <w:rsid w:val="00884352"/>
    <w:rsid w:val="008949BB"/>
    <w:rsid w:val="008A19CE"/>
    <w:rsid w:val="008A771E"/>
    <w:rsid w:val="008D31FA"/>
    <w:rsid w:val="008D6B65"/>
    <w:rsid w:val="00914079"/>
    <w:rsid w:val="00932B87"/>
    <w:rsid w:val="00954D60"/>
    <w:rsid w:val="00981B53"/>
    <w:rsid w:val="009843D2"/>
    <w:rsid w:val="00984C8F"/>
    <w:rsid w:val="009B0ECF"/>
    <w:rsid w:val="009C238D"/>
    <w:rsid w:val="009C62F6"/>
    <w:rsid w:val="009D4821"/>
    <w:rsid w:val="009D7710"/>
    <w:rsid w:val="009E23B2"/>
    <w:rsid w:val="009F0D9B"/>
    <w:rsid w:val="009F3A35"/>
    <w:rsid w:val="009F54C1"/>
    <w:rsid w:val="00A06C20"/>
    <w:rsid w:val="00A12D73"/>
    <w:rsid w:val="00A34401"/>
    <w:rsid w:val="00A36BB8"/>
    <w:rsid w:val="00A457F1"/>
    <w:rsid w:val="00A47578"/>
    <w:rsid w:val="00A47F53"/>
    <w:rsid w:val="00A52F7F"/>
    <w:rsid w:val="00A55A70"/>
    <w:rsid w:val="00A62B16"/>
    <w:rsid w:val="00A63D26"/>
    <w:rsid w:val="00A6558D"/>
    <w:rsid w:val="00A6677D"/>
    <w:rsid w:val="00A667C0"/>
    <w:rsid w:val="00A76C8B"/>
    <w:rsid w:val="00A8032E"/>
    <w:rsid w:val="00A858DE"/>
    <w:rsid w:val="00A86B5E"/>
    <w:rsid w:val="00A9760C"/>
    <w:rsid w:val="00AA12B6"/>
    <w:rsid w:val="00AA4DF5"/>
    <w:rsid w:val="00AB7B4E"/>
    <w:rsid w:val="00AC365F"/>
    <w:rsid w:val="00AE7C3D"/>
    <w:rsid w:val="00B04F92"/>
    <w:rsid w:val="00B2665F"/>
    <w:rsid w:val="00B37E27"/>
    <w:rsid w:val="00B508E1"/>
    <w:rsid w:val="00B57C1F"/>
    <w:rsid w:val="00B61B3C"/>
    <w:rsid w:val="00B737E0"/>
    <w:rsid w:val="00B8116D"/>
    <w:rsid w:val="00B97CF2"/>
    <w:rsid w:val="00BB6273"/>
    <w:rsid w:val="00BD3520"/>
    <w:rsid w:val="00BD7B5C"/>
    <w:rsid w:val="00BE2658"/>
    <w:rsid w:val="00BE2C29"/>
    <w:rsid w:val="00C0216B"/>
    <w:rsid w:val="00C07338"/>
    <w:rsid w:val="00C20D0E"/>
    <w:rsid w:val="00C2735D"/>
    <w:rsid w:val="00C3098E"/>
    <w:rsid w:val="00C45B09"/>
    <w:rsid w:val="00C45D34"/>
    <w:rsid w:val="00C5054A"/>
    <w:rsid w:val="00C55063"/>
    <w:rsid w:val="00C65A52"/>
    <w:rsid w:val="00C84258"/>
    <w:rsid w:val="00C86A8C"/>
    <w:rsid w:val="00C871AB"/>
    <w:rsid w:val="00C904BE"/>
    <w:rsid w:val="00C90793"/>
    <w:rsid w:val="00CC15F8"/>
    <w:rsid w:val="00CC4FDE"/>
    <w:rsid w:val="00CE7F18"/>
    <w:rsid w:val="00CF16B8"/>
    <w:rsid w:val="00D03011"/>
    <w:rsid w:val="00D03A3E"/>
    <w:rsid w:val="00D0505F"/>
    <w:rsid w:val="00D14ADE"/>
    <w:rsid w:val="00D14FD6"/>
    <w:rsid w:val="00D21AFD"/>
    <w:rsid w:val="00D25005"/>
    <w:rsid w:val="00D27701"/>
    <w:rsid w:val="00D31EB9"/>
    <w:rsid w:val="00D32497"/>
    <w:rsid w:val="00D54004"/>
    <w:rsid w:val="00D63583"/>
    <w:rsid w:val="00D76C4D"/>
    <w:rsid w:val="00D7758C"/>
    <w:rsid w:val="00D815A7"/>
    <w:rsid w:val="00D90693"/>
    <w:rsid w:val="00DC2830"/>
    <w:rsid w:val="00DD2B84"/>
    <w:rsid w:val="00DD6269"/>
    <w:rsid w:val="00DD6E6F"/>
    <w:rsid w:val="00DD7E97"/>
    <w:rsid w:val="00DE68FA"/>
    <w:rsid w:val="00DF17AC"/>
    <w:rsid w:val="00DF3723"/>
    <w:rsid w:val="00DF7914"/>
    <w:rsid w:val="00E03FA8"/>
    <w:rsid w:val="00E15A00"/>
    <w:rsid w:val="00E4298E"/>
    <w:rsid w:val="00E44C92"/>
    <w:rsid w:val="00E44DD9"/>
    <w:rsid w:val="00E50721"/>
    <w:rsid w:val="00E57159"/>
    <w:rsid w:val="00E72050"/>
    <w:rsid w:val="00E802AC"/>
    <w:rsid w:val="00E80EFA"/>
    <w:rsid w:val="00E86368"/>
    <w:rsid w:val="00E90117"/>
    <w:rsid w:val="00E9088D"/>
    <w:rsid w:val="00EA6CCE"/>
    <w:rsid w:val="00EA7582"/>
    <w:rsid w:val="00EC418D"/>
    <w:rsid w:val="00ED03DF"/>
    <w:rsid w:val="00ED4C7F"/>
    <w:rsid w:val="00EE006F"/>
    <w:rsid w:val="00EE5E95"/>
    <w:rsid w:val="00EE7BE7"/>
    <w:rsid w:val="00EF1140"/>
    <w:rsid w:val="00F0276E"/>
    <w:rsid w:val="00F11055"/>
    <w:rsid w:val="00F142CB"/>
    <w:rsid w:val="00F26AD1"/>
    <w:rsid w:val="00F3133B"/>
    <w:rsid w:val="00F41AFB"/>
    <w:rsid w:val="00F440BE"/>
    <w:rsid w:val="00F45BDB"/>
    <w:rsid w:val="00F4743A"/>
    <w:rsid w:val="00F63443"/>
    <w:rsid w:val="00F7429C"/>
    <w:rsid w:val="00F75B77"/>
    <w:rsid w:val="00F76F40"/>
    <w:rsid w:val="00F776C8"/>
    <w:rsid w:val="00F871CC"/>
    <w:rsid w:val="00F93B3A"/>
    <w:rsid w:val="00FA5492"/>
    <w:rsid w:val="00FC3230"/>
    <w:rsid w:val="00FC3AEB"/>
    <w:rsid w:val="00FD02F3"/>
    <w:rsid w:val="00FD1685"/>
    <w:rsid w:val="00FD7CA1"/>
    <w:rsid w:val="00FE5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3EF7E"/>
  <w15:docId w15:val="{8D1B6879-E854-4C70-8AD6-7EC51D3C0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h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34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4C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0F2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nova-legacy-e-listitem">
    <w:name w:val="nova-legacy-e-list__item"/>
    <w:basedOn w:val="Normal"/>
    <w:rsid w:val="00D571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D57109"/>
    <w:rPr>
      <w:color w:val="0000F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5710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5710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57109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D5710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7109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A0E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AC34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C347E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D4CB1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D4CB1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D4CB1"/>
    <w:pPr>
      <w:spacing w:after="100"/>
      <w:ind w:left="440"/>
    </w:pPr>
    <w:rPr>
      <w:rFonts w:eastAsiaTheme="minorEastAsia" w:cs="Times New Roman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4C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D4CB1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9A03B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A03B7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A03B7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B05352"/>
  </w:style>
  <w:style w:type="paragraph" w:styleId="Caption">
    <w:name w:val="caption"/>
    <w:basedOn w:val="Normal"/>
    <w:next w:val="Normal"/>
    <w:uiPriority w:val="35"/>
    <w:semiHidden/>
    <w:unhideWhenUsed/>
    <w:qFormat/>
    <w:rsid w:val="00B0535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0F2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">
    <w:name w:val="1"/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customStyle="1" w:styleId="normaltextrun">
    <w:name w:val="normaltextrun"/>
    <w:basedOn w:val="DefaultParagraphFont"/>
    <w:rsid w:val="009E23B2"/>
  </w:style>
  <w:style w:type="character" w:customStyle="1" w:styleId="contentcontrolboundarysink">
    <w:name w:val="contentcontrolboundarysink"/>
    <w:basedOn w:val="DefaultParagraphFont"/>
    <w:rsid w:val="009E23B2"/>
  </w:style>
  <w:style w:type="paragraph" w:customStyle="1" w:styleId="msonormal0">
    <w:name w:val="msonormal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paragraph">
    <w:name w:val="paragraph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wacimagegroupcontainer">
    <w:name w:val="wacimagegroupcontainer"/>
    <w:basedOn w:val="DefaultParagraphFont"/>
    <w:rsid w:val="009C238D"/>
  </w:style>
  <w:style w:type="character" w:customStyle="1" w:styleId="wacimagecontainer">
    <w:name w:val="wacimagecontainer"/>
    <w:basedOn w:val="DefaultParagraphFont"/>
    <w:rsid w:val="009C238D"/>
  </w:style>
  <w:style w:type="character" w:customStyle="1" w:styleId="textrun">
    <w:name w:val="textrun"/>
    <w:basedOn w:val="DefaultParagraphFont"/>
    <w:rsid w:val="009C238D"/>
  </w:style>
  <w:style w:type="character" w:customStyle="1" w:styleId="contentcontrol">
    <w:name w:val="contentcontrol"/>
    <w:basedOn w:val="DefaultParagraphFont"/>
    <w:rsid w:val="009C238D"/>
  </w:style>
  <w:style w:type="character" w:customStyle="1" w:styleId="fieldrange">
    <w:name w:val="fieldrange"/>
    <w:basedOn w:val="DefaultParagraphFont"/>
    <w:rsid w:val="009C238D"/>
  </w:style>
  <w:style w:type="character" w:customStyle="1" w:styleId="eop">
    <w:name w:val="eop"/>
    <w:basedOn w:val="DefaultParagraphFont"/>
    <w:rsid w:val="009C238D"/>
  </w:style>
  <w:style w:type="paragraph" w:customStyle="1" w:styleId="outlineelement">
    <w:name w:val="outlineelement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linebreakblob">
    <w:name w:val="linebreakblob"/>
    <w:basedOn w:val="DefaultParagraphFont"/>
    <w:rsid w:val="009C238D"/>
  </w:style>
  <w:style w:type="character" w:customStyle="1" w:styleId="scxw112907714">
    <w:name w:val="scxw112907714"/>
    <w:basedOn w:val="DefaultParagraphFont"/>
    <w:rsid w:val="009C238D"/>
  </w:style>
  <w:style w:type="character" w:customStyle="1" w:styleId="wacimageborder">
    <w:name w:val="wacimageborder"/>
    <w:basedOn w:val="DefaultParagraphFont"/>
    <w:rsid w:val="009C238D"/>
  </w:style>
  <w:style w:type="character" w:styleId="CommentReference">
    <w:name w:val="annotation reference"/>
    <w:basedOn w:val="DefaultParagraphFont"/>
    <w:uiPriority w:val="99"/>
    <w:semiHidden/>
    <w:unhideWhenUsed/>
    <w:rsid w:val="00C0733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0733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0733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733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7338"/>
    <w:rPr>
      <w:b/>
      <w:bCs/>
      <w:sz w:val="20"/>
      <w:szCs w:val="20"/>
    </w:rPr>
  </w:style>
  <w:style w:type="character" w:customStyle="1" w:styleId="ztplmc">
    <w:name w:val="ztplmc"/>
    <w:basedOn w:val="DefaultParagraphFont"/>
    <w:rsid w:val="00EE5E95"/>
  </w:style>
  <w:style w:type="character" w:customStyle="1" w:styleId="hwtze">
    <w:name w:val="hwtze"/>
    <w:basedOn w:val="DefaultParagraphFont"/>
    <w:rsid w:val="00EE5E95"/>
  </w:style>
  <w:style w:type="character" w:customStyle="1" w:styleId="rynqvb">
    <w:name w:val="rynqvb"/>
    <w:basedOn w:val="DefaultParagraphFont"/>
    <w:rsid w:val="00EE5E95"/>
  </w:style>
  <w:style w:type="paragraph" w:styleId="Header">
    <w:name w:val="header"/>
    <w:basedOn w:val="Normal"/>
    <w:link w:val="HeaderChar"/>
    <w:uiPriority w:val="99"/>
    <w:unhideWhenUsed/>
    <w:rsid w:val="00E571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7159"/>
  </w:style>
  <w:style w:type="paragraph" w:styleId="Footer">
    <w:name w:val="footer"/>
    <w:basedOn w:val="Normal"/>
    <w:link w:val="FooterChar"/>
    <w:uiPriority w:val="99"/>
    <w:unhideWhenUsed/>
    <w:rsid w:val="00E571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7159"/>
  </w:style>
  <w:style w:type="paragraph" w:styleId="Revision">
    <w:name w:val="Revision"/>
    <w:hidden/>
    <w:uiPriority w:val="99"/>
    <w:semiHidden/>
    <w:rsid w:val="00E57159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5A333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9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11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75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1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3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7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6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8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0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4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1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0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9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5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6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8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1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0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0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3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5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2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9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8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0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1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8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1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3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8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4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5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67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151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85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556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14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098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9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7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1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4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1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emqx.com/en/blog/iiot-vs-iot-examples-and-5-key-differences" TargetMode="External"/><Relationship Id="rId2" Type="http://schemas.openxmlformats.org/officeDocument/2006/relationships/hyperlink" Target="https://www.techrepublic.com/article/brief-history-industrial-iot/" TargetMode="External"/><Relationship Id="rId1" Type="http://schemas.openxmlformats.org/officeDocument/2006/relationships/hyperlink" Target="https://www.rfpage.com/evolution-of-wireless-technologies-1g-to-5g-in-mobile-communication/" TargetMode="External"/><Relationship Id="rId6" Type="http://schemas.openxmlformats.org/officeDocument/2006/relationships/hyperlink" Target="https://www.ama-assn.org/practice-management/hipaa/hipaa-privacy-rule" TargetMode="External"/><Relationship Id="rId5" Type="http://schemas.openxmlformats.org/officeDocument/2006/relationships/hyperlink" Target="https://gdpr-info.eu/" TargetMode="External"/><Relationship Id="rId4" Type="http://schemas.openxmlformats.org/officeDocument/2006/relationships/hyperlink" Target="https://www.researchgate.net/publication/335937022_Machine_Learning_for_5GB5G_Mobile_and_Wireless_Communications_Potential_Limitations_and_Future_Directions" TargetMode="External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microsoft.com/office/2016/09/relationships/commentsIds" Target="commentsIds.xml"/><Relationship Id="rId18" Type="http://schemas.openxmlformats.org/officeDocument/2006/relationships/image" Target="media/image6.jpeg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7" Type="http://schemas.openxmlformats.org/officeDocument/2006/relationships/footnotes" Target="footnotes.xml"/><Relationship Id="rId12" Type="http://schemas.microsoft.com/office/2011/relationships/commentsExtended" Target="commentsExtended.xml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omments" Target="comments.xml"/><Relationship Id="rId24" Type="http://schemas.microsoft.com/office/2011/relationships/people" Target="people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microsoft.com/office/2018/08/relationships/commentsExtensible" Target="commentsExtensible.xml"/><Relationship Id="rId22" Type="http://schemas.openxmlformats.org/officeDocument/2006/relationships/image" Target="media/image10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Hem24</b:Tag>
    <b:SourceType>DocumentFromInternetSite</b:SourceType>
    <b:Guid>{13CDB3BC-499C-49D5-A5E2-5BC29582E235}</b:Guid>
    <b:Author>
      <b:Author>
        <b:NameList>
          <b:Person>
            <b:Last>Kadia</b:Last>
            <b:First>Hema</b:First>
          </b:Person>
        </b:NameList>
      </b:Author>
    </b:Author>
    <b:Title>TeckNexus</b:Title>
    <b:Year>2024</b:Year>
    <b:Month> March</b:Month>
    <b:Day>16</b:Day>
    <b:URL>https://tecknexus.com/5g-network/5g-networks-know-about-5g</b:URL>
    <b:RefOrder>1</b:RefOrder>
  </b:Source>
  <b:Source>
    <b:Tag>Moh21</b:Tag>
    <b:SourceType>JournalArticle</b:SourceType>
    <b:Guid>{6C38CC6B-8207-481D-A709-C72D4F98A5B3}</b:Guid>
    <b:Title>Upgrading the manufacturing sector via applications of Industrial Internet of Things (IIoT)</b:Title>
    <b:Year>2021</b:Year>
    <b:Month>September</b:Month>
    <b:URL>https://www.researchgate.net/publication/354877289</b:URL>
    <b:Author>
      <b:Author>
        <b:NameList>
          <b:Person>
            <b:Last>Mohd Javaid *</b:Last>
            <b:First>Abid</b:First>
            <b:Middle>Haleem, Ravi Pratap Singh, Shanay Rab, Rajiv Suman</b:Middle>
          </b:Person>
        </b:NameList>
      </b:Author>
    </b:Author>
    <b:JournalName>Sensors International</b:JournalName>
    <b:Pages>17</b:Pages>
    <b:DOI>10.1016/j.sintl.2021.100129</b:DOI>
    <b:RefOrder>2</b:RefOrder>
  </b:Source>
  <b:Source>
    <b:Tag>Raj23</b:Tag>
    <b:SourceType>DocumentFromInternetSite</b:SourceType>
    <b:Guid>{0F6B5BF0-BE96-45ED-A144-A5C35249EB57}</b:Guid>
    <b:Title>RF Page</b:Title>
    <b:Year> 2023 </b:Year>
    <b:Month> July</b:Month>
    <b:Day>4</b:Day>
    <b:URL>https://www.rfpage.com/evolution-of-wireless-technologies-1g-to-5g-in-mobile-communication/</b:URL>
    <b:Author>
      <b:Author>
        <b:NameList>
          <b:Person>
            <b:Last>Rajiv</b:Last>
          </b:Person>
        </b:NameList>
      </b:Author>
    </b:Author>
    <b:RefOrder>3</b:RefOrder>
  </b:Source>
  <b:Source>
    <b:Tag>Hai22</b:Tag>
    <b:SourceType>InternetSite</b:SourceType>
    <b:Guid>{89526EBB-9E98-403F-B9FD-CDDFB5B30BE8}</b:Guid>
    <b:Title>Symmetry Electronics</b:Title>
    <b:Year>2022</b:Year>
    <b:Author>
      <b:Author>
        <b:NameList>
          <b:Person>
            <b:Last>Haiston</b:Last>
            <b:First>Jari</b:First>
          </b:Person>
        </b:NameList>
      </b:Author>
    </b:Author>
    <b:Month>September</b:Month>
    <b:Day>12</b:Day>
    <b:URL>https://www.symmetryelectronics.com/blog/how-will-5g-transform-industrial-iot/</b:URL>
    <b:RefOrder>8</b:RefOrder>
  </b:Source>
  <b:Source>
    <b:Tag>Gor19</b:Tag>
    <b:SourceType>JournalArticle</b:SourceType>
    <b:Guid>{C759492F-AEA8-4463-8B92-9CD2A6877D0B}</b:Guid>
    <b:Title>Enabling Technologies for Ultra-Reliable and Low Latency Communications: From PHY and MAC Layer Perspectives</b:Title>
    <b:Year>2019</b:Year>
    <b:URL>https://www.researchgate.net/publication/330920611</b:URL>
    <b:Author>
      <b:Author>
        <b:NameList>
          <b:Person>
            <b:Last>Gordon J. Sutton</b:Last>
            <b:First>Jie</b:First>
            <b:Middle>Zeng, Ren Ping Liu, Wei Ni, Diep N. Nguyen, Beeshanga A. Jayawickrama,Xiaojing Huang, Mehran Abolhasan, Zhang Zhang, Eryk Dutkiewicz, Tiejun Lv</b:Middle>
          </b:Person>
        </b:NameList>
      </b:Author>
    </b:Author>
    <b:JournalName>IEEE Communications Surveys &amp; Tutorials</b:JournalName>
    <b:Pages>38</b:Pages>
    <b:DOI>DOI: 10.1109/COMST.2019.2897800</b:DOI>
    <b:RefOrder>4</b:RefOrder>
  </b:Source>
  <b:Source>
    <b:Tag>MAN19</b:Tag>
    <b:SourceType>JournalArticle</b:SourceType>
    <b:Guid>{7529A7D4-6873-47F7-B883-8872B3859690}</b:Guid>
    <b:Author>
      <b:Author>
        <b:NameList>
          <b:Person>
            <b:Last>MANUEL EUGENIO MOROCHO-CAYAMCELA</b:Last>
            <b:First>HAEYOUNG</b:First>
            <b:Middle>LEE, WANSU LIM</b:Middle>
          </b:Person>
        </b:NameList>
      </b:Author>
    </b:Author>
    <b:Title>Machine Learning for 5G/B5G Mobile and Wireless Communications: Potential, Limitations, and Future Directions</b:Title>
    <b:JournalName>IEEE Access</b:JournalName>
    <b:Year>2019</b:Year>
    <b:Pages>24</b:Pages>
    <b:Month>September</b:Month>
    <b:URL>https://www.researchgate.net/publication/335937022</b:URL>
    <b:DOI>DOI: 10.1109/ACCESS.2019.2942390</b:DOI>
    <b:RefOrder>5</b:RefOrder>
  </b:Source>
  <b:Source>
    <b:Tag>Ste21</b:Tag>
    <b:SourceType>InternetSite</b:SourceType>
    <b:Guid>{D27DFB95-502B-4CBE-B0C0-370E3F156EA9}</b:Guid>
    <b:Title>Tech Target</b:Title>
    <b:Year>2021</b:Year>
    <b:Month>December</b:Month>
    <b:URL>https://www.techtarget.com/searchdatacenter/definition/edge-computing</b:URL>
    <b:Author>
      <b:Author>
        <b:NameList>
          <b:Person>
            <b:Last>Bigelow</b:Last>
            <b:First>Stephen</b:First>
            <b:Middle>J.</b:Middle>
          </b:Person>
        </b:NameList>
      </b:Author>
    </b:Author>
    <b:RefOrder>6</b:RefOrder>
  </b:Source>
  <b:Source>
    <b:Tag>Chu23</b:Tag>
    <b:SourceType>JournalArticle</b:SourceType>
    <b:Guid>{18AE33E7-E2E7-4D1B-B4EF-D0AB2A6213D6}</b:Guid>
    <b:Title>Security and Privacy in 5G-IIoT Smart Factories: Novel Approaches, Trends, and Challenges</b:Title>
    <b:Year>2023</b:Year>
    <b:Month>July</b:Month>
    <b:Day>05</b:Day>
    <b:URL>https://doi.org/10.1007/s11036-023-02143-5</b:URL>
    <b:Author>
      <b:Author>
        <b:NameList>
          <b:Person>
            <b:Last>Chun‑Cheng Lin</b:Last>
            <b:First>Ching‑Tsorng</b:First>
            <b:Middle>Tsai, Yu‑Liang Liu, Tsai‑Ting Chang, Yung‑Sheng Chang</b:Middle>
          </b:Person>
        </b:NameList>
      </b:Author>
    </b:Author>
    <b:JournalName>Mobile Networks and Applications</b:JournalName>
    <b:DOI>DOI: 10.1007/s11036-023-02143-5</b:DOI>
    <b:RefOrder>7</b:RefOrder>
  </b:Source>
</b:Sources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twf5SvEfYL/WFgsr0R5EtPlCAg==">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DWgudWlqdDQyNDNzdDYyCWguMmRsb2x5YjgAciExdkRkaTJXVTFlTzR1N2duUjNKc2N6WG8tVmNCRDBwLXo=</go:docsCustomData>
</go:gDocsCustomXmlDataStorage>
</file>

<file path=customXml/itemProps1.xml><?xml version="1.0" encoding="utf-8"?>
<ds:datastoreItem xmlns:ds="http://schemas.openxmlformats.org/officeDocument/2006/customXml" ds:itemID="{8C43D83F-6BF0-45E6-920F-DE0DA362153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1286</TotalTime>
  <Pages>46</Pages>
  <Words>10284</Words>
  <Characters>58619</Characters>
  <Application>Microsoft Office Word</Application>
  <DocSecurity>0</DocSecurity>
  <Lines>488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ICNT IChPh</dc:creator>
  <cp:keywords/>
  <dc:description/>
  <cp:lastModifiedBy>Derenik Petrosyan</cp:lastModifiedBy>
  <cp:revision>19</cp:revision>
  <dcterms:created xsi:type="dcterms:W3CDTF">2024-04-28T16:41:00Z</dcterms:created>
  <dcterms:modified xsi:type="dcterms:W3CDTF">2024-04-29T15:41:00Z</dcterms:modified>
</cp:coreProperties>
</file>